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22BCB5" w14:textId="6B3FD9A9" w:rsidR="000C551F"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המסלול האקדמי – המכללה למנהל</w:t>
      </w:r>
    </w:p>
    <w:p w14:paraId="0B8E0742" w14:textId="14E67625" w:rsidR="000C551F"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בית הספר לחשבונאות</w:t>
      </w:r>
    </w:p>
    <w:p w14:paraId="09EA9413" w14:textId="77777777" w:rsidR="000C551F" w:rsidRPr="001042AB" w:rsidRDefault="000C551F" w:rsidP="000C551F">
      <w:pPr>
        <w:bidi/>
        <w:spacing w:line="360" w:lineRule="auto"/>
        <w:jc w:val="center"/>
        <w:rPr>
          <w:rFonts w:ascii="David" w:hAnsi="David" w:cs="David"/>
          <w:b/>
          <w:bCs/>
          <w:sz w:val="28"/>
          <w:szCs w:val="28"/>
          <w:rtl/>
        </w:rPr>
      </w:pPr>
    </w:p>
    <w:p w14:paraId="4AABFDC5" w14:textId="63A34713" w:rsidR="00781C15"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שם הקורס:</w:t>
      </w:r>
      <w:r w:rsidRPr="001042AB">
        <w:rPr>
          <w:rFonts w:ascii="David" w:hAnsi="David" w:cs="David" w:hint="cs"/>
          <w:b/>
          <w:bCs/>
          <w:sz w:val="28"/>
          <w:szCs w:val="28"/>
        </w:rPr>
        <w:t xml:space="preserve"> </w:t>
      </w:r>
      <w:r w:rsidRPr="001042AB">
        <w:rPr>
          <w:rFonts w:ascii="David" w:hAnsi="David" w:cs="David" w:hint="cs"/>
          <w:b/>
          <w:bCs/>
          <w:sz w:val="28"/>
          <w:szCs w:val="28"/>
          <w:rtl/>
        </w:rPr>
        <w:t>כלכלה לחשבונאים ג</w:t>
      </w:r>
    </w:p>
    <w:p w14:paraId="7D733586" w14:textId="01D5E23C" w:rsidR="000C551F" w:rsidRPr="001042AB" w:rsidRDefault="000C551F" w:rsidP="000C551F">
      <w:pPr>
        <w:bidi/>
        <w:spacing w:line="360" w:lineRule="auto"/>
        <w:jc w:val="center"/>
        <w:rPr>
          <w:rFonts w:ascii="David" w:hAnsi="David" w:cs="David"/>
          <w:sz w:val="28"/>
          <w:szCs w:val="28"/>
          <w:rtl/>
        </w:rPr>
      </w:pPr>
      <w:r w:rsidRPr="001042AB">
        <w:rPr>
          <w:rFonts w:ascii="David" w:hAnsi="David" w:cs="David" w:hint="cs"/>
          <w:sz w:val="28"/>
          <w:szCs w:val="28"/>
          <w:rtl/>
        </w:rPr>
        <w:t xml:space="preserve">סמסטר: </w:t>
      </w:r>
      <w:r w:rsidR="00B13441">
        <w:rPr>
          <w:rFonts w:ascii="David" w:hAnsi="David" w:cs="David"/>
          <w:sz w:val="28"/>
          <w:szCs w:val="28"/>
        </w:rPr>
        <w:t>2025</w:t>
      </w:r>
      <w:r w:rsidR="00B13441">
        <w:rPr>
          <w:rFonts w:ascii="David" w:hAnsi="David" w:cs="David" w:hint="cs"/>
          <w:sz w:val="28"/>
          <w:szCs w:val="28"/>
          <w:rtl/>
        </w:rPr>
        <w:t>א</w:t>
      </w:r>
    </w:p>
    <w:p w14:paraId="409BF7F2" w14:textId="431DCB54" w:rsidR="000C551F" w:rsidRPr="001042AB" w:rsidRDefault="000C551F" w:rsidP="000C551F">
      <w:pPr>
        <w:bidi/>
        <w:spacing w:line="360" w:lineRule="auto"/>
        <w:jc w:val="center"/>
        <w:rPr>
          <w:rFonts w:ascii="David" w:hAnsi="David" w:cs="David"/>
          <w:sz w:val="28"/>
          <w:szCs w:val="28"/>
        </w:rPr>
      </w:pPr>
      <w:r w:rsidRPr="001042AB">
        <w:rPr>
          <w:rFonts w:ascii="David" w:hAnsi="David" w:cs="David" w:hint="cs"/>
          <w:sz w:val="28"/>
          <w:szCs w:val="28"/>
          <w:rtl/>
        </w:rPr>
        <w:t xml:space="preserve">מרצה: </w:t>
      </w:r>
      <w:r w:rsidR="00675F1A">
        <w:rPr>
          <w:rFonts w:ascii="David" w:hAnsi="David" w:cs="David" w:hint="cs"/>
          <w:sz w:val="28"/>
          <w:szCs w:val="28"/>
          <w:rtl/>
        </w:rPr>
        <w:t>ד״ר</w:t>
      </w:r>
      <w:r w:rsidRPr="001042AB">
        <w:rPr>
          <w:rFonts w:ascii="David" w:hAnsi="David" w:cs="David" w:hint="cs"/>
          <w:sz w:val="28"/>
          <w:szCs w:val="28"/>
          <w:rtl/>
        </w:rPr>
        <w:t xml:space="preserve"> שי צבאן</w:t>
      </w:r>
    </w:p>
    <w:p w14:paraId="27A70B29" w14:textId="4E63EE99" w:rsidR="000C551F" w:rsidRPr="001042AB" w:rsidRDefault="000C551F" w:rsidP="000C551F">
      <w:pPr>
        <w:bidi/>
        <w:spacing w:line="360" w:lineRule="auto"/>
        <w:jc w:val="center"/>
        <w:rPr>
          <w:rFonts w:ascii="David" w:hAnsi="David" w:cs="David"/>
          <w:sz w:val="28"/>
          <w:szCs w:val="28"/>
          <w:rtl/>
        </w:rPr>
      </w:pPr>
    </w:p>
    <w:p w14:paraId="6AC54117" w14:textId="2C075E30" w:rsidR="000C551F"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מחברת הקורס</w:t>
      </w:r>
    </w:p>
    <w:p w14:paraId="1C6D7CBD" w14:textId="77777777" w:rsidR="000C551F" w:rsidRPr="001042AB" w:rsidRDefault="000C551F">
      <w:pPr>
        <w:rPr>
          <w:rFonts w:ascii="David" w:hAnsi="David" w:cs="David"/>
          <w:sz w:val="28"/>
          <w:szCs w:val="28"/>
          <w:rtl/>
        </w:rPr>
      </w:pPr>
      <w:r w:rsidRPr="001042AB">
        <w:rPr>
          <w:rFonts w:ascii="David" w:hAnsi="David" w:cs="David" w:hint="cs"/>
          <w:sz w:val="28"/>
          <w:szCs w:val="28"/>
          <w:rtl/>
        </w:rPr>
        <w:br w:type="page"/>
      </w:r>
    </w:p>
    <w:sdt>
      <w:sdtPr>
        <w:rPr>
          <w:rFonts w:ascii="David" w:eastAsiaTheme="minorHAnsi" w:hAnsi="David" w:cs="David" w:hint="cs"/>
          <w:b w:val="0"/>
          <w:bCs w:val="0"/>
          <w:color w:val="auto"/>
          <w:sz w:val="24"/>
          <w:szCs w:val="24"/>
          <w:rtl/>
          <w:lang w:bidi="he-IL"/>
        </w:rPr>
        <w:id w:val="263426453"/>
        <w:docPartObj>
          <w:docPartGallery w:val="Table of Contents"/>
          <w:docPartUnique/>
        </w:docPartObj>
      </w:sdtPr>
      <w:sdtEndPr>
        <w:rPr>
          <w:rFonts w:eastAsia="Times New Roman"/>
          <w:noProof/>
        </w:rPr>
      </w:sdtEndPr>
      <w:sdtContent>
        <w:p w14:paraId="6482BB59" w14:textId="7389C865" w:rsidR="000C551F" w:rsidRPr="001042AB" w:rsidRDefault="000C551F" w:rsidP="00E62ADE">
          <w:pPr>
            <w:pStyle w:val="TOCHeading"/>
            <w:bidi/>
            <w:spacing w:line="360" w:lineRule="auto"/>
            <w:rPr>
              <w:rFonts w:ascii="David" w:hAnsi="David" w:cs="David"/>
              <w:rtl/>
              <w:lang w:bidi="he-IL"/>
            </w:rPr>
          </w:pPr>
          <w:r w:rsidRPr="001042AB">
            <w:rPr>
              <w:rFonts w:ascii="David" w:hAnsi="David" w:cs="David" w:hint="cs"/>
            </w:rPr>
            <w:t>Table of Contents</w:t>
          </w:r>
        </w:p>
        <w:p w14:paraId="0E3943EB" w14:textId="11FA6E0F" w:rsidR="00E62ADE" w:rsidRDefault="000C551F" w:rsidP="00E62ADE">
          <w:pPr>
            <w:pStyle w:val="TOC1"/>
            <w:rPr>
              <w:rFonts w:asciiTheme="minorHAnsi" w:eastAsiaTheme="minorEastAsia" w:hAnsiTheme="minorHAnsi" w:cstheme="minorBidi"/>
              <w:b w:val="0"/>
              <w:bCs w:val="0"/>
              <w:i w:val="0"/>
              <w:iCs w:val="0"/>
              <w:noProof/>
              <w:kern w:val="2"/>
              <w14:ligatures w14:val="standardContextual"/>
            </w:rPr>
          </w:pPr>
          <w:r w:rsidRPr="001042AB">
            <w:rPr>
              <w:rFonts w:ascii="David" w:hAnsi="David" w:cs="David" w:hint="cs"/>
            </w:rPr>
            <w:fldChar w:fldCharType="begin"/>
          </w:r>
          <w:r w:rsidRPr="001042AB">
            <w:rPr>
              <w:rFonts w:ascii="David" w:hAnsi="David" w:cs="David" w:hint="cs"/>
            </w:rPr>
            <w:instrText xml:space="preserve"> TOC \o "1-3" \h \z \u </w:instrText>
          </w:r>
          <w:r w:rsidRPr="001042AB">
            <w:rPr>
              <w:rFonts w:ascii="David" w:hAnsi="David" w:cs="David" w:hint="cs"/>
            </w:rPr>
            <w:fldChar w:fldCharType="separate"/>
          </w:r>
          <w:hyperlink w:anchor="_Toc184275895" w:history="1">
            <w:r w:rsidR="00E62ADE" w:rsidRPr="00D4040B">
              <w:rPr>
                <w:rStyle w:val="Hyperlink"/>
                <w:rFonts w:ascii="David" w:hAnsi="David" w:cs="David" w:hint="eastAsia"/>
                <w:noProof/>
                <w:rtl/>
              </w:rPr>
              <w:t>המרצה</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ופרטי</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ההתקשרות</w:t>
            </w:r>
            <w:r w:rsidR="00E62ADE" w:rsidRPr="00D4040B">
              <w:rPr>
                <w:rStyle w:val="Hyperlink"/>
                <w:rFonts w:ascii="David" w:hAnsi="David" w:cs="David"/>
                <w:noProof/>
                <w:rtl/>
              </w:rPr>
              <w:t>:</w:t>
            </w:r>
            <w:r w:rsidR="00E62ADE">
              <w:rPr>
                <w:noProof/>
                <w:webHidden/>
              </w:rPr>
              <w:tab/>
            </w:r>
            <w:r w:rsidR="00E62ADE">
              <w:rPr>
                <w:noProof/>
                <w:webHidden/>
              </w:rPr>
              <w:fldChar w:fldCharType="begin"/>
            </w:r>
            <w:r w:rsidR="00E62ADE">
              <w:rPr>
                <w:noProof/>
                <w:webHidden/>
              </w:rPr>
              <w:instrText xml:space="preserve"> PAGEREF _Toc184275895 \h </w:instrText>
            </w:r>
            <w:r w:rsidR="00E62ADE">
              <w:rPr>
                <w:noProof/>
                <w:webHidden/>
              </w:rPr>
            </w:r>
            <w:r w:rsidR="00E62ADE">
              <w:rPr>
                <w:noProof/>
                <w:webHidden/>
              </w:rPr>
              <w:fldChar w:fldCharType="separate"/>
            </w:r>
            <w:r w:rsidR="00E62ADE">
              <w:rPr>
                <w:noProof/>
                <w:webHidden/>
              </w:rPr>
              <w:t>3</w:t>
            </w:r>
            <w:r w:rsidR="00E62ADE">
              <w:rPr>
                <w:noProof/>
                <w:webHidden/>
              </w:rPr>
              <w:fldChar w:fldCharType="end"/>
            </w:r>
          </w:hyperlink>
        </w:p>
        <w:p w14:paraId="45EF35A2" w14:textId="58B227F1"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6" w:history="1">
            <w:r w:rsidR="00E62ADE" w:rsidRPr="00D4040B">
              <w:rPr>
                <w:rStyle w:val="Hyperlink"/>
                <w:rFonts w:ascii="David" w:hAnsi="David" w:cs="David" w:hint="eastAsia"/>
                <w:noProof/>
                <w:rtl/>
              </w:rPr>
              <w:t>מטרות</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הקורס</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ומנהלות</w:t>
            </w:r>
            <w:r w:rsidR="00E62ADE" w:rsidRPr="00D4040B">
              <w:rPr>
                <w:rStyle w:val="Hyperlink"/>
                <w:rFonts w:ascii="David" w:hAnsi="David" w:cs="David"/>
                <w:noProof/>
                <w:rtl/>
              </w:rPr>
              <w:t>:</w:t>
            </w:r>
            <w:r w:rsidR="00E62ADE">
              <w:rPr>
                <w:noProof/>
                <w:webHidden/>
              </w:rPr>
              <w:tab/>
            </w:r>
            <w:r w:rsidR="00E62ADE">
              <w:rPr>
                <w:noProof/>
                <w:webHidden/>
              </w:rPr>
              <w:fldChar w:fldCharType="begin"/>
            </w:r>
            <w:r w:rsidR="00E62ADE">
              <w:rPr>
                <w:noProof/>
                <w:webHidden/>
              </w:rPr>
              <w:instrText xml:space="preserve"> PAGEREF _Toc184275896 \h </w:instrText>
            </w:r>
            <w:r w:rsidR="00E62ADE">
              <w:rPr>
                <w:noProof/>
                <w:webHidden/>
              </w:rPr>
            </w:r>
            <w:r w:rsidR="00E62ADE">
              <w:rPr>
                <w:noProof/>
                <w:webHidden/>
              </w:rPr>
              <w:fldChar w:fldCharType="separate"/>
            </w:r>
            <w:r w:rsidR="00E62ADE">
              <w:rPr>
                <w:noProof/>
                <w:webHidden/>
              </w:rPr>
              <w:t>4</w:t>
            </w:r>
            <w:r w:rsidR="00E62ADE">
              <w:rPr>
                <w:noProof/>
                <w:webHidden/>
              </w:rPr>
              <w:fldChar w:fldCharType="end"/>
            </w:r>
          </w:hyperlink>
        </w:p>
        <w:p w14:paraId="04E96897" w14:textId="1D7C0445"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7" w:history="1">
            <w:r w:rsidR="00E62ADE" w:rsidRPr="00D4040B">
              <w:rPr>
                <w:rStyle w:val="Hyperlink"/>
                <w:rFonts w:ascii="David" w:hAnsi="David" w:cs="David" w:hint="eastAsia"/>
                <w:noProof/>
                <w:rtl/>
              </w:rPr>
              <w:t>שיעור</w:t>
            </w:r>
            <w:r w:rsidR="00E62ADE" w:rsidRPr="00D4040B">
              <w:rPr>
                <w:rStyle w:val="Hyperlink"/>
                <w:rFonts w:ascii="David" w:hAnsi="David" w:cs="David"/>
                <w:noProof/>
                <w:rtl/>
              </w:rPr>
              <w:t xml:space="preserve"> 1 - </w:t>
            </w:r>
            <w:r w:rsidR="00E62ADE" w:rsidRPr="00D4040B">
              <w:rPr>
                <w:rStyle w:val="Hyperlink"/>
                <w:rFonts w:ascii="David" w:hAnsi="David" w:cs="David" w:hint="eastAsia"/>
                <w:noProof/>
                <w:rtl/>
              </w:rPr>
              <w:t>מבוא</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הכלכלה</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הישראלית</w:t>
            </w:r>
            <w:r w:rsidR="00E62ADE" w:rsidRPr="00D4040B">
              <w:rPr>
                <w:rStyle w:val="Hyperlink"/>
                <w:rFonts w:ascii="David" w:hAnsi="David" w:cs="David"/>
                <w:noProof/>
                <w:rtl/>
              </w:rPr>
              <w:t xml:space="preserve"> – </w:t>
            </w:r>
            <w:r w:rsidR="00E62ADE" w:rsidRPr="00D4040B">
              <w:rPr>
                <w:rStyle w:val="Hyperlink"/>
                <w:rFonts w:ascii="David" w:hAnsi="David" w:cs="David" w:hint="eastAsia"/>
                <w:noProof/>
                <w:rtl/>
              </w:rPr>
              <w:t>בסיס</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לדיון</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בצל</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מלחמת</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חרבות</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ברזל</w:t>
            </w:r>
            <w:r w:rsidR="00E62ADE">
              <w:rPr>
                <w:noProof/>
                <w:webHidden/>
              </w:rPr>
              <w:tab/>
            </w:r>
            <w:r w:rsidR="00E62ADE">
              <w:rPr>
                <w:noProof/>
                <w:webHidden/>
              </w:rPr>
              <w:fldChar w:fldCharType="begin"/>
            </w:r>
            <w:r w:rsidR="00E62ADE">
              <w:rPr>
                <w:noProof/>
                <w:webHidden/>
              </w:rPr>
              <w:instrText xml:space="preserve"> PAGEREF _Toc184275897 \h </w:instrText>
            </w:r>
            <w:r w:rsidR="00E62ADE">
              <w:rPr>
                <w:noProof/>
                <w:webHidden/>
              </w:rPr>
            </w:r>
            <w:r w:rsidR="00E62ADE">
              <w:rPr>
                <w:noProof/>
                <w:webHidden/>
              </w:rPr>
              <w:fldChar w:fldCharType="separate"/>
            </w:r>
            <w:r w:rsidR="00E62ADE">
              <w:rPr>
                <w:noProof/>
                <w:webHidden/>
              </w:rPr>
              <w:t>5</w:t>
            </w:r>
            <w:r w:rsidR="00E62ADE">
              <w:rPr>
                <w:noProof/>
                <w:webHidden/>
              </w:rPr>
              <w:fldChar w:fldCharType="end"/>
            </w:r>
          </w:hyperlink>
        </w:p>
        <w:p w14:paraId="095E0914" w14:textId="255B985C"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8" w:history="1">
            <w:r w:rsidR="00E62ADE" w:rsidRPr="00D4040B">
              <w:rPr>
                <w:rStyle w:val="Hyperlink"/>
                <w:rFonts w:ascii="David" w:hAnsi="David" w:cs="David" w:hint="eastAsia"/>
                <w:noProof/>
                <w:rtl/>
              </w:rPr>
              <w:t>שיעור</w:t>
            </w:r>
            <w:r w:rsidR="00E62ADE" w:rsidRPr="00D4040B">
              <w:rPr>
                <w:rStyle w:val="Hyperlink"/>
                <w:rFonts w:ascii="David" w:hAnsi="David" w:cs="David"/>
                <w:noProof/>
                <w:rtl/>
              </w:rPr>
              <w:t xml:space="preserve"> 2 – </w:t>
            </w:r>
            <w:r w:rsidR="00E62ADE" w:rsidRPr="00D4040B">
              <w:rPr>
                <w:rStyle w:val="Hyperlink"/>
                <w:rFonts w:ascii="David" w:hAnsi="David" w:cs="David" w:hint="eastAsia"/>
                <w:noProof/>
                <w:rtl/>
              </w:rPr>
              <w:t>מושגי</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יסוד</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בכלכלה</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חישובים</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בסיסיים</w:t>
            </w:r>
            <w:r w:rsidR="00E62ADE">
              <w:rPr>
                <w:noProof/>
                <w:webHidden/>
              </w:rPr>
              <w:tab/>
            </w:r>
            <w:r w:rsidR="00E62ADE">
              <w:rPr>
                <w:noProof/>
                <w:webHidden/>
              </w:rPr>
              <w:fldChar w:fldCharType="begin"/>
            </w:r>
            <w:r w:rsidR="00E62ADE">
              <w:rPr>
                <w:noProof/>
                <w:webHidden/>
              </w:rPr>
              <w:instrText xml:space="preserve"> PAGEREF _Toc184275898 \h </w:instrText>
            </w:r>
            <w:r w:rsidR="00E62ADE">
              <w:rPr>
                <w:noProof/>
                <w:webHidden/>
              </w:rPr>
            </w:r>
            <w:r w:rsidR="00E62ADE">
              <w:rPr>
                <w:noProof/>
                <w:webHidden/>
              </w:rPr>
              <w:fldChar w:fldCharType="separate"/>
            </w:r>
            <w:r w:rsidR="00E62ADE">
              <w:rPr>
                <w:noProof/>
                <w:webHidden/>
              </w:rPr>
              <w:t>11</w:t>
            </w:r>
            <w:r w:rsidR="00E62ADE">
              <w:rPr>
                <w:noProof/>
                <w:webHidden/>
              </w:rPr>
              <w:fldChar w:fldCharType="end"/>
            </w:r>
          </w:hyperlink>
        </w:p>
        <w:p w14:paraId="778EFBC9" w14:textId="65077D0D"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9" w:history="1">
            <w:r w:rsidR="00E62ADE" w:rsidRPr="00D4040B">
              <w:rPr>
                <w:rStyle w:val="Hyperlink"/>
                <w:rFonts w:hint="eastAsia"/>
                <w:noProof/>
                <w:rtl/>
              </w:rPr>
              <w:t>שיעור</w:t>
            </w:r>
            <w:r w:rsidR="00E62ADE" w:rsidRPr="00D4040B">
              <w:rPr>
                <w:rStyle w:val="Hyperlink"/>
                <w:noProof/>
                <w:rtl/>
              </w:rPr>
              <w:t xml:space="preserve"> 3 – </w:t>
            </w:r>
            <w:r w:rsidR="00E62ADE" w:rsidRPr="00D4040B">
              <w:rPr>
                <w:rStyle w:val="Hyperlink"/>
                <w:rFonts w:hint="eastAsia"/>
                <w:noProof/>
                <w:rtl/>
              </w:rPr>
              <w:t>המשך</w:t>
            </w:r>
            <w:r w:rsidR="00E62ADE" w:rsidRPr="00D4040B">
              <w:rPr>
                <w:rStyle w:val="Hyperlink"/>
                <w:noProof/>
                <w:rtl/>
              </w:rPr>
              <w:t xml:space="preserve"> </w:t>
            </w:r>
            <w:r w:rsidR="00E62ADE" w:rsidRPr="00D4040B">
              <w:rPr>
                <w:rStyle w:val="Hyperlink"/>
                <w:rFonts w:hint="eastAsia"/>
                <w:noProof/>
                <w:rtl/>
              </w:rPr>
              <w:t>תרגול</w:t>
            </w:r>
            <w:r w:rsidR="00E62ADE" w:rsidRPr="00D4040B">
              <w:rPr>
                <w:rStyle w:val="Hyperlink"/>
                <w:noProof/>
                <w:rtl/>
              </w:rPr>
              <w:t xml:space="preserve"> </w:t>
            </w:r>
            <w:r w:rsidR="00E62ADE" w:rsidRPr="00D4040B">
              <w:rPr>
                <w:rStyle w:val="Hyperlink"/>
                <w:rFonts w:hint="eastAsia"/>
                <w:noProof/>
                <w:rtl/>
              </w:rPr>
              <w:t>מדדים</w:t>
            </w:r>
            <w:r w:rsidR="00E62ADE" w:rsidRPr="00D4040B">
              <w:rPr>
                <w:rStyle w:val="Hyperlink"/>
                <w:noProof/>
                <w:rtl/>
              </w:rPr>
              <w:t xml:space="preserve"> </w:t>
            </w:r>
            <w:r w:rsidR="00E62ADE" w:rsidRPr="00D4040B">
              <w:rPr>
                <w:rStyle w:val="Hyperlink"/>
                <w:rFonts w:hint="eastAsia"/>
                <w:noProof/>
                <w:rtl/>
              </w:rPr>
              <w:t>כלכליים</w:t>
            </w:r>
            <w:r w:rsidR="00E62ADE" w:rsidRPr="00D4040B">
              <w:rPr>
                <w:rStyle w:val="Hyperlink"/>
                <w:noProof/>
                <w:rtl/>
              </w:rPr>
              <w:t xml:space="preserve"> </w:t>
            </w:r>
            <w:r w:rsidR="00E62ADE" w:rsidRPr="00D4040B">
              <w:rPr>
                <w:rStyle w:val="Hyperlink"/>
                <w:rFonts w:hint="eastAsia"/>
                <w:noProof/>
                <w:rtl/>
              </w:rPr>
              <w:t>עיקריים</w:t>
            </w:r>
            <w:r w:rsidR="00E62ADE" w:rsidRPr="00D4040B">
              <w:rPr>
                <w:rStyle w:val="Hyperlink"/>
                <w:noProof/>
                <w:rtl/>
              </w:rPr>
              <w:t xml:space="preserve"> – 21.11.2024</w:t>
            </w:r>
            <w:r w:rsidR="00E62ADE">
              <w:rPr>
                <w:noProof/>
                <w:webHidden/>
              </w:rPr>
              <w:tab/>
            </w:r>
            <w:r w:rsidR="00E62ADE">
              <w:rPr>
                <w:noProof/>
                <w:webHidden/>
              </w:rPr>
              <w:fldChar w:fldCharType="begin"/>
            </w:r>
            <w:r w:rsidR="00E62ADE">
              <w:rPr>
                <w:noProof/>
                <w:webHidden/>
              </w:rPr>
              <w:instrText xml:space="preserve"> PAGEREF _Toc184275899 \h </w:instrText>
            </w:r>
            <w:r w:rsidR="00E62ADE">
              <w:rPr>
                <w:noProof/>
                <w:webHidden/>
              </w:rPr>
            </w:r>
            <w:r w:rsidR="00E62ADE">
              <w:rPr>
                <w:noProof/>
                <w:webHidden/>
              </w:rPr>
              <w:fldChar w:fldCharType="separate"/>
            </w:r>
            <w:r w:rsidR="00E62ADE">
              <w:rPr>
                <w:noProof/>
                <w:webHidden/>
              </w:rPr>
              <w:t>20</w:t>
            </w:r>
            <w:r w:rsidR="00E62ADE">
              <w:rPr>
                <w:noProof/>
                <w:webHidden/>
              </w:rPr>
              <w:fldChar w:fldCharType="end"/>
            </w:r>
          </w:hyperlink>
        </w:p>
        <w:p w14:paraId="435E3EB6" w14:textId="752A15F3"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900" w:history="1">
            <w:r w:rsidR="00E62ADE" w:rsidRPr="00D4040B">
              <w:rPr>
                <w:rStyle w:val="Hyperlink"/>
                <w:rFonts w:hint="eastAsia"/>
                <w:noProof/>
                <w:rtl/>
              </w:rPr>
              <w:t>שיעור</w:t>
            </w:r>
            <w:r w:rsidR="00E62ADE" w:rsidRPr="00D4040B">
              <w:rPr>
                <w:rStyle w:val="Hyperlink"/>
                <w:noProof/>
                <w:rtl/>
              </w:rPr>
              <w:t xml:space="preserve"> </w:t>
            </w:r>
            <w:r w:rsidR="00E62ADE" w:rsidRPr="00D4040B">
              <w:rPr>
                <w:rStyle w:val="Hyperlink"/>
                <w:noProof/>
              </w:rPr>
              <w:t>4</w:t>
            </w:r>
            <w:r w:rsidR="00E62ADE" w:rsidRPr="00D4040B">
              <w:rPr>
                <w:rStyle w:val="Hyperlink"/>
                <w:noProof/>
                <w:rtl/>
              </w:rPr>
              <w:t xml:space="preserve"> – </w:t>
            </w:r>
            <w:r w:rsidR="00E62ADE" w:rsidRPr="00D4040B">
              <w:rPr>
                <w:rStyle w:val="Hyperlink"/>
                <w:rFonts w:hint="eastAsia"/>
                <w:noProof/>
                <w:rtl/>
              </w:rPr>
              <w:t>מדיניות</w:t>
            </w:r>
            <w:r w:rsidR="00E62ADE" w:rsidRPr="00D4040B">
              <w:rPr>
                <w:rStyle w:val="Hyperlink"/>
                <w:noProof/>
                <w:rtl/>
              </w:rPr>
              <w:t xml:space="preserve"> </w:t>
            </w:r>
            <w:r w:rsidR="00E62ADE" w:rsidRPr="00D4040B">
              <w:rPr>
                <w:rStyle w:val="Hyperlink"/>
                <w:rFonts w:hint="eastAsia"/>
                <w:noProof/>
                <w:rtl/>
              </w:rPr>
              <w:t>ממשלתית</w:t>
            </w:r>
            <w:r w:rsidR="00E62ADE" w:rsidRPr="00D4040B">
              <w:rPr>
                <w:rStyle w:val="Hyperlink"/>
                <w:noProof/>
                <w:rtl/>
              </w:rPr>
              <w:t xml:space="preserve"> </w:t>
            </w:r>
            <w:r w:rsidR="00E62ADE" w:rsidRPr="00D4040B">
              <w:rPr>
                <w:rStyle w:val="Hyperlink"/>
                <w:rFonts w:hint="eastAsia"/>
                <w:noProof/>
                <w:rtl/>
              </w:rPr>
              <w:t>והקשר</w:t>
            </w:r>
            <w:r w:rsidR="00E62ADE" w:rsidRPr="00D4040B">
              <w:rPr>
                <w:rStyle w:val="Hyperlink"/>
                <w:noProof/>
                <w:rtl/>
              </w:rPr>
              <w:t xml:space="preserve"> </w:t>
            </w:r>
            <w:r w:rsidR="00E62ADE" w:rsidRPr="00D4040B">
              <w:rPr>
                <w:rStyle w:val="Hyperlink"/>
                <w:rFonts w:hint="eastAsia"/>
                <w:noProof/>
                <w:rtl/>
              </w:rPr>
              <w:t>לתקציב</w:t>
            </w:r>
            <w:r w:rsidR="00E62ADE" w:rsidRPr="00D4040B">
              <w:rPr>
                <w:rStyle w:val="Hyperlink"/>
                <w:noProof/>
                <w:rtl/>
              </w:rPr>
              <w:t xml:space="preserve"> </w:t>
            </w:r>
            <w:r w:rsidR="00E62ADE" w:rsidRPr="00D4040B">
              <w:rPr>
                <w:rStyle w:val="Hyperlink"/>
                <w:rFonts w:hint="eastAsia"/>
                <w:noProof/>
                <w:rtl/>
              </w:rPr>
              <w:t>המדינה</w:t>
            </w:r>
            <w:r w:rsidR="00E62ADE" w:rsidRPr="00D4040B">
              <w:rPr>
                <w:rStyle w:val="Hyperlink"/>
                <w:noProof/>
                <w:rtl/>
              </w:rPr>
              <w:t xml:space="preserve"> – 28.11.2024</w:t>
            </w:r>
            <w:r w:rsidR="00E62ADE">
              <w:rPr>
                <w:noProof/>
                <w:webHidden/>
              </w:rPr>
              <w:tab/>
            </w:r>
            <w:r w:rsidR="00E62ADE">
              <w:rPr>
                <w:noProof/>
                <w:webHidden/>
              </w:rPr>
              <w:fldChar w:fldCharType="begin"/>
            </w:r>
            <w:r w:rsidR="00E62ADE">
              <w:rPr>
                <w:noProof/>
                <w:webHidden/>
              </w:rPr>
              <w:instrText xml:space="preserve"> PAGEREF _Toc184275900 \h </w:instrText>
            </w:r>
            <w:r w:rsidR="00E62ADE">
              <w:rPr>
                <w:noProof/>
                <w:webHidden/>
              </w:rPr>
            </w:r>
            <w:r w:rsidR="00E62ADE">
              <w:rPr>
                <w:noProof/>
                <w:webHidden/>
              </w:rPr>
              <w:fldChar w:fldCharType="separate"/>
            </w:r>
            <w:r w:rsidR="00E62ADE">
              <w:rPr>
                <w:noProof/>
                <w:webHidden/>
              </w:rPr>
              <w:t>28</w:t>
            </w:r>
            <w:r w:rsidR="00E62ADE">
              <w:rPr>
                <w:noProof/>
                <w:webHidden/>
              </w:rPr>
              <w:fldChar w:fldCharType="end"/>
            </w:r>
          </w:hyperlink>
        </w:p>
        <w:p w14:paraId="1198AD27" w14:textId="5C4CA8D4"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901" w:history="1">
            <w:r w:rsidR="00E62ADE" w:rsidRPr="00D4040B">
              <w:rPr>
                <w:rStyle w:val="Hyperlink"/>
                <w:rFonts w:hint="eastAsia"/>
                <w:noProof/>
                <w:rtl/>
              </w:rPr>
              <w:t>שיעור</w:t>
            </w:r>
            <w:r w:rsidR="00E62ADE" w:rsidRPr="00D4040B">
              <w:rPr>
                <w:rStyle w:val="Hyperlink"/>
                <w:noProof/>
                <w:rtl/>
              </w:rPr>
              <w:t xml:space="preserve"> 5 – </w:t>
            </w:r>
            <w:r w:rsidR="00E62ADE" w:rsidRPr="00D4040B">
              <w:rPr>
                <w:rStyle w:val="Hyperlink"/>
                <w:rFonts w:hint="eastAsia"/>
                <w:noProof/>
                <w:rtl/>
              </w:rPr>
              <w:t>תרגול</w:t>
            </w:r>
            <w:r w:rsidR="00E62ADE" w:rsidRPr="00D4040B">
              <w:rPr>
                <w:rStyle w:val="Hyperlink"/>
                <w:noProof/>
                <w:rtl/>
              </w:rPr>
              <w:t xml:space="preserve"> – </w:t>
            </w:r>
            <w:r w:rsidR="00E62ADE" w:rsidRPr="00D4040B">
              <w:rPr>
                <w:rStyle w:val="Hyperlink"/>
                <w:rFonts w:hint="eastAsia"/>
                <w:noProof/>
                <w:rtl/>
              </w:rPr>
              <w:t>תוצר</w:t>
            </w:r>
            <w:r w:rsidR="00E62ADE" w:rsidRPr="00D4040B">
              <w:rPr>
                <w:rStyle w:val="Hyperlink"/>
                <w:noProof/>
                <w:rtl/>
              </w:rPr>
              <w:t xml:space="preserve"> </w:t>
            </w:r>
            <w:r w:rsidR="00E62ADE" w:rsidRPr="00D4040B">
              <w:rPr>
                <w:rStyle w:val="Hyperlink"/>
                <w:rFonts w:hint="eastAsia"/>
                <w:noProof/>
                <w:rtl/>
              </w:rPr>
              <w:t>נומינלי</w:t>
            </w:r>
            <w:r w:rsidR="00E62ADE" w:rsidRPr="00D4040B">
              <w:rPr>
                <w:rStyle w:val="Hyperlink"/>
                <w:noProof/>
                <w:rtl/>
              </w:rPr>
              <w:t xml:space="preserve"> </w:t>
            </w:r>
            <w:r w:rsidR="00E62ADE" w:rsidRPr="00D4040B">
              <w:rPr>
                <w:rStyle w:val="Hyperlink"/>
                <w:rFonts w:hint="eastAsia"/>
                <w:noProof/>
                <w:rtl/>
              </w:rPr>
              <w:t>וריאלי</w:t>
            </w:r>
            <w:r w:rsidR="00E62ADE" w:rsidRPr="00D4040B">
              <w:rPr>
                <w:rStyle w:val="Hyperlink"/>
                <w:noProof/>
                <w:rtl/>
              </w:rPr>
              <w:t xml:space="preserve"> – 5.12.2024</w:t>
            </w:r>
            <w:r w:rsidR="00E62ADE">
              <w:rPr>
                <w:noProof/>
                <w:webHidden/>
              </w:rPr>
              <w:tab/>
            </w:r>
            <w:r w:rsidR="00E62ADE">
              <w:rPr>
                <w:noProof/>
                <w:webHidden/>
              </w:rPr>
              <w:fldChar w:fldCharType="begin"/>
            </w:r>
            <w:r w:rsidR="00E62ADE">
              <w:rPr>
                <w:noProof/>
                <w:webHidden/>
              </w:rPr>
              <w:instrText xml:space="preserve"> PAGEREF _Toc184275901 \h </w:instrText>
            </w:r>
            <w:r w:rsidR="00E62ADE">
              <w:rPr>
                <w:noProof/>
                <w:webHidden/>
              </w:rPr>
            </w:r>
            <w:r w:rsidR="00E62ADE">
              <w:rPr>
                <w:noProof/>
                <w:webHidden/>
              </w:rPr>
              <w:fldChar w:fldCharType="separate"/>
            </w:r>
            <w:r w:rsidR="00E62ADE">
              <w:rPr>
                <w:noProof/>
                <w:webHidden/>
              </w:rPr>
              <w:t>51</w:t>
            </w:r>
            <w:r w:rsidR="00E62ADE">
              <w:rPr>
                <w:noProof/>
                <w:webHidden/>
              </w:rPr>
              <w:fldChar w:fldCharType="end"/>
            </w:r>
          </w:hyperlink>
        </w:p>
        <w:p w14:paraId="065A36C7" w14:textId="29376D43" w:rsidR="000C551F" w:rsidRPr="001042AB" w:rsidRDefault="000C551F" w:rsidP="00E62ADE">
          <w:pPr>
            <w:bidi/>
            <w:spacing w:line="360" w:lineRule="auto"/>
            <w:jc w:val="right"/>
            <w:rPr>
              <w:rFonts w:ascii="David" w:hAnsi="David" w:cs="David"/>
            </w:rPr>
          </w:pPr>
          <w:r w:rsidRPr="001042AB">
            <w:rPr>
              <w:rFonts w:ascii="David" w:hAnsi="David" w:cs="David" w:hint="cs"/>
              <w:b/>
              <w:bCs/>
              <w:noProof/>
            </w:rPr>
            <w:fldChar w:fldCharType="end"/>
          </w:r>
        </w:p>
      </w:sdtContent>
    </w:sdt>
    <w:p w14:paraId="4F975ACD" w14:textId="77777777" w:rsidR="000C551F" w:rsidRPr="001042AB" w:rsidRDefault="000C551F" w:rsidP="0042341B">
      <w:pPr>
        <w:bidi/>
        <w:spacing w:line="360" w:lineRule="auto"/>
        <w:rPr>
          <w:rFonts w:ascii="David" w:hAnsi="David" w:cs="David"/>
          <w:sz w:val="28"/>
          <w:szCs w:val="28"/>
        </w:rPr>
      </w:pPr>
    </w:p>
    <w:p w14:paraId="31B51122" w14:textId="31A6304A" w:rsidR="000C551F" w:rsidRPr="001042AB" w:rsidRDefault="000C551F" w:rsidP="00537CDE">
      <w:pPr>
        <w:bidi/>
        <w:spacing w:line="360" w:lineRule="auto"/>
        <w:rPr>
          <w:rFonts w:ascii="David" w:hAnsi="David" w:cs="David"/>
          <w:sz w:val="28"/>
          <w:szCs w:val="28"/>
          <w:rtl/>
        </w:rPr>
      </w:pPr>
      <w:r w:rsidRPr="001042AB">
        <w:rPr>
          <w:rFonts w:ascii="David" w:hAnsi="David" w:cs="David" w:hint="cs"/>
          <w:sz w:val="28"/>
          <w:szCs w:val="28"/>
          <w:rtl/>
        </w:rPr>
        <w:br w:type="page"/>
      </w:r>
    </w:p>
    <w:p w14:paraId="449C372F" w14:textId="684D84BA" w:rsidR="000C551F" w:rsidRPr="001042AB" w:rsidRDefault="000C551F" w:rsidP="000C551F">
      <w:pPr>
        <w:pStyle w:val="Heading1"/>
        <w:bidi/>
        <w:spacing w:line="480" w:lineRule="auto"/>
        <w:rPr>
          <w:rFonts w:ascii="David" w:hAnsi="David" w:cs="David"/>
          <w:b/>
          <w:bCs/>
          <w:color w:val="auto"/>
          <w:rtl/>
        </w:rPr>
      </w:pPr>
      <w:bookmarkStart w:id="0" w:name="_Toc184275895"/>
      <w:r w:rsidRPr="001042AB">
        <w:rPr>
          <w:rFonts w:ascii="David" w:hAnsi="David" w:cs="David" w:hint="cs"/>
          <w:b/>
          <w:bCs/>
          <w:color w:val="auto"/>
          <w:rtl/>
        </w:rPr>
        <w:lastRenderedPageBreak/>
        <w:t>המרצה ופרטי ההתקשרות:</w:t>
      </w:r>
      <w:bookmarkEnd w:id="0"/>
      <w:r w:rsidRPr="001042AB">
        <w:rPr>
          <w:rFonts w:ascii="David" w:hAnsi="David" w:cs="David" w:hint="cs"/>
          <w:b/>
          <w:bCs/>
          <w:color w:val="auto"/>
          <w:rtl/>
        </w:rPr>
        <w:t xml:space="preserve"> </w:t>
      </w:r>
    </w:p>
    <w:p w14:paraId="556465C4" w14:textId="40D3D1A8" w:rsidR="000C551F" w:rsidRPr="001042AB" w:rsidRDefault="000C551F" w:rsidP="000C551F">
      <w:pPr>
        <w:bidi/>
        <w:spacing w:line="480" w:lineRule="auto"/>
        <w:rPr>
          <w:rFonts w:ascii="David" w:hAnsi="David" w:cs="David"/>
          <w:rtl/>
        </w:rPr>
      </w:pPr>
      <w:r w:rsidRPr="001042AB">
        <w:rPr>
          <w:rFonts w:ascii="David" w:hAnsi="David" w:cs="David" w:hint="cs"/>
          <w:rtl/>
        </w:rPr>
        <w:t>שם המרצה:</w:t>
      </w:r>
      <w:r w:rsidRPr="001042AB">
        <w:rPr>
          <w:rFonts w:ascii="David" w:hAnsi="David" w:cs="David" w:hint="cs"/>
          <w:rtl/>
        </w:rPr>
        <w:tab/>
      </w:r>
      <w:r w:rsidRPr="001042AB">
        <w:rPr>
          <w:rFonts w:ascii="David" w:hAnsi="David" w:cs="David" w:hint="cs"/>
          <w:rtl/>
        </w:rPr>
        <w:tab/>
      </w:r>
      <w:r w:rsidR="00675F1A">
        <w:rPr>
          <w:rFonts w:ascii="David" w:hAnsi="David" w:cs="David" w:hint="cs"/>
          <w:rtl/>
        </w:rPr>
        <w:t>ד״ר שי צבאן</w:t>
      </w:r>
    </w:p>
    <w:p w14:paraId="440F08A4" w14:textId="628F61F8" w:rsidR="000C551F" w:rsidRDefault="000C551F" w:rsidP="000C551F">
      <w:pPr>
        <w:bidi/>
        <w:spacing w:line="480" w:lineRule="auto"/>
        <w:rPr>
          <w:rFonts w:ascii="David" w:hAnsi="David" w:cs="David"/>
          <w:rtl/>
        </w:rPr>
      </w:pPr>
      <w:r w:rsidRPr="001042AB">
        <w:rPr>
          <w:rFonts w:ascii="David" w:hAnsi="David" w:cs="David" w:hint="cs"/>
          <w:rtl/>
        </w:rPr>
        <w:t xml:space="preserve">להתקשרות(*): </w:t>
      </w:r>
      <w:r w:rsidRPr="001042AB">
        <w:rPr>
          <w:rFonts w:ascii="David" w:hAnsi="David" w:cs="David" w:hint="cs"/>
          <w:rtl/>
        </w:rPr>
        <w:tab/>
      </w:r>
      <w:r w:rsidRPr="001042AB">
        <w:rPr>
          <w:rFonts w:ascii="David" w:hAnsi="David" w:cs="David" w:hint="cs"/>
          <w:rtl/>
        </w:rPr>
        <w:tab/>
      </w:r>
      <w:hyperlink r:id="rId8" w:history="1">
        <w:r w:rsidRPr="001042AB">
          <w:rPr>
            <w:rStyle w:val="Hyperlink"/>
            <w:rFonts w:ascii="David" w:hAnsi="David" w:cs="David" w:hint="cs"/>
          </w:rPr>
          <w:t>shay.tsaban@gmail.com</w:t>
        </w:r>
      </w:hyperlink>
      <w:r w:rsidRPr="001042AB">
        <w:rPr>
          <w:rFonts w:ascii="David" w:hAnsi="David" w:cs="David" w:hint="cs"/>
        </w:rPr>
        <w:t xml:space="preserve"> </w:t>
      </w:r>
    </w:p>
    <w:p w14:paraId="25ABE1FE" w14:textId="3FE1DCE8" w:rsidR="00582275" w:rsidRDefault="00582275" w:rsidP="00582275">
      <w:pPr>
        <w:bidi/>
        <w:spacing w:line="480" w:lineRule="auto"/>
        <w:rPr>
          <w:rFonts w:ascii="David" w:hAnsi="David" w:cs="David"/>
          <w:rtl/>
        </w:rPr>
      </w:pPr>
      <w:r>
        <w:rPr>
          <w:rFonts w:ascii="David" w:hAnsi="David" w:cs="David" w:hint="cs"/>
          <w:rtl/>
        </w:rPr>
        <w:t>נייד:</w:t>
      </w:r>
      <w:r>
        <w:rPr>
          <w:rFonts w:ascii="David" w:hAnsi="David" w:cs="David"/>
          <w:rtl/>
        </w:rPr>
        <w:tab/>
      </w:r>
      <w:r>
        <w:rPr>
          <w:rFonts w:ascii="David" w:hAnsi="David" w:cs="David"/>
          <w:rtl/>
        </w:rPr>
        <w:tab/>
      </w:r>
      <w:r>
        <w:rPr>
          <w:rFonts w:ascii="David" w:hAnsi="David" w:cs="David"/>
          <w:rtl/>
        </w:rPr>
        <w:tab/>
      </w:r>
      <w:r>
        <w:rPr>
          <w:rFonts w:ascii="David" w:hAnsi="David" w:cs="David" w:hint="cs"/>
          <w:rtl/>
        </w:rPr>
        <w:t>050-6551519 (לדחופות)</w:t>
      </w:r>
    </w:p>
    <w:p w14:paraId="191AB2DC" w14:textId="717C243D" w:rsidR="00582275" w:rsidRDefault="00582275" w:rsidP="00582275">
      <w:pPr>
        <w:bidi/>
        <w:spacing w:line="480" w:lineRule="auto"/>
        <w:rPr>
          <w:rFonts w:ascii="David" w:hAnsi="David" w:cs="David"/>
        </w:rPr>
      </w:pPr>
      <w:r>
        <w:rPr>
          <w:rFonts w:ascii="David" w:hAnsi="David" w:cs="David" w:hint="cs"/>
          <w:rtl/>
        </w:rPr>
        <w:t>פייסבוק:</w:t>
      </w:r>
      <w:r>
        <w:rPr>
          <w:rFonts w:ascii="David" w:hAnsi="David" w:cs="David"/>
          <w:rtl/>
        </w:rPr>
        <w:tab/>
      </w:r>
      <w:r>
        <w:rPr>
          <w:rFonts w:ascii="David" w:hAnsi="David" w:cs="David"/>
          <w:rtl/>
        </w:rPr>
        <w:tab/>
      </w:r>
      <w:r>
        <w:rPr>
          <w:rFonts w:ascii="David" w:hAnsi="David" w:cs="David"/>
        </w:rPr>
        <w:t>shay tsaban</w:t>
      </w:r>
    </w:p>
    <w:p w14:paraId="571FE9D3" w14:textId="0031502A" w:rsidR="00582275" w:rsidRDefault="00582275" w:rsidP="00582275">
      <w:pPr>
        <w:bidi/>
        <w:spacing w:line="480" w:lineRule="auto"/>
        <w:rPr>
          <w:rFonts w:ascii="David" w:hAnsi="David" w:cs="David"/>
        </w:rPr>
      </w:pPr>
      <w:r>
        <w:rPr>
          <w:rFonts w:ascii="David" w:hAnsi="David" w:cs="David" w:hint="cs"/>
          <w:rtl/>
        </w:rPr>
        <w:t>אינסטגרם:</w:t>
      </w:r>
      <w:r>
        <w:rPr>
          <w:rFonts w:ascii="David" w:hAnsi="David" w:cs="David"/>
          <w:rtl/>
        </w:rPr>
        <w:tab/>
      </w:r>
      <w:r>
        <w:rPr>
          <w:rFonts w:ascii="David" w:hAnsi="David" w:cs="David"/>
          <w:rtl/>
        </w:rPr>
        <w:tab/>
      </w:r>
      <w:r>
        <w:rPr>
          <w:rFonts w:ascii="David" w:hAnsi="David" w:cs="David"/>
        </w:rPr>
        <w:t>shaytsaban</w:t>
      </w:r>
    </w:p>
    <w:p w14:paraId="3C45F387" w14:textId="77777777" w:rsidR="00582275" w:rsidRPr="001042AB" w:rsidRDefault="00582275" w:rsidP="00582275">
      <w:pPr>
        <w:bidi/>
        <w:spacing w:line="480" w:lineRule="auto"/>
        <w:rPr>
          <w:rFonts w:ascii="David" w:hAnsi="David" w:cs="David"/>
          <w:rtl/>
        </w:rPr>
      </w:pPr>
    </w:p>
    <w:p w14:paraId="177240EE" w14:textId="7E2FC499" w:rsidR="000C551F" w:rsidRPr="001042AB" w:rsidRDefault="000C551F">
      <w:pPr>
        <w:rPr>
          <w:rFonts w:ascii="David" w:hAnsi="David" w:cs="David"/>
          <w:rtl/>
        </w:rPr>
      </w:pPr>
      <w:r w:rsidRPr="001042AB">
        <w:rPr>
          <w:rFonts w:ascii="David" w:hAnsi="David" w:cs="David" w:hint="cs"/>
          <w:rtl/>
        </w:rPr>
        <w:br w:type="page"/>
      </w:r>
    </w:p>
    <w:p w14:paraId="09961174" w14:textId="1CA8D6BC" w:rsidR="000C551F" w:rsidRPr="001042AB" w:rsidRDefault="000C551F" w:rsidP="000C551F">
      <w:pPr>
        <w:pStyle w:val="Heading1"/>
        <w:bidi/>
        <w:spacing w:line="360" w:lineRule="auto"/>
        <w:rPr>
          <w:rFonts w:ascii="David" w:hAnsi="David" w:cs="David"/>
          <w:b/>
          <w:bCs/>
          <w:color w:val="auto"/>
          <w:rtl/>
        </w:rPr>
      </w:pPr>
      <w:bookmarkStart w:id="1" w:name="_Toc184275896"/>
      <w:r w:rsidRPr="001042AB">
        <w:rPr>
          <w:rFonts w:ascii="David" w:hAnsi="David" w:cs="David" w:hint="cs"/>
          <w:b/>
          <w:bCs/>
          <w:color w:val="auto"/>
          <w:rtl/>
        </w:rPr>
        <w:lastRenderedPageBreak/>
        <w:t>מטרות הקורס ומנהלות:</w:t>
      </w:r>
      <w:bookmarkEnd w:id="1"/>
    </w:p>
    <w:p w14:paraId="1442B89A" w14:textId="6071CC64" w:rsidR="000C551F" w:rsidRPr="001042AB" w:rsidRDefault="000C551F" w:rsidP="000C551F">
      <w:pPr>
        <w:bidi/>
        <w:spacing w:line="360" w:lineRule="auto"/>
        <w:jc w:val="both"/>
        <w:rPr>
          <w:rFonts w:ascii="David" w:hAnsi="David" w:cs="David"/>
          <w:rtl/>
        </w:rPr>
      </w:pPr>
      <w:r w:rsidRPr="001042AB">
        <w:rPr>
          <w:rFonts w:ascii="David" w:hAnsi="David" w:cs="David" w:hint="cs"/>
          <w:rtl/>
        </w:rPr>
        <w:t xml:space="preserve">הקורס ״כלכלה לחשבונאים ג״ הוא קורס מתקדם בכלכלה שנועד לייצר מעטפת תיאורטית, פרקטית, היסטורית ובעלת השלכות בהיבט של המשמעות של הבנתה של צמיחה ומדיניות כלכלית והשפעותיה. </w:t>
      </w:r>
    </w:p>
    <w:p w14:paraId="08BAFFE2" w14:textId="58BB774E" w:rsidR="000C551F" w:rsidRPr="001042AB" w:rsidRDefault="0003183D" w:rsidP="000C551F">
      <w:pPr>
        <w:bidi/>
        <w:spacing w:line="360" w:lineRule="auto"/>
        <w:jc w:val="both"/>
        <w:rPr>
          <w:rFonts w:ascii="David" w:hAnsi="David" w:cs="David"/>
          <w:rtl/>
        </w:rPr>
      </w:pPr>
      <w:r w:rsidRPr="001042AB">
        <w:rPr>
          <w:rFonts w:ascii="David" w:hAnsi="David" w:cs="David" w:hint="cs"/>
          <w:rtl/>
        </w:rPr>
        <w:t xml:space="preserve">בהתאם, חלק גדול מהתכנים של הקורס תיאורטיים, אך כדי לסבר את העין, תבוצע הישענות בחלק גדול מהמקרים על נתונים מאקרו כלכליים מהותיים מתוך מאגרים שונים. </w:t>
      </w:r>
    </w:p>
    <w:p w14:paraId="2ADCDE34" w14:textId="03702232" w:rsidR="0003183D" w:rsidRPr="001042AB" w:rsidRDefault="0003183D" w:rsidP="0003183D">
      <w:pPr>
        <w:bidi/>
        <w:spacing w:line="360" w:lineRule="auto"/>
        <w:jc w:val="both"/>
        <w:rPr>
          <w:rFonts w:ascii="David" w:hAnsi="David" w:cs="David"/>
          <w:rtl/>
        </w:rPr>
      </w:pPr>
      <w:r w:rsidRPr="001042AB">
        <w:rPr>
          <w:rFonts w:ascii="David" w:hAnsi="David" w:cs="David" w:hint="cs"/>
          <w:rtl/>
        </w:rPr>
        <w:t>הקורס מתמקד בכלכלת ישראל, אך יכלול השקה למצב הכלכלי בעולם ומושגים הקשורים במשק הכלכלי במשק פתוח יידונו במסגרתו בהרחבה.</w:t>
      </w:r>
    </w:p>
    <w:p w14:paraId="0C8F87E4" w14:textId="795CF9C9" w:rsidR="0003183D" w:rsidRPr="001042AB" w:rsidRDefault="0003183D" w:rsidP="0003183D">
      <w:pPr>
        <w:bidi/>
        <w:spacing w:line="360" w:lineRule="auto"/>
        <w:jc w:val="both"/>
        <w:rPr>
          <w:rFonts w:ascii="David" w:hAnsi="David" w:cs="David"/>
          <w:rtl/>
        </w:rPr>
      </w:pPr>
    </w:p>
    <w:p w14:paraId="7EE78A8D" w14:textId="29147E4E" w:rsidR="0003183D" w:rsidRPr="001042AB" w:rsidRDefault="0003183D" w:rsidP="0003183D">
      <w:pPr>
        <w:bidi/>
        <w:spacing w:line="360" w:lineRule="auto"/>
        <w:jc w:val="both"/>
        <w:rPr>
          <w:rFonts w:ascii="David" w:hAnsi="David" w:cs="David"/>
          <w:b/>
          <w:bCs/>
          <w:rtl/>
        </w:rPr>
      </w:pPr>
      <w:r w:rsidRPr="001042AB">
        <w:rPr>
          <w:rFonts w:ascii="David" w:hAnsi="David" w:cs="David" w:hint="cs"/>
          <w:b/>
          <w:bCs/>
          <w:rtl/>
        </w:rPr>
        <w:t>דרישות – בחינת הגמר (</w:t>
      </w:r>
      <w:r w:rsidR="000E6E66">
        <w:rPr>
          <w:rFonts w:ascii="David" w:hAnsi="David" w:cs="David" w:hint="cs"/>
          <w:b/>
          <w:bCs/>
          <w:rtl/>
        </w:rPr>
        <w:t>100</w:t>
      </w:r>
      <w:r w:rsidRPr="001042AB">
        <w:rPr>
          <w:rFonts w:ascii="David" w:hAnsi="David" w:cs="David" w:hint="cs"/>
          <w:b/>
          <w:bCs/>
          <w:rtl/>
        </w:rPr>
        <w:t xml:space="preserve"> נק׳):</w:t>
      </w:r>
    </w:p>
    <w:p w14:paraId="405C58D7" w14:textId="3E9B742B"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בחינת הגמר תכלול 20 שאלות מסוג רב-ברירה (ללא בדיקת דרך). </w:t>
      </w:r>
    </w:p>
    <w:p w14:paraId="6CC47082" w14:textId="22EF900F"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תרגילים לדוגמא והבהרות לקראתה יועלו בישורת האחרונה של הסמסטר. </w:t>
      </w:r>
    </w:p>
    <w:p w14:paraId="2156456E" w14:textId="28F20BA5" w:rsidR="00B76A42" w:rsidRDefault="0003183D" w:rsidP="00A779B2">
      <w:pPr>
        <w:bidi/>
        <w:spacing w:line="360" w:lineRule="auto"/>
        <w:jc w:val="both"/>
        <w:rPr>
          <w:rFonts w:ascii="David" w:hAnsi="David" w:cs="David"/>
        </w:rPr>
      </w:pPr>
      <w:r w:rsidRPr="001042AB">
        <w:rPr>
          <w:rFonts w:ascii="David" w:hAnsi="David" w:cs="David" w:hint="cs"/>
          <w:rtl/>
        </w:rPr>
        <w:t xml:space="preserve">פרק הזמן המוקצב לבחינה הוא שעתיים וחצי, וחומר העזר המותר בשימוש במסגרתה הוא מחשבון מדעי ו/או פיננסי בלבד. </w:t>
      </w:r>
    </w:p>
    <w:p w14:paraId="68B5836B" w14:textId="77777777" w:rsidR="00A779B2" w:rsidRPr="00A779B2" w:rsidRDefault="00A779B2" w:rsidP="00A779B2">
      <w:pPr>
        <w:bidi/>
        <w:spacing w:line="360" w:lineRule="auto"/>
        <w:jc w:val="both"/>
        <w:rPr>
          <w:rFonts w:ascii="David" w:hAnsi="David" w:cs="David"/>
          <w:rtl/>
        </w:rPr>
      </w:pPr>
    </w:p>
    <w:p w14:paraId="5ADAB30F" w14:textId="4275193E" w:rsidR="0003183D" w:rsidRPr="001042AB" w:rsidRDefault="0003183D" w:rsidP="0003183D">
      <w:pPr>
        <w:bidi/>
        <w:spacing w:line="360" w:lineRule="auto"/>
        <w:jc w:val="both"/>
        <w:rPr>
          <w:rFonts w:ascii="David" w:hAnsi="David" w:cs="David"/>
          <w:b/>
          <w:bCs/>
          <w:rtl/>
        </w:rPr>
      </w:pPr>
      <w:r w:rsidRPr="001042AB">
        <w:rPr>
          <w:rFonts w:ascii="David" w:hAnsi="David" w:cs="David" w:hint="cs"/>
          <w:b/>
          <w:bCs/>
          <w:rtl/>
        </w:rPr>
        <w:t>כיצד ללמוד את הקורס?</w:t>
      </w:r>
    </w:p>
    <w:p w14:paraId="4472C601" w14:textId="29976AC1"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הקורס ערוך ובנוי במתכונת של </w:t>
      </w:r>
      <w:r w:rsidRPr="001042AB">
        <w:rPr>
          <w:rFonts w:ascii="David" w:hAnsi="David" w:cs="David" w:hint="cs"/>
        </w:rPr>
        <w:t>Self-Contained</w:t>
      </w:r>
      <w:r w:rsidRPr="001042AB">
        <w:rPr>
          <w:rFonts w:ascii="David" w:hAnsi="David" w:cs="David" w:hint="cs"/>
          <w:rtl/>
        </w:rPr>
        <w:t xml:space="preserve">. כלל החומרים שנדרשים לטובת הקורס ייכללו במחברת אלקטרונית זו, שתורחב לפי הצורך במהלך השיעורים, בתרגילים </w:t>
      </w:r>
      <w:r w:rsidR="00B9128B">
        <w:rPr>
          <w:rFonts w:ascii="David" w:hAnsi="David" w:cs="David" w:hint="cs"/>
          <w:rtl/>
        </w:rPr>
        <w:t>ופתרונות</w:t>
      </w:r>
      <w:r w:rsidRPr="001042AB">
        <w:rPr>
          <w:rFonts w:ascii="David" w:hAnsi="David" w:cs="David" w:hint="cs"/>
          <w:rtl/>
        </w:rPr>
        <w:t xml:space="preserve">, וכן הפניות ספציפיות נוספות לפי הצורך. </w:t>
      </w:r>
    </w:p>
    <w:p w14:paraId="36A8E0A2" w14:textId="354EC23A"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סטודנטים וסטודנטיות המעוניינים בהרחבה והעמקה בנושאי הקורס, מוזמנים להסתייע בספרות הקורס המקושרת לסילבוס הקורס. אך אין הכרח עקרוני בכך. </w:t>
      </w:r>
    </w:p>
    <w:p w14:paraId="1E1190DF" w14:textId="4C0E8034" w:rsidR="0003183D" w:rsidRPr="001042AB" w:rsidRDefault="0003183D">
      <w:pPr>
        <w:rPr>
          <w:rFonts w:ascii="David" w:hAnsi="David" w:cs="David"/>
          <w:rtl/>
        </w:rPr>
      </w:pPr>
      <w:r w:rsidRPr="001042AB">
        <w:rPr>
          <w:rFonts w:ascii="David" w:hAnsi="David" w:cs="David" w:hint="cs"/>
          <w:rtl/>
        </w:rPr>
        <w:br w:type="page"/>
      </w:r>
    </w:p>
    <w:p w14:paraId="650E16A8" w14:textId="77777777" w:rsidR="00537CDE" w:rsidRPr="001042AB" w:rsidRDefault="00537CDE" w:rsidP="00537CDE">
      <w:pPr>
        <w:bidi/>
        <w:spacing w:line="360" w:lineRule="auto"/>
        <w:jc w:val="both"/>
        <w:rPr>
          <w:rFonts w:ascii="David" w:hAnsi="David" w:cs="David"/>
          <w:rtl/>
        </w:rPr>
      </w:pPr>
    </w:p>
    <w:p w14:paraId="67D95A5A" w14:textId="4603BE60" w:rsidR="00537CDE" w:rsidRPr="00724E3A" w:rsidRDefault="00537CDE" w:rsidP="00675F1A">
      <w:pPr>
        <w:pStyle w:val="Heading1"/>
        <w:bidi/>
        <w:jc w:val="center"/>
        <w:rPr>
          <w:rFonts w:ascii="David" w:hAnsi="David" w:cs="David"/>
          <w:b/>
          <w:bCs/>
          <w:rtl/>
        </w:rPr>
      </w:pPr>
      <w:bookmarkStart w:id="2" w:name="_Toc184275897"/>
      <w:r w:rsidRPr="00724E3A">
        <w:rPr>
          <w:rFonts w:ascii="David" w:hAnsi="David" w:cs="David" w:hint="cs"/>
          <w:b/>
          <w:bCs/>
          <w:rtl/>
        </w:rPr>
        <w:t>שיעור 1 - מבוא: הכלכלה הישראלית</w:t>
      </w:r>
      <w:r w:rsidR="00BA4A49">
        <w:rPr>
          <w:rFonts w:ascii="David" w:hAnsi="David" w:cs="David" w:hint="cs"/>
          <w:b/>
          <w:bCs/>
          <w:rtl/>
        </w:rPr>
        <w:t xml:space="preserve"> </w:t>
      </w:r>
      <w:r w:rsidR="00BA4A49">
        <w:rPr>
          <w:rFonts w:ascii="David" w:hAnsi="David" w:cs="David"/>
          <w:b/>
          <w:bCs/>
          <w:rtl/>
        </w:rPr>
        <w:t>–</w:t>
      </w:r>
      <w:r w:rsidR="00BA4A49">
        <w:rPr>
          <w:rFonts w:ascii="David" w:hAnsi="David" w:cs="David" w:hint="cs"/>
          <w:b/>
          <w:bCs/>
          <w:rtl/>
        </w:rPr>
        <w:t xml:space="preserve"> בסיס לדיון</w:t>
      </w:r>
      <w:r w:rsidR="00951C51">
        <w:rPr>
          <w:rFonts w:ascii="David" w:hAnsi="David" w:cs="David" w:hint="cs"/>
          <w:b/>
          <w:bCs/>
          <w:rtl/>
        </w:rPr>
        <w:t xml:space="preserve"> </w:t>
      </w:r>
      <w:r w:rsidR="00B13441">
        <w:rPr>
          <w:rFonts w:ascii="David" w:hAnsi="David" w:cs="David" w:hint="cs"/>
          <w:b/>
          <w:bCs/>
          <w:rtl/>
        </w:rPr>
        <w:t>בצל מלחמת חרבות ברזל</w:t>
      </w:r>
      <w:r w:rsidR="00B13441">
        <w:rPr>
          <w:rStyle w:val="FootnoteReference"/>
          <w:rFonts w:ascii="David" w:hAnsi="David" w:cs="David"/>
          <w:b/>
          <w:bCs/>
          <w:rtl/>
        </w:rPr>
        <w:footnoteReference w:id="2"/>
      </w:r>
      <w:bookmarkEnd w:id="2"/>
    </w:p>
    <w:p w14:paraId="75CD2947" w14:textId="77777777" w:rsidR="00B054E1" w:rsidRDefault="00B054E1" w:rsidP="0003183D">
      <w:pPr>
        <w:bidi/>
        <w:spacing w:line="360" w:lineRule="auto"/>
        <w:jc w:val="both"/>
        <w:rPr>
          <w:rFonts w:ascii="David" w:hAnsi="David" w:cs="David"/>
          <w:rtl/>
        </w:rPr>
      </w:pPr>
    </w:p>
    <w:p w14:paraId="2A4F1C2D" w14:textId="63C63941" w:rsidR="0028385F" w:rsidRDefault="0028385F" w:rsidP="0028385F">
      <w:pPr>
        <w:bidi/>
        <w:spacing w:line="360" w:lineRule="auto"/>
        <w:jc w:val="center"/>
        <w:rPr>
          <w:rFonts w:ascii="David" w:hAnsi="David" w:cs="David"/>
          <w:rtl/>
        </w:rPr>
      </w:pPr>
      <w:r>
        <w:rPr>
          <w:rFonts w:ascii="David" w:hAnsi="David" w:cs="David" w:hint="cs"/>
          <w:rtl/>
        </w:rPr>
        <w:t>תאריך:</w:t>
      </w:r>
      <w:r>
        <w:rPr>
          <w:rFonts w:ascii="David" w:hAnsi="David" w:cs="David"/>
        </w:rPr>
        <w:t xml:space="preserve"> </w:t>
      </w:r>
      <w:r>
        <w:rPr>
          <w:rFonts w:ascii="David" w:hAnsi="David" w:cs="David" w:hint="cs"/>
          <w:rtl/>
        </w:rPr>
        <w:t>7/11/2024</w:t>
      </w:r>
    </w:p>
    <w:p w14:paraId="7C2A1F22" w14:textId="77777777" w:rsidR="0028385F" w:rsidRDefault="0028385F" w:rsidP="0028385F">
      <w:pPr>
        <w:bidi/>
        <w:spacing w:line="360" w:lineRule="auto"/>
        <w:jc w:val="both"/>
        <w:rPr>
          <w:rFonts w:ascii="David" w:hAnsi="David" w:cs="David"/>
          <w:rtl/>
        </w:rPr>
      </w:pPr>
    </w:p>
    <w:p w14:paraId="71ADF913" w14:textId="45F8ADDF" w:rsidR="00CF14A1" w:rsidRPr="00CF14A1" w:rsidRDefault="00CF14A1" w:rsidP="00CF14A1">
      <w:pPr>
        <w:bidi/>
        <w:spacing w:line="360" w:lineRule="auto"/>
        <w:jc w:val="both"/>
        <w:rPr>
          <w:rFonts w:ascii="David" w:hAnsi="David" w:cs="David"/>
          <w:color w:val="FF0000"/>
          <w:rtl/>
        </w:rPr>
      </w:pPr>
      <w:r w:rsidRPr="00CF14A1">
        <w:rPr>
          <w:rFonts w:ascii="David" w:hAnsi="David" w:cs="David" w:hint="cs"/>
          <w:color w:val="FF0000"/>
          <w:rtl/>
        </w:rPr>
        <w:t xml:space="preserve">הבהרה: השיעור הנוכחי לא ״מלמד לבחינה״. הוא מעניק טעימה לאופי הקורס, הדיונים במסגרתו והמושגים העיקריים, שכמובן שנסקור בהרחבה </w:t>
      </w:r>
      <w:r w:rsidRPr="00CF14A1">
        <w:rPr>
          <w:rFonts w:ascii="David" w:hAnsi="David" w:cs="David" w:hint="cs"/>
          <w:b/>
          <w:bCs/>
          <w:color w:val="FF0000"/>
          <w:rtl/>
        </w:rPr>
        <w:t>וגם נתרגל</w:t>
      </w:r>
      <w:r w:rsidRPr="00CF14A1">
        <w:rPr>
          <w:rFonts w:ascii="David" w:hAnsi="David" w:cs="David" w:hint="cs"/>
          <w:color w:val="FF0000"/>
          <w:rtl/>
        </w:rPr>
        <w:t xml:space="preserve"> בהמשך. </w:t>
      </w:r>
    </w:p>
    <w:p w14:paraId="4114CEF9" w14:textId="77777777" w:rsidR="00CF14A1" w:rsidRPr="001042AB" w:rsidRDefault="00CF14A1" w:rsidP="00A03788">
      <w:pPr>
        <w:bidi/>
        <w:spacing w:line="360" w:lineRule="auto"/>
        <w:jc w:val="both"/>
        <w:rPr>
          <w:rFonts w:ascii="David" w:hAnsi="David" w:cs="David"/>
          <w:rtl/>
        </w:rPr>
      </w:pPr>
    </w:p>
    <w:p w14:paraId="004FDC15" w14:textId="6DF66033" w:rsidR="00B054E1" w:rsidRPr="001042AB" w:rsidRDefault="00B13441" w:rsidP="00B054E1">
      <w:pPr>
        <w:bidi/>
        <w:spacing w:line="360" w:lineRule="auto"/>
        <w:jc w:val="both"/>
        <w:rPr>
          <w:rFonts w:ascii="David" w:hAnsi="David" w:cs="David"/>
          <w:b/>
          <w:bCs/>
          <w:rtl/>
        </w:rPr>
      </w:pPr>
      <w:r>
        <w:rPr>
          <w:rFonts w:ascii="David" w:hAnsi="David" w:cs="David" w:hint="cs"/>
          <w:b/>
          <w:bCs/>
          <w:rtl/>
        </w:rPr>
        <w:t xml:space="preserve">1.1 </w:t>
      </w:r>
      <w:r w:rsidR="00B054E1" w:rsidRPr="001042AB">
        <w:rPr>
          <w:rFonts w:ascii="David" w:hAnsi="David" w:cs="David" w:hint="cs"/>
          <w:b/>
          <w:bCs/>
          <w:rtl/>
        </w:rPr>
        <w:t>רקע</w:t>
      </w:r>
    </w:p>
    <w:p w14:paraId="773235BF" w14:textId="10087AEB" w:rsidR="0003183D" w:rsidRPr="001042AB" w:rsidRDefault="00B054E1" w:rsidP="00B054E1">
      <w:pPr>
        <w:bidi/>
        <w:spacing w:line="360" w:lineRule="auto"/>
        <w:jc w:val="both"/>
        <w:rPr>
          <w:rFonts w:ascii="David" w:hAnsi="David" w:cs="David"/>
          <w:rtl/>
        </w:rPr>
      </w:pPr>
      <w:r w:rsidRPr="001042AB">
        <w:rPr>
          <w:rFonts w:ascii="David" w:hAnsi="David" w:cs="David" w:hint="cs"/>
          <w:rtl/>
        </w:rPr>
        <w:t xml:space="preserve">ככלי להבנה מלאה של הכלכלה הישראלית, חשוב לייצר פרספקטיבה נכונה על ציר הזמן של ההתפתחות הכלכלית בישראל, הגורמים שהובילו לכך, האתגרים והתחזית לעתידה. </w:t>
      </w:r>
    </w:p>
    <w:p w14:paraId="59130F66" w14:textId="495D8AA9" w:rsidR="00B054E1" w:rsidRPr="001042AB" w:rsidRDefault="00B054E1" w:rsidP="00B054E1">
      <w:pPr>
        <w:bidi/>
        <w:spacing w:line="360" w:lineRule="auto"/>
        <w:jc w:val="both"/>
        <w:rPr>
          <w:rFonts w:ascii="David" w:hAnsi="David" w:cs="David"/>
          <w:rtl/>
        </w:rPr>
      </w:pPr>
      <w:r w:rsidRPr="001042AB">
        <w:rPr>
          <w:rFonts w:ascii="David" w:hAnsi="David" w:cs="David" w:hint="cs"/>
          <w:rtl/>
        </w:rPr>
        <w:t xml:space="preserve">מתוך התצרף שייווצר על בסיס השילוש האינטואיטיבי בין עבר, הווה ועתיד, ננסה לקבל פרספקטיבה ואחיזה עמוקה יותר בכלכלת ישראל, התפתחותה וידיעה בהקשר המקום שאליו מועדות פניה. </w:t>
      </w:r>
    </w:p>
    <w:p w14:paraId="249D6424" w14:textId="086A9761" w:rsidR="00B054E1" w:rsidRPr="001042AB" w:rsidRDefault="00B054E1" w:rsidP="00B054E1">
      <w:pPr>
        <w:bidi/>
        <w:spacing w:line="360" w:lineRule="auto"/>
        <w:jc w:val="both"/>
        <w:rPr>
          <w:rFonts w:ascii="David" w:hAnsi="David" w:cs="David"/>
          <w:rtl/>
        </w:rPr>
      </w:pPr>
      <w:r w:rsidRPr="001042AB">
        <w:rPr>
          <w:rFonts w:ascii="David" w:hAnsi="David" w:cs="David" w:hint="cs"/>
          <w:rtl/>
        </w:rPr>
        <w:t xml:space="preserve">בשיעור הנוכחי, נתחיל מלהציג את מצב הכלכלה הישראלית על בסיס הדוח העדכני של ה </w:t>
      </w:r>
      <w:r w:rsidRPr="001042AB">
        <w:rPr>
          <w:rFonts w:ascii="David" w:hAnsi="David" w:cs="David" w:hint="cs"/>
        </w:rPr>
        <w:t>OECD</w:t>
      </w:r>
      <w:r w:rsidRPr="001042AB">
        <w:rPr>
          <w:rFonts w:ascii="David" w:hAnsi="David" w:cs="David" w:hint="cs"/>
          <w:rtl/>
        </w:rPr>
        <w:t>. במפגשים הבאים, נמשיך לדון בנושאים מרכזיים הקשורים להתנהלות כלכלת ישראל, ובראשם:</w:t>
      </w:r>
    </w:p>
    <w:p w14:paraId="7C3E256C" w14:textId="5F25A730"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תקציב הממשלה.</w:t>
      </w:r>
    </w:p>
    <w:p w14:paraId="428BB8E6" w14:textId="6F27BEB4"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התוצר הלאומי והמדיניות הכלכלית.</w:t>
      </w:r>
    </w:p>
    <w:p w14:paraId="62CBFF37" w14:textId="0B7D7B5C"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שוק העבודה בישראל.</w:t>
      </w:r>
    </w:p>
    <w:p w14:paraId="115A1CEB" w14:textId="16949B8B"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שוק המט״ח.</w:t>
      </w:r>
    </w:p>
    <w:p w14:paraId="5E1FDB2B" w14:textId="4569A8FD"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הפריון בישראל.</w:t>
      </w:r>
    </w:p>
    <w:p w14:paraId="0184BD11" w14:textId="76591618"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אי שוויון ועוני.</w:t>
      </w:r>
    </w:p>
    <w:p w14:paraId="52B18EC1" w14:textId="0CF7D4EC"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ריכוזיות ויוקר המחיה.</w:t>
      </w:r>
    </w:p>
    <w:p w14:paraId="1AB0185C" w14:textId="6AE11AE3" w:rsidR="00B054E1" w:rsidRDefault="00B054E1" w:rsidP="00B054E1">
      <w:pPr>
        <w:bidi/>
        <w:spacing w:line="360" w:lineRule="auto"/>
        <w:jc w:val="both"/>
        <w:rPr>
          <w:rFonts w:ascii="David" w:hAnsi="David" w:cs="David"/>
          <w:rtl/>
        </w:rPr>
      </w:pPr>
      <w:r w:rsidRPr="001042AB">
        <w:rPr>
          <w:rFonts w:ascii="David" w:hAnsi="David" w:cs="David" w:hint="cs"/>
          <w:rtl/>
        </w:rPr>
        <w:t xml:space="preserve">כל אלו יתבססו על זוית ראייה עדכנית אך ילוו בסקירה היסטורית והבנה של הגורמים, כבסיס לגיבוש ההבנה הכלכלית המעשית. סקירה רחבה של הפרמטרים בראי היסטורי תבוצע לאחר הדיון במכלול הנושאים במהלך השיעורים השונים. </w:t>
      </w:r>
    </w:p>
    <w:p w14:paraId="1EBAD2E3" w14:textId="77777777" w:rsidR="00796FCC" w:rsidRDefault="00796FCC" w:rsidP="00796FCC">
      <w:pPr>
        <w:bidi/>
        <w:spacing w:line="360" w:lineRule="auto"/>
        <w:jc w:val="both"/>
        <w:rPr>
          <w:rFonts w:ascii="David" w:hAnsi="David" w:cs="David"/>
          <w:rtl/>
        </w:rPr>
      </w:pPr>
    </w:p>
    <w:p w14:paraId="5C60E258" w14:textId="0BD828D5" w:rsidR="00B13441" w:rsidRDefault="00B13441" w:rsidP="00B13441">
      <w:pPr>
        <w:rPr>
          <w:rFonts w:ascii="David" w:hAnsi="David" w:cs="David"/>
        </w:rPr>
      </w:pPr>
      <w:r>
        <w:rPr>
          <w:rFonts w:ascii="David" w:hAnsi="David" w:cs="David"/>
          <w:rtl/>
        </w:rPr>
        <w:br w:type="page"/>
      </w:r>
    </w:p>
    <w:p w14:paraId="7A7C8456" w14:textId="2FC14688" w:rsidR="00B13441" w:rsidRDefault="00B13441" w:rsidP="00B13441">
      <w:pPr>
        <w:bidi/>
        <w:spacing w:line="360" w:lineRule="auto"/>
        <w:jc w:val="both"/>
        <w:rPr>
          <w:rFonts w:ascii="David" w:hAnsi="David" w:cs="David"/>
          <w:b/>
          <w:bCs/>
          <w:rtl/>
        </w:rPr>
      </w:pPr>
      <w:r w:rsidRPr="00B13441">
        <w:rPr>
          <w:rFonts w:ascii="David" w:hAnsi="David" w:cs="David" w:hint="cs"/>
          <w:b/>
          <w:bCs/>
          <w:rtl/>
        </w:rPr>
        <w:lastRenderedPageBreak/>
        <w:t>1.2 בדיקת ידע בסיסית בהיבטים מעניינים בכלכלה הישראלית</w:t>
      </w:r>
      <w:r>
        <w:rPr>
          <w:rFonts w:ascii="David" w:hAnsi="David" w:cs="David" w:hint="cs"/>
          <w:b/>
          <w:bCs/>
          <w:rtl/>
        </w:rPr>
        <w:t xml:space="preserve"> (קוויז)</w:t>
      </w:r>
      <w:r w:rsidR="0028385F">
        <w:rPr>
          <w:rFonts w:ascii="David" w:hAnsi="David" w:cs="David" w:hint="cs"/>
          <w:b/>
          <w:bCs/>
          <w:rtl/>
        </w:rPr>
        <w:t xml:space="preserve"> </w:t>
      </w:r>
      <w:r w:rsidR="0028385F">
        <w:rPr>
          <w:rFonts w:ascii="David" w:hAnsi="David" w:cs="David"/>
          <w:b/>
          <w:bCs/>
          <w:rtl/>
        </w:rPr>
        <w:t>–</w:t>
      </w:r>
      <w:r w:rsidR="0028385F">
        <w:rPr>
          <w:rFonts w:ascii="David" w:hAnsi="David" w:cs="David" w:hint="cs"/>
          <w:b/>
          <w:bCs/>
          <w:rtl/>
        </w:rPr>
        <w:t xml:space="preserve"> רשות</w:t>
      </w:r>
    </w:p>
    <w:p w14:paraId="6DD41AB7" w14:textId="16F6E585" w:rsidR="0028385F" w:rsidRPr="0028385F" w:rsidRDefault="0028385F" w:rsidP="0028385F">
      <w:pPr>
        <w:bidi/>
        <w:spacing w:line="360" w:lineRule="auto"/>
        <w:jc w:val="both"/>
        <w:rPr>
          <w:rFonts w:ascii="David" w:hAnsi="David" w:cs="David"/>
          <w:rtl/>
        </w:rPr>
      </w:pPr>
      <w:r w:rsidRPr="0028385F">
        <w:rPr>
          <w:rFonts w:ascii="David" w:hAnsi="David" w:cs="David" w:hint="cs"/>
          <w:rtl/>
        </w:rPr>
        <w:t xml:space="preserve">עמ׳ 6 ו-7 מהווים המחשה בסיסית לנוחות הקורא ואינם מחייבים לבחינה. לא עברנו עליהם במפגש, מומלץ להתנסות כדי לקבל קצת רקע. </w:t>
      </w:r>
      <w:r>
        <w:rPr>
          <w:rFonts w:ascii="David" w:hAnsi="David" w:cs="David" w:hint="cs"/>
          <w:rtl/>
        </w:rPr>
        <w:t xml:space="preserve">התוכן המחייב מתחיל בעמ׳ 8. </w:t>
      </w:r>
    </w:p>
    <w:p w14:paraId="242CEFA7" w14:textId="77777777" w:rsidR="00EE76D1" w:rsidRDefault="00EE76D1" w:rsidP="00EE76D1">
      <w:pPr>
        <w:bidi/>
        <w:spacing w:line="360" w:lineRule="auto"/>
        <w:jc w:val="both"/>
        <w:rPr>
          <w:rFonts w:ascii="David" w:hAnsi="David" w:cs="David"/>
          <w:b/>
          <w:bCs/>
          <w:rtl/>
        </w:rPr>
      </w:pPr>
    </w:p>
    <w:p w14:paraId="78765B15" w14:textId="77F12EAA" w:rsidR="00EE76D1" w:rsidRPr="0028385F" w:rsidRDefault="00B24746" w:rsidP="00EE76D1">
      <w:pPr>
        <w:bidi/>
        <w:spacing w:line="360" w:lineRule="auto"/>
        <w:jc w:val="both"/>
        <w:rPr>
          <w:rFonts w:ascii="David" w:hAnsi="David" w:cs="David"/>
          <w:b/>
          <w:bCs/>
          <w:rtl/>
        </w:rPr>
      </w:pPr>
      <w:r w:rsidRPr="0028385F">
        <w:rPr>
          <w:rFonts w:ascii="David" w:hAnsi="David" w:cs="David" w:hint="cs"/>
          <w:b/>
          <w:bCs/>
          <w:rtl/>
        </w:rPr>
        <w:t>שאלה 1</w:t>
      </w:r>
    </w:p>
    <w:p w14:paraId="37CE8C12" w14:textId="0E697916" w:rsidR="00B24746" w:rsidRPr="0028385F" w:rsidRDefault="00B24746" w:rsidP="00B24746">
      <w:pPr>
        <w:bidi/>
        <w:spacing w:line="360" w:lineRule="auto"/>
        <w:jc w:val="both"/>
        <w:rPr>
          <w:rFonts w:ascii="David" w:hAnsi="David" w:cs="David"/>
          <w:rtl/>
        </w:rPr>
      </w:pPr>
      <w:r w:rsidRPr="0028385F">
        <w:rPr>
          <w:rFonts w:ascii="David" w:hAnsi="David" w:cs="David" w:hint="cs"/>
          <w:rtl/>
        </w:rPr>
        <w:t>הכלכלה הישראלית ידועה בתעשיית ההיי-טק שלה. פרט לכך (ייצוא הייטק ומוצריו), איזה סקטור מהווה יצואן עיקרי במשק הישראלי?</w:t>
      </w:r>
    </w:p>
    <w:p w14:paraId="44AB96C1" w14:textId="78F4A628"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פירות הדר</w:t>
      </w:r>
    </w:p>
    <w:p w14:paraId="327624E8" w14:textId="162F18E4"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ציוד צבאי</w:t>
      </w:r>
    </w:p>
    <w:p w14:paraId="06D0C202" w14:textId="629D5C7F"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מוצרי כדרות (כדים וכו׳)</w:t>
      </w:r>
    </w:p>
    <w:p w14:paraId="6FD9FF29" w14:textId="510A2308"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יהלומים</w:t>
      </w:r>
    </w:p>
    <w:p w14:paraId="6F82DEF6" w14:textId="77777777" w:rsidR="005170CB" w:rsidRPr="0028385F" w:rsidRDefault="005170CB" w:rsidP="005170CB">
      <w:pPr>
        <w:bidi/>
        <w:spacing w:line="360" w:lineRule="auto"/>
        <w:jc w:val="both"/>
        <w:rPr>
          <w:rFonts w:ascii="David" w:hAnsi="David" w:cs="David"/>
          <w:rtl/>
        </w:rPr>
      </w:pPr>
    </w:p>
    <w:p w14:paraId="44CE21D0" w14:textId="0226F849" w:rsidR="005170CB" w:rsidRPr="0028385F" w:rsidRDefault="00B13441" w:rsidP="005170CB">
      <w:pPr>
        <w:bidi/>
        <w:spacing w:line="360" w:lineRule="auto"/>
        <w:jc w:val="both"/>
        <w:rPr>
          <w:rFonts w:ascii="David" w:hAnsi="David" w:cs="David"/>
          <w:rtl/>
        </w:rPr>
      </w:pPr>
      <w:r w:rsidRPr="0028385F">
        <w:rPr>
          <w:rFonts w:ascii="David" w:hAnsi="David" w:cs="David" w:hint="cs"/>
          <w:rtl/>
        </w:rPr>
        <w:t xml:space="preserve">התשובה: </w:t>
      </w:r>
      <w:r w:rsidR="005170CB" w:rsidRPr="0028385F">
        <w:rPr>
          <w:rFonts w:ascii="David" w:hAnsi="David" w:cs="David" w:hint="cs"/>
          <w:rtl/>
        </w:rPr>
        <w:t>באופן מפתיע שלא ידוע לכולנו</w:t>
      </w:r>
      <w:r w:rsidR="0043044D" w:rsidRPr="0028385F">
        <w:rPr>
          <w:rFonts w:ascii="David" w:hAnsi="David" w:cs="David" w:hint="cs"/>
          <w:rtl/>
        </w:rPr>
        <w:t xml:space="preserve">, ענף היהלומים (ליטוש, לא כרייה) הוא ענף משגשג במשק הישראלי, שמהווה נתח נכבד מהייצוא במדינה. </w:t>
      </w:r>
      <w:r w:rsidR="0028385F">
        <w:rPr>
          <w:rFonts w:ascii="David" w:hAnsi="David" w:cs="David" w:hint="cs"/>
          <w:rtl/>
        </w:rPr>
        <w:t>7</w:t>
      </w:r>
    </w:p>
    <w:p w14:paraId="7C40D37C" w14:textId="0918480C" w:rsidR="003939EE" w:rsidRPr="0028385F" w:rsidRDefault="00875566" w:rsidP="00B13441">
      <w:pPr>
        <w:bidi/>
        <w:spacing w:line="360" w:lineRule="auto"/>
        <w:jc w:val="both"/>
        <w:rPr>
          <w:rFonts w:ascii="David" w:hAnsi="David" w:cs="David"/>
          <w:rtl/>
        </w:rPr>
      </w:pPr>
      <w:r w:rsidRPr="0028385F">
        <w:rPr>
          <w:rFonts w:ascii="David" w:hAnsi="David" w:cs="David" w:hint="cs"/>
          <w:rtl/>
        </w:rPr>
        <w:t xml:space="preserve">התשובה ד. </w:t>
      </w:r>
    </w:p>
    <w:p w14:paraId="518B290D" w14:textId="5EF3E061" w:rsidR="0069220B" w:rsidRPr="0028385F" w:rsidRDefault="0069220B" w:rsidP="0069220B">
      <w:pPr>
        <w:bidi/>
        <w:spacing w:line="360" w:lineRule="auto"/>
        <w:jc w:val="both"/>
        <w:rPr>
          <w:rFonts w:ascii="David" w:hAnsi="David" w:cs="David"/>
          <w:b/>
          <w:bCs/>
          <w:rtl/>
        </w:rPr>
      </w:pPr>
      <w:r w:rsidRPr="0028385F">
        <w:rPr>
          <w:rFonts w:ascii="David" w:hAnsi="David" w:cs="David" w:hint="cs"/>
          <w:b/>
          <w:bCs/>
          <w:rtl/>
        </w:rPr>
        <w:t xml:space="preserve">שאלה </w:t>
      </w:r>
      <w:r w:rsidR="00B13441" w:rsidRPr="0028385F">
        <w:rPr>
          <w:rFonts w:ascii="David" w:hAnsi="David" w:cs="David" w:hint="cs"/>
          <w:b/>
          <w:bCs/>
          <w:rtl/>
        </w:rPr>
        <w:t>2</w:t>
      </w:r>
    </w:p>
    <w:p w14:paraId="7E0C6CFA" w14:textId="61854A92" w:rsidR="003939EE" w:rsidRPr="0028385F" w:rsidRDefault="0069220B" w:rsidP="003939EE">
      <w:pPr>
        <w:bidi/>
        <w:spacing w:line="360" w:lineRule="auto"/>
        <w:jc w:val="both"/>
        <w:rPr>
          <w:rFonts w:ascii="David" w:hAnsi="David" w:cs="David"/>
          <w:rtl/>
        </w:rPr>
      </w:pPr>
      <w:r w:rsidRPr="0028385F">
        <w:rPr>
          <w:rFonts w:ascii="David" w:hAnsi="David" w:cs="David" w:hint="cs"/>
          <w:rtl/>
        </w:rPr>
        <w:t>מבין התעשיות הבאות, איזו היא המשגשגת ביותר במשק הישראלי?</w:t>
      </w:r>
    </w:p>
    <w:p w14:paraId="5A28CDCE" w14:textId="25146936" w:rsidR="0069220B" w:rsidRPr="0028385F" w:rsidRDefault="002C37E6"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שוקולד באיכות גבוהה</w:t>
      </w:r>
    </w:p>
    <w:p w14:paraId="1233C1E1" w14:textId="2F3ADE78" w:rsidR="002C37E6" w:rsidRPr="0028385F" w:rsidRDefault="002C37E6"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 xml:space="preserve">ייצור יין </w:t>
      </w:r>
    </w:p>
    <w:p w14:paraId="31951678" w14:textId="7671CC2E" w:rsidR="002C37E6" w:rsidRPr="0028385F" w:rsidRDefault="002C37E6"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מירוצי רחפנים</w:t>
      </w:r>
    </w:p>
    <w:p w14:paraId="1D8FD33D" w14:textId="202280E0" w:rsidR="002C37E6" w:rsidRPr="0028385F" w:rsidRDefault="002A3EE3"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חימום נקניק</w:t>
      </w:r>
    </w:p>
    <w:p w14:paraId="0E991AA0" w14:textId="075FD0B6" w:rsidR="002A3EE3" w:rsidRPr="0028385F" w:rsidRDefault="002A3EE3"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פיתוחים חקלאיים מבוססי טכנולוגיה</w:t>
      </w:r>
    </w:p>
    <w:p w14:paraId="1DC58544" w14:textId="77777777" w:rsidR="002A3EE3" w:rsidRPr="0028385F" w:rsidRDefault="002A3EE3" w:rsidP="002A3EE3">
      <w:pPr>
        <w:bidi/>
        <w:spacing w:line="360" w:lineRule="auto"/>
        <w:jc w:val="both"/>
        <w:rPr>
          <w:rFonts w:ascii="David" w:hAnsi="David" w:cs="David"/>
          <w:rtl/>
        </w:rPr>
      </w:pPr>
    </w:p>
    <w:p w14:paraId="070BAC38" w14:textId="7F135978" w:rsidR="002A3EE3" w:rsidRPr="0028385F" w:rsidRDefault="009C625E" w:rsidP="002A3EE3">
      <w:pPr>
        <w:bidi/>
        <w:spacing w:line="360" w:lineRule="auto"/>
        <w:jc w:val="both"/>
        <w:rPr>
          <w:rFonts w:ascii="David" w:hAnsi="David" w:cs="David"/>
          <w:rtl/>
        </w:rPr>
      </w:pPr>
      <w:r w:rsidRPr="0028385F">
        <w:rPr>
          <w:rFonts w:ascii="David" w:hAnsi="David" w:cs="David"/>
          <w:noProof/>
          <w:rtl/>
        </w:rPr>
        <w:drawing>
          <wp:inline distT="0" distB="0" distL="0" distR="0" wp14:anchorId="245C4ABB" wp14:editId="7B401ABC">
            <wp:extent cx="1523921" cy="1621445"/>
            <wp:effectExtent l="0" t="0" r="635" b="4445"/>
            <wp:docPr id="38652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23002" name=""/>
                    <pic:cNvPicPr/>
                  </pic:nvPicPr>
                  <pic:blipFill>
                    <a:blip r:embed="rId9"/>
                    <a:stretch>
                      <a:fillRect/>
                    </a:stretch>
                  </pic:blipFill>
                  <pic:spPr>
                    <a:xfrm>
                      <a:off x="0" y="0"/>
                      <a:ext cx="1529920" cy="1627828"/>
                    </a:xfrm>
                    <a:prstGeom prst="rect">
                      <a:avLst/>
                    </a:prstGeom>
                  </pic:spPr>
                </pic:pic>
              </a:graphicData>
            </a:graphic>
          </wp:inline>
        </w:drawing>
      </w:r>
    </w:p>
    <w:p w14:paraId="26B890D7" w14:textId="0A87984E" w:rsidR="004D1312" w:rsidRPr="0028385F" w:rsidRDefault="00E5167A" w:rsidP="004D1312">
      <w:pPr>
        <w:bidi/>
        <w:spacing w:line="360" w:lineRule="auto"/>
        <w:jc w:val="both"/>
        <w:rPr>
          <w:rFonts w:ascii="David" w:hAnsi="David" w:cs="David"/>
          <w:rtl/>
        </w:rPr>
      </w:pPr>
      <w:r w:rsidRPr="0028385F">
        <w:rPr>
          <w:rFonts w:ascii="David" w:hAnsi="David" w:cs="David" w:hint="cs"/>
          <w:rtl/>
        </w:rPr>
        <w:t xml:space="preserve">התשובה ה. תמונת האילוסטרציה של חימום נקניק </w:t>
      </w:r>
      <w:r w:rsidR="00100107" w:rsidRPr="0028385F">
        <w:rPr>
          <w:rFonts w:ascii="David" w:hAnsi="David" w:cs="David" w:hint="cs"/>
          <w:rtl/>
        </w:rPr>
        <w:t xml:space="preserve">היא למטרות המחשה בלבד של תמונת הראי - אחת מהתעשיות המדשדשות ביותר במשק הישראלי, שמשום מה מוצריה עתירי הקוליפורמים עדיין מפארים כל אתר קניות טיפוסי. </w:t>
      </w:r>
    </w:p>
    <w:p w14:paraId="5935E298" w14:textId="77777777" w:rsidR="001D626E" w:rsidRPr="0028385F" w:rsidRDefault="001D626E" w:rsidP="001D626E">
      <w:pPr>
        <w:bidi/>
        <w:spacing w:line="360" w:lineRule="auto"/>
        <w:jc w:val="both"/>
        <w:rPr>
          <w:rFonts w:ascii="David" w:hAnsi="David" w:cs="David"/>
          <w:rtl/>
        </w:rPr>
      </w:pPr>
    </w:p>
    <w:p w14:paraId="33D52BB0" w14:textId="77777777" w:rsidR="001D626E" w:rsidRPr="0028385F" w:rsidRDefault="001D626E" w:rsidP="001D626E">
      <w:pPr>
        <w:bidi/>
        <w:spacing w:line="360" w:lineRule="auto"/>
        <w:jc w:val="both"/>
        <w:rPr>
          <w:rFonts w:ascii="David" w:hAnsi="David" w:cs="David"/>
          <w:rtl/>
        </w:rPr>
      </w:pPr>
    </w:p>
    <w:p w14:paraId="53D73413" w14:textId="77777777" w:rsidR="00B13441" w:rsidRPr="0028385F" w:rsidRDefault="00B13441">
      <w:pPr>
        <w:rPr>
          <w:rFonts w:ascii="David" w:hAnsi="David" w:cs="David"/>
          <w:b/>
          <w:bCs/>
          <w:rtl/>
        </w:rPr>
      </w:pPr>
      <w:r w:rsidRPr="0028385F">
        <w:rPr>
          <w:rFonts w:ascii="David" w:hAnsi="David" w:cs="David"/>
          <w:b/>
          <w:bCs/>
          <w:rtl/>
        </w:rPr>
        <w:br w:type="page"/>
      </w:r>
    </w:p>
    <w:p w14:paraId="731531EE" w14:textId="7EA32534" w:rsidR="001D626E" w:rsidRPr="0028385F" w:rsidRDefault="001D626E" w:rsidP="001D626E">
      <w:pPr>
        <w:bidi/>
        <w:spacing w:line="360" w:lineRule="auto"/>
        <w:jc w:val="both"/>
        <w:rPr>
          <w:rFonts w:ascii="David" w:hAnsi="David" w:cs="David"/>
          <w:b/>
          <w:bCs/>
          <w:rtl/>
        </w:rPr>
      </w:pPr>
      <w:r w:rsidRPr="0028385F">
        <w:rPr>
          <w:rFonts w:ascii="David" w:hAnsi="David" w:cs="David" w:hint="cs"/>
          <w:b/>
          <w:bCs/>
          <w:rtl/>
        </w:rPr>
        <w:lastRenderedPageBreak/>
        <w:t xml:space="preserve">שאלה </w:t>
      </w:r>
      <w:r w:rsidR="00B13441" w:rsidRPr="0028385F">
        <w:rPr>
          <w:rFonts w:ascii="David" w:hAnsi="David" w:cs="David" w:hint="cs"/>
          <w:b/>
          <w:bCs/>
          <w:rtl/>
        </w:rPr>
        <w:t>3</w:t>
      </w:r>
    </w:p>
    <w:p w14:paraId="52E92D73" w14:textId="58E6E220" w:rsidR="001D626E" w:rsidRPr="0028385F" w:rsidRDefault="001D626E" w:rsidP="001D626E">
      <w:pPr>
        <w:bidi/>
        <w:spacing w:line="360" w:lineRule="auto"/>
        <w:jc w:val="both"/>
        <w:rPr>
          <w:rFonts w:ascii="David" w:hAnsi="David" w:cs="David"/>
          <w:rtl/>
        </w:rPr>
      </w:pPr>
      <w:r w:rsidRPr="0028385F">
        <w:rPr>
          <w:rFonts w:ascii="David" w:hAnsi="David" w:cs="David" w:hint="cs"/>
          <w:rtl/>
        </w:rPr>
        <w:t xml:space="preserve">למרות מיקוד מסוים של התעשייה הישראלית בפיתוח ושירותים, עדיין קיימים בה סקטורים תעשייתיים מבוססים. </w:t>
      </w:r>
      <w:r w:rsidR="0012101C" w:rsidRPr="0028385F">
        <w:rPr>
          <w:rFonts w:ascii="David" w:hAnsi="David" w:cs="David" w:hint="cs"/>
          <w:rtl/>
        </w:rPr>
        <w:t>איזו מבין התעשיות הבאות היא תעשייה ישראלית בולטת, אך מפתיעה:</w:t>
      </w:r>
    </w:p>
    <w:p w14:paraId="79FF798C" w14:textId="07543FF9" w:rsidR="0012101C" w:rsidRPr="0028385F" w:rsidRDefault="0012101C"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ייצור מכוניות יוקרה</w:t>
      </w:r>
    </w:p>
    <w:p w14:paraId="5DE92B52" w14:textId="210C0CC9" w:rsidR="0012101C" w:rsidRPr="0028385F" w:rsidRDefault="0012101C"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ייצור בגדי מעצבים (</w:t>
      </w:r>
      <w:r w:rsidRPr="0028385F">
        <w:rPr>
          <w:rFonts w:ascii="David" w:hAnsi="David" w:cs="David"/>
        </w:rPr>
        <w:t>KS</w:t>
      </w:r>
      <w:r w:rsidRPr="0028385F">
        <w:rPr>
          <w:rFonts w:ascii="David" w:hAnsi="David" w:cs="David" w:hint="cs"/>
          <w:rtl/>
        </w:rPr>
        <w:t xml:space="preserve"> המותג)</w:t>
      </w:r>
    </w:p>
    <w:p w14:paraId="24F138D9" w14:textId="31B36505" w:rsidR="0012101C" w:rsidRPr="0028385F" w:rsidRDefault="00E1101F"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ייצור מוצרי קנאביס</w:t>
      </w:r>
    </w:p>
    <w:p w14:paraId="469F5C0C" w14:textId="29DADA83" w:rsidR="00E1101F" w:rsidRPr="0028385F" w:rsidRDefault="00E1101F"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ריהוט בהתאמה אישית</w:t>
      </w:r>
    </w:p>
    <w:p w14:paraId="5D0D30FA" w14:textId="77777777" w:rsidR="00E1101F" w:rsidRPr="0028385F" w:rsidRDefault="00E1101F" w:rsidP="00E1101F">
      <w:pPr>
        <w:bidi/>
        <w:spacing w:line="360" w:lineRule="auto"/>
        <w:jc w:val="both"/>
        <w:rPr>
          <w:rFonts w:ascii="David" w:hAnsi="David" w:cs="David"/>
          <w:rtl/>
        </w:rPr>
      </w:pPr>
    </w:p>
    <w:p w14:paraId="377F7BBE" w14:textId="7E8BD228" w:rsidR="00E1101F" w:rsidRPr="0028385F" w:rsidRDefault="007356E0" w:rsidP="00E1101F">
      <w:pPr>
        <w:bidi/>
        <w:spacing w:line="360" w:lineRule="auto"/>
        <w:jc w:val="both"/>
        <w:rPr>
          <w:rFonts w:ascii="David" w:hAnsi="David" w:cs="David"/>
          <w:rtl/>
        </w:rPr>
      </w:pPr>
      <w:r w:rsidRPr="0028385F">
        <w:rPr>
          <w:rFonts w:ascii="David" w:hAnsi="David" w:cs="David" w:hint="cs"/>
          <w:rtl/>
        </w:rPr>
        <w:t xml:space="preserve">התשובה: ג. גם במימדים של מחקר ופיתוחים, גם במימד הייצור. </w:t>
      </w:r>
    </w:p>
    <w:p w14:paraId="060B2C41" w14:textId="77777777" w:rsidR="007356E0" w:rsidRPr="0028385F" w:rsidRDefault="007356E0" w:rsidP="007356E0">
      <w:pPr>
        <w:bidi/>
        <w:spacing w:line="360" w:lineRule="auto"/>
        <w:jc w:val="both"/>
        <w:rPr>
          <w:rFonts w:ascii="David" w:hAnsi="David" w:cs="David"/>
          <w:rtl/>
        </w:rPr>
      </w:pPr>
    </w:p>
    <w:p w14:paraId="5B97C4E2" w14:textId="01F5A43C" w:rsidR="00B13441" w:rsidRPr="0028385F" w:rsidRDefault="00B13441">
      <w:pPr>
        <w:rPr>
          <w:rFonts w:ascii="David" w:hAnsi="David" w:cs="David"/>
          <w:rtl/>
        </w:rPr>
      </w:pPr>
    </w:p>
    <w:p w14:paraId="1B1EE76F" w14:textId="20CAD934" w:rsidR="007356E0" w:rsidRPr="0028385F" w:rsidRDefault="007356E0" w:rsidP="007356E0">
      <w:pPr>
        <w:bidi/>
        <w:spacing w:line="360" w:lineRule="auto"/>
        <w:jc w:val="both"/>
        <w:rPr>
          <w:rFonts w:ascii="David" w:hAnsi="David" w:cs="David"/>
          <w:b/>
          <w:bCs/>
          <w:rtl/>
        </w:rPr>
      </w:pPr>
      <w:r w:rsidRPr="0028385F">
        <w:rPr>
          <w:rFonts w:ascii="David" w:hAnsi="David" w:cs="David" w:hint="cs"/>
          <w:b/>
          <w:bCs/>
          <w:rtl/>
        </w:rPr>
        <w:t xml:space="preserve">שאלה </w:t>
      </w:r>
      <w:r w:rsidR="00B13441" w:rsidRPr="0028385F">
        <w:rPr>
          <w:rFonts w:ascii="David" w:hAnsi="David" w:cs="David" w:hint="cs"/>
          <w:b/>
          <w:bCs/>
          <w:rtl/>
        </w:rPr>
        <w:t>4</w:t>
      </w:r>
    </w:p>
    <w:p w14:paraId="6C41514C" w14:textId="1C1E9453" w:rsidR="007356E0" w:rsidRPr="0028385F" w:rsidRDefault="0068495A" w:rsidP="007356E0">
      <w:pPr>
        <w:bidi/>
        <w:spacing w:line="360" w:lineRule="auto"/>
        <w:jc w:val="both"/>
        <w:rPr>
          <w:rFonts w:ascii="David" w:hAnsi="David" w:cs="David"/>
          <w:rtl/>
        </w:rPr>
      </w:pPr>
      <w:r w:rsidRPr="0028385F">
        <w:rPr>
          <w:rFonts w:ascii="David" w:hAnsi="David" w:cs="David" w:hint="cs"/>
          <w:rtl/>
        </w:rPr>
        <w:t xml:space="preserve">ישראל זכתה למיתוג בתור </w:t>
      </w:r>
      <w:r w:rsidRPr="0028385F">
        <w:rPr>
          <w:rFonts w:ascii="David" w:hAnsi="David" w:cs="David"/>
        </w:rPr>
        <w:t>Start-up nation</w:t>
      </w:r>
      <w:r w:rsidRPr="0028385F">
        <w:rPr>
          <w:rFonts w:ascii="David" w:hAnsi="David" w:cs="David" w:hint="cs"/>
          <w:rtl/>
        </w:rPr>
        <w:t>. כלומר הרוח היזמית ובאופן יחסי לגודל האוכלוסיה - מספר המיזמים והסטארט-אפים והמוצלחים שבהם, גבוה יחסית.</w:t>
      </w:r>
    </w:p>
    <w:p w14:paraId="439647F3" w14:textId="551349BD" w:rsidR="0068495A" w:rsidRPr="0028385F" w:rsidRDefault="00EC5E6E" w:rsidP="0068495A">
      <w:pPr>
        <w:bidi/>
        <w:spacing w:line="360" w:lineRule="auto"/>
        <w:jc w:val="both"/>
        <w:rPr>
          <w:rFonts w:ascii="David" w:hAnsi="David" w:cs="David"/>
          <w:rtl/>
        </w:rPr>
      </w:pPr>
      <w:r w:rsidRPr="0028385F">
        <w:rPr>
          <w:rFonts w:ascii="David" w:hAnsi="David" w:cs="David" w:hint="cs"/>
          <w:rtl/>
        </w:rPr>
        <w:t xml:space="preserve">בדרך כלל, ישראלים מתחילים בהקמת העסק הראשון שלהם (לאו דווקא </w:t>
      </w:r>
      <w:r w:rsidR="00736CEE" w:rsidRPr="0028385F">
        <w:rPr>
          <w:rFonts w:ascii="David" w:hAnsi="David" w:cs="David" w:hint="cs"/>
          <w:rtl/>
        </w:rPr>
        <w:t>בהקשר של סטארט אפ):</w:t>
      </w:r>
    </w:p>
    <w:p w14:paraId="15F6C98E" w14:textId="5F0AC730"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מתחת לגיל 20</w:t>
      </w:r>
    </w:p>
    <w:p w14:paraId="7BC10CAA" w14:textId="37C59090"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בין 20 ל-25</w:t>
      </w:r>
    </w:p>
    <w:p w14:paraId="2659E6BB" w14:textId="0FD47C82"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בין 25 ל-30</w:t>
      </w:r>
    </w:p>
    <w:p w14:paraId="10BFBE07" w14:textId="3B4BAA92"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מעל גיל 30</w:t>
      </w:r>
    </w:p>
    <w:p w14:paraId="613B3F6C" w14:textId="77777777" w:rsidR="00736CEE" w:rsidRPr="0028385F" w:rsidRDefault="00736CEE" w:rsidP="00736CEE">
      <w:pPr>
        <w:bidi/>
        <w:spacing w:line="360" w:lineRule="auto"/>
        <w:jc w:val="both"/>
        <w:rPr>
          <w:rFonts w:ascii="David" w:hAnsi="David" w:cs="David"/>
          <w:rtl/>
        </w:rPr>
      </w:pPr>
    </w:p>
    <w:p w14:paraId="3AD0AF5C" w14:textId="0B11A41D" w:rsidR="00736CEE" w:rsidRPr="0028385F" w:rsidRDefault="00431BF8" w:rsidP="00736CEE">
      <w:pPr>
        <w:bidi/>
        <w:spacing w:line="360" w:lineRule="auto"/>
        <w:jc w:val="both"/>
        <w:rPr>
          <w:rFonts w:ascii="David" w:hAnsi="David" w:cs="David"/>
          <w:rtl/>
        </w:rPr>
      </w:pPr>
      <w:r w:rsidRPr="0028385F">
        <w:rPr>
          <w:rFonts w:ascii="David" w:hAnsi="David" w:cs="David" w:hint="cs"/>
          <w:rtl/>
        </w:rPr>
        <w:t xml:space="preserve">התשובה: ב. </w:t>
      </w:r>
    </w:p>
    <w:p w14:paraId="3F6115A3" w14:textId="20FB5145" w:rsidR="009C474D" w:rsidRPr="0028385F" w:rsidRDefault="009C474D">
      <w:pPr>
        <w:rPr>
          <w:rFonts w:ascii="David" w:hAnsi="David" w:cs="David"/>
          <w:b/>
          <w:bCs/>
          <w:rtl/>
        </w:rPr>
      </w:pPr>
    </w:p>
    <w:p w14:paraId="4123D2BD" w14:textId="77777777" w:rsidR="00B13441" w:rsidRPr="0028385F" w:rsidRDefault="00B13441">
      <w:pPr>
        <w:rPr>
          <w:rFonts w:ascii="David" w:hAnsi="David" w:cs="David"/>
          <w:b/>
          <w:bCs/>
          <w:rtl/>
        </w:rPr>
      </w:pPr>
      <w:r w:rsidRPr="0028385F">
        <w:rPr>
          <w:rFonts w:ascii="David" w:hAnsi="David" w:cs="David"/>
          <w:b/>
          <w:bCs/>
          <w:rtl/>
        </w:rPr>
        <w:br w:type="page"/>
      </w:r>
    </w:p>
    <w:p w14:paraId="3EB0B1CE" w14:textId="2FB2D797" w:rsidR="00B13441" w:rsidRDefault="00B13441" w:rsidP="00B13441">
      <w:pPr>
        <w:bidi/>
        <w:spacing w:line="360" w:lineRule="auto"/>
        <w:jc w:val="both"/>
        <w:rPr>
          <w:rFonts w:ascii="David" w:hAnsi="David" w:cs="David"/>
          <w:b/>
          <w:bCs/>
          <w:rtl/>
        </w:rPr>
      </w:pPr>
      <w:r>
        <w:rPr>
          <w:rFonts w:ascii="David" w:hAnsi="David" w:cs="David" w:hint="cs"/>
          <w:b/>
          <w:bCs/>
          <w:rtl/>
        </w:rPr>
        <w:lastRenderedPageBreak/>
        <w:t xml:space="preserve">1.3 מבוא לכלכלה הישראלית בצל המלחמה </w:t>
      </w:r>
    </w:p>
    <w:p w14:paraId="24307D26" w14:textId="3B216D9D" w:rsidR="00B13441" w:rsidRDefault="00B13441" w:rsidP="00625A6D">
      <w:pPr>
        <w:pStyle w:val="ListParagraph"/>
        <w:numPr>
          <w:ilvl w:val="0"/>
          <w:numId w:val="25"/>
        </w:numPr>
        <w:bidi/>
        <w:spacing w:line="360" w:lineRule="auto"/>
        <w:jc w:val="both"/>
        <w:rPr>
          <w:rFonts w:ascii="David" w:hAnsi="David" w:cs="David"/>
        </w:rPr>
      </w:pPr>
      <w:r w:rsidRPr="00675F1A">
        <w:rPr>
          <w:rFonts w:ascii="David" w:hAnsi="David" w:cs="David" w:hint="cs"/>
          <w:b/>
          <w:bCs/>
          <w:rtl/>
        </w:rPr>
        <w:t>חוסן כלכלי</w:t>
      </w:r>
      <w:r>
        <w:rPr>
          <w:rFonts w:ascii="David" w:hAnsi="David" w:cs="David" w:hint="cs"/>
          <w:rtl/>
        </w:rPr>
        <w:t xml:space="preserve"> (וההמחשה </w:t>
      </w:r>
      <w:r>
        <w:rPr>
          <w:rFonts w:ascii="David" w:hAnsi="David" w:cs="David"/>
          <w:rtl/>
        </w:rPr>
        <w:t>–</w:t>
      </w:r>
      <w:r>
        <w:rPr>
          <w:rFonts w:ascii="David" w:hAnsi="David" w:cs="David" w:hint="cs"/>
          <w:rtl/>
        </w:rPr>
        <w:t xml:space="preserve"> משבר הקורונה והמשבר הפיננסי)</w:t>
      </w:r>
      <w:r w:rsidR="00675F1A">
        <w:rPr>
          <w:rFonts w:ascii="David" w:hAnsi="David" w:cs="David" w:hint="cs"/>
          <w:rtl/>
        </w:rPr>
        <w:t xml:space="preserve">: היכולת של המדינה </w:t>
      </w:r>
      <w:r w:rsidR="00675F1A">
        <w:rPr>
          <w:rFonts w:ascii="David" w:hAnsi="David" w:cs="David" w:hint="cs"/>
          <w:b/>
          <w:bCs/>
          <w:rtl/>
        </w:rPr>
        <w:t>לשרוד</w:t>
      </w:r>
      <w:r w:rsidR="00675F1A">
        <w:rPr>
          <w:rFonts w:ascii="David" w:hAnsi="David" w:cs="David" w:hint="cs"/>
          <w:rtl/>
        </w:rPr>
        <w:t xml:space="preserve">, ובהמשך לצמוח / לשגשג. מעבר לכך שחוסן כלכלי נמדד על פי פרמטרים פיננסיים וכלכליים שעוד נגדיר </w:t>
      </w:r>
      <w:r w:rsidR="00675F1A">
        <w:rPr>
          <w:rFonts w:ascii="David" w:hAnsi="David" w:cs="David"/>
          <w:rtl/>
        </w:rPr>
        <w:t>–</w:t>
      </w:r>
      <w:r w:rsidR="00675F1A">
        <w:rPr>
          <w:rFonts w:ascii="David" w:hAnsi="David" w:cs="David" w:hint="cs"/>
          <w:rtl/>
        </w:rPr>
        <w:t xml:space="preserve"> הוא מאומת בשעת מבחן. ביכולת ההתמודדות עם משברים. באופן שבו שוק ההון למשל ושוק המניות של המשק משקף את המשברים האלו. במשק שאיננו חסון פיננסית </w:t>
      </w:r>
      <w:r w:rsidR="00675F1A">
        <w:rPr>
          <w:rFonts w:ascii="David" w:hAnsi="David" w:cs="David"/>
          <w:rtl/>
        </w:rPr>
        <w:t>–</w:t>
      </w:r>
      <w:r w:rsidR="00675F1A">
        <w:rPr>
          <w:rFonts w:ascii="David" w:hAnsi="David" w:cs="David" w:hint="cs"/>
          <w:rtl/>
        </w:rPr>
        <w:t xml:space="preserve"> אם תוקף את המדינה משבר כגון קורונה </w:t>
      </w:r>
      <w:r w:rsidR="00675F1A">
        <w:rPr>
          <w:rFonts w:ascii="David" w:hAnsi="David" w:cs="David"/>
          <w:rtl/>
        </w:rPr>
        <w:t>–</w:t>
      </w:r>
      <w:r w:rsidR="00675F1A">
        <w:rPr>
          <w:rFonts w:ascii="David" w:hAnsi="David" w:cs="David" w:hint="cs"/>
          <w:rtl/>
        </w:rPr>
        <w:t xml:space="preserve"> השוק יגיב בחריפות, הפעילות הכלכלית תצטמצם במידה רבה, וייקח המון זמן להתאושש. אנו (ישראל) התאוששנו מהקורונה מהר מאד. </w:t>
      </w:r>
    </w:p>
    <w:p w14:paraId="55CD39C0" w14:textId="78D63D57" w:rsidR="00B13441" w:rsidRDefault="00B13441" w:rsidP="00625A6D">
      <w:pPr>
        <w:pStyle w:val="ListParagraph"/>
        <w:numPr>
          <w:ilvl w:val="0"/>
          <w:numId w:val="25"/>
        </w:numPr>
        <w:bidi/>
        <w:spacing w:line="360" w:lineRule="auto"/>
        <w:jc w:val="both"/>
        <w:rPr>
          <w:rFonts w:ascii="David" w:hAnsi="David" w:cs="David"/>
        </w:rPr>
      </w:pPr>
      <w:r w:rsidRPr="00E34ABA">
        <w:rPr>
          <w:rFonts w:ascii="David" w:hAnsi="David" w:cs="David" w:hint="cs"/>
          <w:b/>
          <w:bCs/>
          <w:rtl/>
        </w:rPr>
        <w:t>מדיניות פיסקאלית ומוניטרית נכונה</w:t>
      </w:r>
      <w:r>
        <w:rPr>
          <w:rFonts w:ascii="David" w:hAnsi="David" w:cs="David" w:hint="cs"/>
          <w:rtl/>
        </w:rPr>
        <w:t xml:space="preserve"> (מה זה בכלל)</w:t>
      </w:r>
      <w:r w:rsidR="00675F1A">
        <w:rPr>
          <w:rFonts w:ascii="David" w:hAnsi="David" w:cs="David" w:hint="cs"/>
          <w:rtl/>
        </w:rPr>
        <w:t xml:space="preserve">: </w:t>
      </w:r>
    </w:p>
    <w:p w14:paraId="01D68263" w14:textId="0796F875" w:rsidR="00E34ABA" w:rsidRDefault="00E34ABA" w:rsidP="00625A6D">
      <w:pPr>
        <w:pStyle w:val="ListParagraph"/>
        <w:numPr>
          <w:ilvl w:val="1"/>
          <w:numId w:val="25"/>
        </w:numPr>
        <w:bidi/>
        <w:spacing w:line="360" w:lineRule="auto"/>
        <w:jc w:val="both"/>
        <w:rPr>
          <w:rFonts w:ascii="David" w:hAnsi="David" w:cs="David"/>
        </w:rPr>
      </w:pPr>
      <w:r>
        <w:rPr>
          <w:rFonts w:ascii="David" w:hAnsi="David" w:cs="David" w:hint="cs"/>
          <w:b/>
          <w:bCs/>
          <w:rtl/>
        </w:rPr>
        <w:t>מדיניות פיסקאלית:</w:t>
      </w:r>
      <w:r>
        <w:rPr>
          <w:rFonts w:ascii="David" w:hAnsi="David" w:cs="David"/>
          <w:b/>
          <w:bCs/>
        </w:rPr>
        <w:t xml:space="preserve"> </w:t>
      </w:r>
      <w:r>
        <w:rPr>
          <w:rFonts w:ascii="David" w:hAnsi="David" w:cs="David" w:hint="cs"/>
          <w:rtl/>
        </w:rPr>
        <w:t xml:space="preserve"> העקרונות שלאורם קובעת הממשלה את מדיניות המסים והוצאות הממשלה (תקציב הממשלה).  בשפה פשוטה </w:t>
      </w:r>
      <w:r>
        <w:rPr>
          <w:rFonts w:ascii="David" w:hAnsi="David" w:cs="David"/>
          <w:rtl/>
        </w:rPr>
        <w:t>–</w:t>
      </w:r>
      <w:r>
        <w:rPr>
          <w:rFonts w:ascii="David" w:hAnsi="David" w:cs="David" w:hint="cs"/>
          <w:rtl/>
        </w:rPr>
        <w:t xml:space="preserve"> ״אני הממשלה </w:t>
      </w:r>
      <w:r>
        <w:rPr>
          <w:rFonts w:ascii="David" w:hAnsi="David" w:cs="David"/>
          <w:rtl/>
        </w:rPr>
        <w:t>–</w:t>
      </w:r>
      <w:r>
        <w:rPr>
          <w:rFonts w:ascii="David" w:hAnsi="David" w:cs="David" w:hint="cs"/>
          <w:rtl/>
        </w:rPr>
        <w:t xml:space="preserve"> איך אני מגייסת כסף ומשאבים, וכיצד אני מקצה אותם לפעילות הקשורה לשירותים לאזרח, השקעות ממשלתיות וכיו״ב״. ניהול פיסקאלי נכון מביא לידי ביטוי את צרכי הממשלה והציבור והניצול היעיל של המשאבים. מימד נוסף של ניהול פיסקאלי נכון </w:t>
      </w:r>
      <w:r>
        <w:rPr>
          <w:rFonts w:ascii="David" w:hAnsi="David" w:cs="David"/>
          <w:rtl/>
        </w:rPr>
        <w:t>–</w:t>
      </w:r>
      <w:r>
        <w:rPr>
          <w:rFonts w:ascii="David" w:hAnsi="David" w:cs="David" w:hint="cs"/>
          <w:rtl/>
        </w:rPr>
        <w:t xml:space="preserve"> משמעת תקציבית וניהול הגירעון (ההפרש בין הכנסות להוצאות). </w:t>
      </w:r>
    </w:p>
    <w:p w14:paraId="62548F97" w14:textId="5530E8AC" w:rsidR="00E34ABA" w:rsidRDefault="00E34ABA" w:rsidP="00625A6D">
      <w:pPr>
        <w:pStyle w:val="ListParagraph"/>
        <w:numPr>
          <w:ilvl w:val="1"/>
          <w:numId w:val="25"/>
        </w:numPr>
        <w:bidi/>
        <w:spacing w:line="360" w:lineRule="auto"/>
        <w:jc w:val="both"/>
        <w:rPr>
          <w:rFonts w:ascii="David" w:hAnsi="David" w:cs="David"/>
        </w:rPr>
      </w:pPr>
      <w:r>
        <w:rPr>
          <w:rFonts w:ascii="David" w:hAnsi="David" w:cs="David" w:hint="cs"/>
          <w:b/>
          <w:bCs/>
          <w:rtl/>
        </w:rPr>
        <w:t>מדיניות מוניטרית:</w:t>
      </w:r>
      <w:r>
        <w:rPr>
          <w:rFonts w:ascii="David" w:hAnsi="David" w:cs="David"/>
        </w:rPr>
        <w:t xml:space="preserve"> </w:t>
      </w:r>
      <w:r>
        <w:rPr>
          <w:rFonts w:ascii="David" w:hAnsi="David" w:cs="David" w:hint="cs"/>
          <w:rtl/>
        </w:rPr>
        <w:t xml:space="preserve">שימוש בכלי שינוי הריבית במשק על ידי הבנק המרכזי (בנק ישראל) כדי לעמוד ביעדים הכלכליים ובראשם </w:t>
      </w:r>
      <w:r>
        <w:rPr>
          <w:rFonts w:ascii="David" w:hAnsi="David" w:cs="David"/>
          <w:rtl/>
        </w:rPr>
        <w:t>–</w:t>
      </w:r>
      <w:r>
        <w:rPr>
          <w:rFonts w:ascii="David" w:hAnsi="David" w:cs="David" w:hint="cs"/>
          <w:rtl/>
        </w:rPr>
        <w:t xml:space="preserve"> יציבות מחירים (מניעת אינפלציה גבוהה). </w:t>
      </w:r>
    </w:p>
    <w:p w14:paraId="772CB14B" w14:textId="4CCA6ACE" w:rsidR="00B13441" w:rsidRDefault="00B13441" w:rsidP="00625A6D">
      <w:pPr>
        <w:pStyle w:val="ListParagraph"/>
        <w:numPr>
          <w:ilvl w:val="0"/>
          <w:numId w:val="25"/>
        </w:numPr>
        <w:bidi/>
        <w:spacing w:line="360" w:lineRule="auto"/>
        <w:jc w:val="both"/>
        <w:rPr>
          <w:rFonts w:ascii="David" w:hAnsi="David" w:cs="David"/>
        </w:rPr>
      </w:pPr>
      <w:r w:rsidRPr="007D4CB0">
        <w:rPr>
          <w:rFonts w:ascii="David" w:hAnsi="David" w:cs="David" w:hint="cs"/>
          <w:b/>
          <w:bCs/>
          <w:rtl/>
        </w:rPr>
        <w:t>צמיחת הכלכלה הישראלית ביחס למדינות ה-</w:t>
      </w:r>
      <w:r w:rsidRPr="007D4CB0">
        <w:rPr>
          <w:rFonts w:ascii="David" w:hAnsi="David" w:cs="David"/>
          <w:b/>
          <w:bCs/>
        </w:rPr>
        <w:t>OECD</w:t>
      </w:r>
      <w:r w:rsidRPr="007D4CB0">
        <w:rPr>
          <w:rFonts w:ascii="David" w:hAnsi="David" w:cs="David" w:hint="cs"/>
          <w:b/>
          <w:bCs/>
          <w:rtl/>
        </w:rPr>
        <w:t xml:space="preserve"> (גבוהה)</w:t>
      </w:r>
      <w:r w:rsidR="007D4CB0" w:rsidRPr="007D4CB0">
        <w:rPr>
          <w:rFonts w:ascii="David" w:hAnsi="David" w:cs="David" w:hint="cs"/>
          <w:b/>
          <w:bCs/>
          <w:rtl/>
        </w:rPr>
        <w:t>:</w:t>
      </w:r>
      <w:r w:rsidR="007D4CB0">
        <w:rPr>
          <w:rFonts w:ascii="David" w:hAnsi="David" w:cs="David" w:hint="cs"/>
          <w:rtl/>
        </w:rPr>
        <w:t xml:space="preserve"> העלייה משנה לשנה בפריון / בשווי של התוצרת הכלכלית במדינה </w:t>
      </w:r>
      <w:r w:rsidR="007D4CB0">
        <w:rPr>
          <w:rFonts w:ascii="David" w:hAnsi="David" w:cs="David"/>
          <w:rtl/>
        </w:rPr>
        <w:t>–</w:t>
      </w:r>
      <w:r w:rsidR="007D4CB0">
        <w:rPr>
          <w:rFonts w:ascii="David" w:hAnsi="David" w:cs="David" w:hint="cs"/>
          <w:rtl/>
        </w:rPr>
        <w:t xml:space="preserve"> גבוהה יותר מרבות מהמדינות המפותחות. כל זה </w:t>
      </w:r>
      <w:r w:rsidR="007D4CB0">
        <w:rPr>
          <w:rFonts w:ascii="David" w:hAnsi="David" w:cs="David"/>
          <w:rtl/>
        </w:rPr>
        <w:t>–</w:t>
      </w:r>
      <w:r w:rsidR="007D4CB0">
        <w:rPr>
          <w:rFonts w:ascii="David" w:hAnsi="David" w:cs="David" w:hint="cs"/>
          <w:rtl/>
        </w:rPr>
        <w:t xml:space="preserve"> ערב המלחמה. </w:t>
      </w:r>
    </w:p>
    <w:p w14:paraId="106F282E" w14:textId="77777777" w:rsidR="007D4CB0" w:rsidRDefault="007D4CB0" w:rsidP="00625A6D">
      <w:pPr>
        <w:pStyle w:val="ListParagraph"/>
        <w:numPr>
          <w:ilvl w:val="0"/>
          <w:numId w:val="25"/>
        </w:numPr>
        <w:bidi/>
        <w:spacing w:line="360" w:lineRule="auto"/>
        <w:jc w:val="both"/>
        <w:rPr>
          <w:rFonts w:ascii="David" w:hAnsi="David" w:cs="David"/>
        </w:rPr>
      </w:pPr>
      <w:r w:rsidRPr="007D4CB0">
        <w:rPr>
          <w:rFonts w:ascii="David" w:hAnsi="David" w:cs="David" w:hint="cs"/>
          <w:b/>
          <w:bCs/>
          <w:rtl/>
        </w:rPr>
        <w:t>נתונים ל</w:t>
      </w:r>
      <w:r w:rsidR="00B13441" w:rsidRPr="007D4CB0">
        <w:rPr>
          <w:rFonts w:ascii="David" w:hAnsi="David" w:cs="David" w:hint="cs"/>
          <w:b/>
          <w:bCs/>
          <w:rtl/>
        </w:rPr>
        <w:t>סוף שנת 2022:</w:t>
      </w:r>
      <w:r w:rsidR="00B13441">
        <w:rPr>
          <w:rFonts w:ascii="David" w:hAnsi="David" w:cs="David" w:hint="cs"/>
          <w:rtl/>
        </w:rPr>
        <w:t xml:space="preserve"> </w:t>
      </w:r>
    </w:p>
    <w:p w14:paraId="71900FF5" w14:textId="3EC115D3"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תעסוקה מלאה</w:t>
      </w:r>
    </w:p>
    <w:p w14:paraId="658A92CD" w14:textId="2E421A9F"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יחס חוב תוצר נמוך (כ-60%)</w:t>
      </w:r>
      <w:r w:rsidR="007D4CB0">
        <w:rPr>
          <w:rFonts w:ascii="David" w:hAnsi="David" w:cs="David" w:hint="cs"/>
          <w:rtl/>
        </w:rPr>
        <w:t xml:space="preserve"> </w:t>
      </w:r>
      <w:r w:rsidR="007D4CB0">
        <w:rPr>
          <w:rFonts w:ascii="David" w:hAnsi="David" w:cs="David"/>
          <w:rtl/>
        </w:rPr>
        <w:t>–</w:t>
      </w:r>
      <w:r w:rsidR="007D4CB0">
        <w:rPr>
          <w:rFonts w:ascii="David" w:hAnsi="David" w:cs="David" w:hint="cs"/>
          <w:rtl/>
        </w:rPr>
        <w:t xml:space="preserve"> המונח ״חוב״ נקרא גם ״חוב לאומי״ לגורמים אחרים (כמו הנפקת אג״ח לתושבי ישראל וחו״ל, הלוואות מחו״ל ועוד). התוצר מייצג את הפעילות הכלכלית במשק (כמה המשק מייצר, במונחים כספיים). ככל שהיחס הזה (חוב חלקי תוצר) גבוה יותר </w:t>
      </w:r>
      <w:r w:rsidR="007D4CB0">
        <w:rPr>
          <w:rFonts w:ascii="David" w:hAnsi="David" w:cs="David"/>
          <w:rtl/>
        </w:rPr>
        <w:t>–</w:t>
      </w:r>
      <w:r w:rsidR="007D4CB0">
        <w:rPr>
          <w:rFonts w:ascii="David" w:hAnsi="David" w:cs="David" w:hint="cs"/>
          <w:rtl/>
        </w:rPr>
        <w:t xml:space="preserve"> באופן יחסי </w:t>
      </w:r>
      <w:r w:rsidR="00C34A16">
        <w:rPr>
          <w:rFonts w:ascii="David" w:hAnsi="David" w:cs="David"/>
          <w:rtl/>
        </w:rPr>
        <w:t>–</w:t>
      </w:r>
      <w:r w:rsidR="007D4CB0">
        <w:rPr>
          <w:rFonts w:ascii="David" w:hAnsi="David" w:cs="David" w:hint="cs"/>
          <w:rtl/>
        </w:rPr>
        <w:t xml:space="preserve"> </w:t>
      </w:r>
      <w:r w:rsidR="00C34A16">
        <w:rPr>
          <w:rFonts w:ascii="David" w:hAnsi="David" w:cs="David" w:hint="cs"/>
          <w:rtl/>
        </w:rPr>
        <w:t xml:space="preserve">זהו אינדיקטור שעלול להעיד על סיכון גבוה יותר ואילו יחס חוב תוצר נמוך הוא אינדיקטור לחוסן פיננסי. </w:t>
      </w:r>
    </w:p>
    <w:p w14:paraId="60EB8BBE" w14:textId="77777777"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עודף בתקציב הממשלה (</w:t>
      </w:r>
      <w:r w:rsidR="007D4CB0">
        <w:rPr>
          <w:rFonts w:ascii="David" w:hAnsi="David" w:cs="David" w:hint="cs"/>
          <w:rtl/>
        </w:rPr>
        <w:t>יותר הכנסות ממסים בהשוואה להוצאות על התקציב</w:t>
      </w:r>
      <w:r>
        <w:rPr>
          <w:rFonts w:ascii="David" w:hAnsi="David" w:cs="David" w:hint="cs"/>
          <w:rtl/>
        </w:rPr>
        <w:t>)</w:t>
      </w:r>
    </w:p>
    <w:p w14:paraId="3E026652" w14:textId="1CFC42F6"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 xml:space="preserve">עודף בחשבון השוטף (ייצוא בניכוי ייבוא) </w:t>
      </w:r>
      <w:r w:rsidR="007D4CB0">
        <w:rPr>
          <w:rFonts w:ascii="David" w:hAnsi="David" w:cs="David"/>
          <w:rtl/>
        </w:rPr>
        <w:t>–</w:t>
      </w:r>
      <w:r w:rsidR="007D4CB0">
        <w:rPr>
          <w:rFonts w:ascii="David" w:hAnsi="David" w:cs="David" w:hint="cs"/>
          <w:rtl/>
        </w:rPr>
        <w:t xml:space="preserve"> משק שמייצא בהיקפים גבוהים (ביחס לייבוא) מאפשר למדינות קטנות לצמוח, משקף אמון, פריון כלכלי במדינה בזכות המסחר עם מדינות אחרות, ויוצר מעטפת עם תלות נמוכה יותר במדינות זרות</w:t>
      </w:r>
      <w:r w:rsidR="00C34A16">
        <w:rPr>
          <w:rFonts w:ascii="David" w:hAnsi="David" w:cs="David" w:hint="cs"/>
          <w:rtl/>
        </w:rPr>
        <w:t xml:space="preserve">, לצד שמירה על כוח הקניה של המטבע המקומי. </w:t>
      </w:r>
    </w:p>
    <w:p w14:paraId="77E82EFE" w14:textId="60C5993B" w:rsidR="00B13441" w:rsidRPr="00B13441" w:rsidRDefault="00B13441" w:rsidP="00625A6D">
      <w:pPr>
        <w:pStyle w:val="ListParagraph"/>
        <w:numPr>
          <w:ilvl w:val="1"/>
          <w:numId w:val="25"/>
        </w:numPr>
        <w:bidi/>
        <w:spacing w:line="360" w:lineRule="auto"/>
        <w:jc w:val="both"/>
        <w:rPr>
          <w:rFonts w:ascii="David" w:hAnsi="David" w:cs="David"/>
          <w:rtl/>
        </w:rPr>
      </w:pPr>
      <w:r>
        <w:rPr>
          <w:rFonts w:ascii="David" w:hAnsi="David" w:cs="David" w:hint="cs"/>
          <w:rtl/>
        </w:rPr>
        <w:t>יתרות מט״ח גדולות מאד (40% מהתוצר)</w:t>
      </w:r>
      <w:r w:rsidR="00C34A16">
        <w:rPr>
          <w:rFonts w:ascii="David" w:hAnsi="David" w:cs="David" w:hint="cs"/>
          <w:rtl/>
        </w:rPr>
        <w:t xml:space="preserve"> </w:t>
      </w:r>
      <w:r w:rsidR="00C34A16">
        <w:rPr>
          <w:rFonts w:ascii="David" w:hAnsi="David" w:cs="David"/>
          <w:rtl/>
        </w:rPr>
        <w:t>–</w:t>
      </w:r>
      <w:r w:rsidR="00C34A16">
        <w:rPr>
          <w:rFonts w:ascii="David" w:hAnsi="David" w:cs="David" w:hint="cs"/>
          <w:rtl/>
        </w:rPr>
        <w:t xml:space="preserve"> הבנק המרכזי רכש באופן עקבי מט״ח (דולרים) בהיקפים גבוהים. זה עוזר לויסות שער החליפין </w:t>
      </w:r>
      <w:r w:rsidR="00C34A16">
        <w:rPr>
          <w:rFonts w:ascii="David" w:hAnsi="David" w:cs="David"/>
          <w:rtl/>
        </w:rPr>
        <w:t>–</w:t>
      </w:r>
      <w:r w:rsidR="00C34A16">
        <w:rPr>
          <w:rFonts w:ascii="David" w:hAnsi="David" w:cs="David" w:hint="cs"/>
          <w:rtl/>
        </w:rPr>
        <w:t xml:space="preserve"> ומשקף מימד נזילות (מסוגלות לשלם) נוסף בהתנהלות. </w:t>
      </w:r>
    </w:p>
    <w:p w14:paraId="360018D0" w14:textId="77777777" w:rsidR="00B13441" w:rsidRDefault="00B13441" w:rsidP="00B054E1">
      <w:pPr>
        <w:bidi/>
        <w:spacing w:line="360" w:lineRule="auto"/>
        <w:jc w:val="both"/>
        <w:rPr>
          <w:rFonts w:ascii="David" w:hAnsi="David" w:cs="David"/>
          <w:b/>
          <w:bCs/>
          <w:rtl/>
        </w:rPr>
      </w:pPr>
    </w:p>
    <w:p w14:paraId="12E56999" w14:textId="77777777" w:rsidR="00B13441" w:rsidRDefault="00B13441" w:rsidP="00B13441">
      <w:pPr>
        <w:bidi/>
        <w:spacing w:line="360" w:lineRule="auto"/>
        <w:jc w:val="both"/>
        <w:rPr>
          <w:rFonts w:ascii="David" w:hAnsi="David" w:cs="David"/>
          <w:b/>
          <w:bCs/>
          <w:rtl/>
        </w:rPr>
      </w:pPr>
    </w:p>
    <w:p w14:paraId="4CE6FAFB" w14:textId="20D40598" w:rsidR="00B13441" w:rsidRDefault="00B13441" w:rsidP="00B13441">
      <w:pPr>
        <w:bidi/>
        <w:spacing w:line="360" w:lineRule="auto"/>
        <w:jc w:val="both"/>
        <w:rPr>
          <w:rFonts w:ascii="David" w:hAnsi="David" w:cs="David"/>
          <w:b/>
          <w:bCs/>
          <w:rtl/>
        </w:rPr>
      </w:pPr>
      <w:r w:rsidRPr="00B13441">
        <w:rPr>
          <w:rFonts w:ascii="David" w:hAnsi="David" w:cs="David"/>
          <w:b/>
          <w:bCs/>
          <w:noProof/>
        </w:rPr>
        <w:lastRenderedPageBreak/>
        <w:drawing>
          <wp:inline distT="0" distB="0" distL="0" distR="0" wp14:anchorId="00E75896" wp14:editId="3013C869">
            <wp:extent cx="5943600" cy="3108325"/>
            <wp:effectExtent l="0" t="0" r="0" b="3175"/>
            <wp:docPr id="933848002" name="תמונה 5">
              <a:extLst xmlns:a="http://schemas.openxmlformats.org/drawingml/2006/main">
                <a:ext uri="{FF2B5EF4-FFF2-40B4-BE49-F238E27FC236}">
                  <a16:creationId xmlns:a16="http://schemas.microsoft.com/office/drawing/2014/main" id="{FBDCEC19-4931-101B-5F63-746A04685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FBDCEC19-4931-101B-5F63-746A04685F0D}"/>
                        </a:ext>
                      </a:extLst>
                    </pic:cNvPr>
                    <pic:cNvPicPr>
                      <a:picLocks noChangeAspect="1"/>
                    </pic:cNvPicPr>
                  </pic:nvPicPr>
                  <pic:blipFill>
                    <a:blip r:embed="rId10"/>
                    <a:stretch>
                      <a:fillRect/>
                    </a:stretch>
                  </pic:blipFill>
                  <pic:spPr>
                    <a:xfrm>
                      <a:off x="0" y="0"/>
                      <a:ext cx="5943600" cy="3108325"/>
                    </a:xfrm>
                    <a:prstGeom prst="rect">
                      <a:avLst/>
                    </a:prstGeom>
                  </pic:spPr>
                </pic:pic>
              </a:graphicData>
            </a:graphic>
          </wp:inline>
        </w:drawing>
      </w:r>
    </w:p>
    <w:p w14:paraId="61E8127F" w14:textId="5852EAD3" w:rsidR="00B13441" w:rsidRPr="00770561" w:rsidRDefault="00770561" w:rsidP="00B13441">
      <w:pPr>
        <w:bidi/>
        <w:spacing w:line="360" w:lineRule="auto"/>
        <w:jc w:val="both"/>
        <w:rPr>
          <w:rFonts w:ascii="David" w:hAnsi="David" w:cs="David"/>
          <w:rtl/>
        </w:rPr>
      </w:pPr>
      <w:r w:rsidRPr="00770561">
        <w:rPr>
          <w:rFonts w:ascii="David" w:hAnsi="David" w:cs="David" w:hint="cs"/>
          <w:rtl/>
        </w:rPr>
        <w:t xml:space="preserve">שיעור הצמיחה השנתי </w:t>
      </w:r>
      <w:r>
        <w:rPr>
          <w:rFonts w:ascii="David" w:hAnsi="David" w:cs="David" w:hint="cs"/>
          <w:rtl/>
        </w:rPr>
        <w:t xml:space="preserve">במשק הישראלי שמבוטא בגרף לעיל, מציג </w:t>
      </w:r>
      <w:r w:rsidRPr="00770561">
        <w:rPr>
          <w:rFonts w:ascii="David" w:hAnsi="David" w:cs="David" w:hint="cs"/>
          <w:rtl/>
        </w:rPr>
        <w:t xml:space="preserve">את השינויים היחסיים בתוצר (אומדן שווי הפעילות הכלכלית) משנה לשנה. הערכים על הציר האנכי הם באחוזים. </w:t>
      </w:r>
      <w:r>
        <w:rPr>
          <w:rFonts w:ascii="David" w:hAnsi="David" w:cs="David" w:hint="cs"/>
          <w:rtl/>
        </w:rPr>
        <w:t xml:space="preserve">אפשר להתרשם מכך שהממוצע הרב שנתי סביב 5%, עם ירידה מאד חזקה בתקופת הקורונה אך התאוששות חזקה עוד יותר בשנה העוקבת. </w:t>
      </w:r>
    </w:p>
    <w:p w14:paraId="275EDCC6" w14:textId="77777777" w:rsidR="00770561" w:rsidRDefault="00770561" w:rsidP="00770561">
      <w:pPr>
        <w:bidi/>
        <w:spacing w:line="360" w:lineRule="auto"/>
        <w:jc w:val="both"/>
        <w:rPr>
          <w:rFonts w:ascii="David" w:hAnsi="David" w:cs="David"/>
          <w:b/>
          <w:bCs/>
          <w:rtl/>
        </w:rPr>
      </w:pPr>
    </w:p>
    <w:p w14:paraId="2EA9023F" w14:textId="77777777" w:rsidR="00770561" w:rsidRDefault="00770561" w:rsidP="00770561">
      <w:pPr>
        <w:bidi/>
        <w:spacing w:line="360" w:lineRule="auto"/>
        <w:jc w:val="both"/>
        <w:rPr>
          <w:rFonts w:ascii="David" w:hAnsi="David" w:cs="David"/>
          <w:b/>
          <w:bCs/>
          <w:rtl/>
        </w:rPr>
      </w:pPr>
    </w:p>
    <w:p w14:paraId="4BEDA107" w14:textId="3B7DEC17" w:rsidR="00B13441" w:rsidRDefault="00B13441" w:rsidP="00B13441">
      <w:pPr>
        <w:bidi/>
        <w:spacing w:line="360" w:lineRule="auto"/>
        <w:jc w:val="both"/>
        <w:rPr>
          <w:rFonts w:ascii="David" w:hAnsi="David" w:cs="David"/>
          <w:b/>
          <w:bCs/>
          <w:rtl/>
        </w:rPr>
      </w:pPr>
      <w:r w:rsidRPr="00B13441">
        <w:rPr>
          <w:rFonts w:ascii="David" w:hAnsi="David" w:cs="David"/>
          <w:b/>
          <w:bCs/>
          <w:noProof/>
          <w:rtl/>
        </w:rPr>
        <w:drawing>
          <wp:inline distT="0" distB="0" distL="0" distR="0" wp14:anchorId="68D711B5" wp14:editId="0665FE6C">
            <wp:extent cx="3878226" cy="2682025"/>
            <wp:effectExtent l="0" t="0" r="0" b="0"/>
            <wp:docPr id="12528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0322" name=""/>
                    <pic:cNvPicPr/>
                  </pic:nvPicPr>
                  <pic:blipFill>
                    <a:blip r:embed="rId11"/>
                    <a:stretch>
                      <a:fillRect/>
                    </a:stretch>
                  </pic:blipFill>
                  <pic:spPr>
                    <a:xfrm>
                      <a:off x="0" y="0"/>
                      <a:ext cx="3893816" cy="2692807"/>
                    </a:xfrm>
                    <a:prstGeom prst="rect">
                      <a:avLst/>
                    </a:prstGeom>
                  </pic:spPr>
                </pic:pic>
              </a:graphicData>
            </a:graphic>
          </wp:inline>
        </w:drawing>
      </w:r>
    </w:p>
    <w:p w14:paraId="1505C62F" w14:textId="0B793530" w:rsidR="00770561" w:rsidRPr="00770561" w:rsidRDefault="00770561" w:rsidP="00770561">
      <w:pPr>
        <w:bidi/>
        <w:spacing w:line="360" w:lineRule="auto"/>
        <w:jc w:val="both"/>
        <w:rPr>
          <w:rFonts w:ascii="David" w:hAnsi="David" w:cs="David"/>
          <w:rtl/>
        </w:rPr>
      </w:pPr>
      <w:r w:rsidRPr="00770561">
        <w:rPr>
          <w:rFonts w:ascii="David" w:hAnsi="David" w:cs="David" w:hint="cs"/>
          <w:rtl/>
        </w:rPr>
        <w:t xml:space="preserve">היחס בין התחייבויות הממשלה לחיצוניים לבין התוצר המקומי במדינה, הוא יחס חוב תוצר. אפשר לראות שהוא עקבי ויציב באיזור 60% תקופה ארוכה למעט תקופות משבר הקורונה. </w:t>
      </w:r>
    </w:p>
    <w:p w14:paraId="79687E1A" w14:textId="38BAA3A2" w:rsidR="00B13441" w:rsidRDefault="00B13441">
      <w:pPr>
        <w:rPr>
          <w:rFonts w:ascii="David" w:hAnsi="David" w:cs="David"/>
          <w:b/>
          <w:bCs/>
          <w:rtl/>
        </w:rPr>
      </w:pPr>
      <w:r>
        <w:rPr>
          <w:rFonts w:ascii="David" w:hAnsi="David" w:cs="David"/>
          <w:b/>
          <w:bCs/>
          <w:rtl/>
        </w:rPr>
        <w:br w:type="page"/>
      </w:r>
    </w:p>
    <w:p w14:paraId="6B243ED0" w14:textId="77777777" w:rsidR="00B13441" w:rsidRDefault="00B13441" w:rsidP="00B13441">
      <w:pPr>
        <w:bidi/>
        <w:spacing w:line="360" w:lineRule="auto"/>
        <w:jc w:val="both"/>
        <w:rPr>
          <w:rFonts w:ascii="David" w:hAnsi="David" w:cs="David"/>
          <w:b/>
          <w:bCs/>
          <w:rtl/>
        </w:rPr>
      </w:pPr>
    </w:p>
    <w:p w14:paraId="18F76F56" w14:textId="683444ED" w:rsidR="00B13441" w:rsidRDefault="00B13441" w:rsidP="00B13441">
      <w:pPr>
        <w:bidi/>
        <w:spacing w:line="360" w:lineRule="auto"/>
        <w:jc w:val="both"/>
        <w:rPr>
          <w:rFonts w:ascii="David" w:hAnsi="David" w:cs="David"/>
          <w:b/>
          <w:bCs/>
          <w:rtl/>
        </w:rPr>
      </w:pPr>
      <w:r w:rsidRPr="00B13441">
        <w:rPr>
          <w:rFonts w:ascii="David" w:hAnsi="David" w:cs="David"/>
          <w:b/>
          <w:bCs/>
          <w:noProof/>
          <w:rtl/>
        </w:rPr>
        <w:drawing>
          <wp:inline distT="0" distB="0" distL="0" distR="0" wp14:anchorId="38453215" wp14:editId="4422944F">
            <wp:extent cx="4095482" cy="2470853"/>
            <wp:effectExtent l="0" t="0" r="0" b="5715"/>
            <wp:docPr id="162620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08414" name=""/>
                    <pic:cNvPicPr/>
                  </pic:nvPicPr>
                  <pic:blipFill>
                    <a:blip r:embed="rId12"/>
                    <a:stretch>
                      <a:fillRect/>
                    </a:stretch>
                  </pic:blipFill>
                  <pic:spPr>
                    <a:xfrm>
                      <a:off x="0" y="0"/>
                      <a:ext cx="4103591" cy="2475745"/>
                    </a:xfrm>
                    <a:prstGeom prst="rect">
                      <a:avLst/>
                    </a:prstGeom>
                  </pic:spPr>
                </pic:pic>
              </a:graphicData>
            </a:graphic>
          </wp:inline>
        </w:drawing>
      </w:r>
    </w:p>
    <w:p w14:paraId="0F6466A7" w14:textId="2A130C0C" w:rsidR="00770561" w:rsidRDefault="00322B98" w:rsidP="00770561">
      <w:pPr>
        <w:bidi/>
        <w:spacing w:line="360" w:lineRule="auto"/>
        <w:jc w:val="both"/>
        <w:rPr>
          <w:rFonts w:ascii="David" w:hAnsi="David" w:cs="David"/>
          <w:b/>
          <w:bCs/>
          <w:rtl/>
        </w:rPr>
      </w:pPr>
      <w:r>
        <w:rPr>
          <w:rFonts w:ascii="David" w:hAnsi="David" w:cs="David" w:hint="cs"/>
          <w:b/>
          <w:bCs/>
          <w:rtl/>
        </w:rPr>
        <w:t xml:space="preserve">הכלכלה הישראלית היא במידה רבה כלכלה דואלית </w:t>
      </w:r>
      <w:r>
        <w:rPr>
          <w:rFonts w:ascii="David" w:hAnsi="David" w:cs="David"/>
          <w:b/>
          <w:bCs/>
          <w:rtl/>
        </w:rPr>
        <w:t>–</w:t>
      </w:r>
      <w:r>
        <w:rPr>
          <w:rFonts w:ascii="David" w:hAnsi="David" w:cs="David" w:hint="cs"/>
          <w:b/>
          <w:bCs/>
          <w:rtl/>
        </w:rPr>
        <w:t xml:space="preserve"> עם פריון גבוה מאד בענף ההייטק והשירותים הטכנולוגיים, ופריון והיקפי ביצוע נמוכים משמעותית באופן יחסי בענפים אחרים. כלומר, באופן מתוקנן לגודל האוכלוסיה </w:t>
      </w:r>
      <w:r>
        <w:rPr>
          <w:rFonts w:ascii="David" w:hAnsi="David" w:cs="David"/>
          <w:b/>
          <w:bCs/>
          <w:rtl/>
        </w:rPr>
        <w:t>–</w:t>
      </w:r>
      <w:r>
        <w:rPr>
          <w:rFonts w:ascii="David" w:hAnsi="David" w:cs="David" w:hint="cs"/>
          <w:b/>
          <w:bCs/>
          <w:rtl/>
        </w:rPr>
        <w:t xml:space="preserve"> ההשקעות בהייטק בישראל גבוהות הרבה יותר ממדינות מפותחות אחרות כולל ארה״ב.</w:t>
      </w:r>
    </w:p>
    <w:p w14:paraId="23A28C56" w14:textId="77777777" w:rsidR="00322B98" w:rsidRDefault="00322B98" w:rsidP="00322B98">
      <w:pPr>
        <w:bidi/>
        <w:spacing w:line="360" w:lineRule="auto"/>
        <w:jc w:val="both"/>
        <w:rPr>
          <w:rFonts w:ascii="David" w:hAnsi="David" w:cs="David"/>
          <w:b/>
          <w:bCs/>
          <w:rtl/>
        </w:rPr>
      </w:pPr>
    </w:p>
    <w:p w14:paraId="351A7050" w14:textId="62FD31EF" w:rsidR="00322B98" w:rsidRDefault="0028385F" w:rsidP="005D6095">
      <w:pPr>
        <w:bidi/>
        <w:spacing w:line="360" w:lineRule="auto"/>
        <w:jc w:val="both"/>
        <w:rPr>
          <w:rFonts w:ascii="David" w:hAnsi="David" w:cs="David"/>
          <w:b/>
          <w:bCs/>
        </w:rPr>
      </w:pPr>
      <w:r>
        <w:rPr>
          <w:rFonts w:ascii="David" w:hAnsi="David" w:cs="David" w:hint="cs"/>
          <w:b/>
          <w:bCs/>
          <w:rtl/>
        </w:rPr>
        <w:t xml:space="preserve">עד כאן </w:t>
      </w:r>
      <w:r>
        <w:rPr>
          <w:rFonts w:ascii="David" w:hAnsi="David" w:cs="David"/>
          <w:b/>
          <w:bCs/>
          <w:rtl/>
        </w:rPr>
        <w:t>–</w:t>
      </w:r>
      <w:r>
        <w:rPr>
          <w:rFonts w:ascii="David" w:hAnsi="David" w:cs="David" w:hint="cs"/>
          <w:b/>
          <w:bCs/>
          <w:rtl/>
        </w:rPr>
        <w:t xml:space="preserve"> מפגש מס׳ 1 (יחסית מעט תוכן לאור תקלות מחשב).</w:t>
      </w:r>
    </w:p>
    <w:p w14:paraId="628A6DD5" w14:textId="12780145" w:rsidR="0028385F" w:rsidRDefault="0028385F">
      <w:pPr>
        <w:rPr>
          <w:rFonts w:ascii="David" w:hAnsi="David" w:cs="David"/>
          <w:b/>
          <w:bCs/>
          <w:rtl/>
        </w:rPr>
      </w:pPr>
      <w:r>
        <w:rPr>
          <w:rFonts w:ascii="David" w:hAnsi="David" w:cs="David"/>
          <w:b/>
          <w:bCs/>
          <w:rtl/>
        </w:rPr>
        <w:br w:type="page"/>
      </w:r>
    </w:p>
    <w:p w14:paraId="1BC79532" w14:textId="331E2F3D" w:rsidR="0028385F" w:rsidRPr="00724E3A" w:rsidRDefault="0028385F" w:rsidP="0028385F">
      <w:pPr>
        <w:pStyle w:val="Heading1"/>
        <w:bidi/>
        <w:jc w:val="center"/>
        <w:rPr>
          <w:rFonts w:ascii="David" w:hAnsi="David" w:cs="David"/>
          <w:b/>
          <w:bCs/>
          <w:rtl/>
        </w:rPr>
      </w:pPr>
      <w:bookmarkStart w:id="3" w:name="_Toc184275898"/>
      <w:r w:rsidRPr="00724E3A">
        <w:rPr>
          <w:rFonts w:ascii="David" w:hAnsi="David" w:cs="David" w:hint="cs"/>
          <w:b/>
          <w:bCs/>
          <w:rtl/>
        </w:rPr>
        <w:lastRenderedPageBreak/>
        <w:t xml:space="preserve">שיעור </w:t>
      </w:r>
      <w:r>
        <w:rPr>
          <w:rFonts w:ascii="David" w:hAnsi="David" w:cs="David" w:hint="cs"/>
          <w:b/>
          <w:bCs/>
          <w:rtl/>
        </w:rPr>
        <w:t>2</w:t>
      </w:r>
      <w:r w:rsidRPr="00724E3A">
        <w:rPr>
          <w:rFonts w:ascii="David" w:hAnsi="David" w:cs="David" w:hint="cs"/>
          <w:b/>
          <w:bCs/>
          <w:rtl/>
        </w:rPr>
        <w:t xml:space="preserve"> </w:t>
      </w:r>
      <w:r w:rsidR="00B55DEE">
        <w:rPr>
          <w:rFonts w:ascii="David" w:hAnsi="David" w:cs="David"/>
          <w:b/>
          <w:bCs/>
          <w:rtl/>
        </w:rPr>
        <w:t>–</w:t>
      </w:r>
      <w:r w:rsidRPr="00724E3A">
        <w:rPr>
          <w:rFonts w:ascii="David" w:hAnsi="David" w:cs="David" w:hint="cs"/>
          <w:b/>
          <w:bCs/>
          <w:rtl/>
        </w:rPr>
        <w:t xml:space="preserve"> </w:t>
      </w:r>
      <w:r w:rsidR="00B55DEE">
        <w:rPr>
          <w:rFonts w:ascii="David" w:hAnsi="David" w:cs="David" w:hint="cs"/>
          <w:b/>
          <w:bCs/>
          <w:rtl/>
        </w:rPr>
        <w:t>מושגי יסוד בכלכלה -</w:t>
      </w:r>
      <w:r>
        <w:rPr>
          <w:rFonts w:ascii="David" w:hAnsi="David" w:cs="David" w:hint="cs"/>
          <w:b/>
          <w:bCs/>
          <w:rtl/>
        </w:rPr>
        <w:t>חישובים בסיסיים</w:t>
      </w:r>
      <w:bookmarkEnd w:id="3"/>
      <w:r>
        <w:rPr>
          <w:rFonts w:ascii="David" w:hAnsi="David" w:cs="David" w:hint="cs"/>
          <w:b/>
          <w:bCs/>
          <w:rtl/>
        </w:rPr>
        <w:t xml:space="preserve"> </w:t>
      </w:r>
    </w:p>
    <w:p w14:paraId="20D57601" w14:textId="77777777" w:rsidR="00770561" w:rsidRDefault="00770561" w:rsidP="00770561">
      <w:pPr>
        <w:bidi/>
        <w:spacing w:line="360" w:lineRule="auto"/>
        <w:jc w:val="both"/>
        <w:rPr>
          <w:rFonts w:ascii="David" w:hAnsi="David" w:cs="David"/>
          <w:b/>
          <w:bCs/>
          <w:rtl/>
        </w:rPr>
      </w:pPr>
    </w:p>
    <w:p w14:paraId="09506F29" w14:textId="32251BF4" w:rsidR="00B55DEE" w:rsidRPr="005F6679" w:rsidRDefault="00B55DEE" w:rsidP="00B55DEE">
      <w:pPr>
        <w:bidi/>
        <w:spacing w:line="360" w:lineRule="auto"/>
        <w:jc w:val="center"/>
        <w:rPr>
          <w:rFonts w:ascii="David" w:hAnsi="David" w:cs="David"/>
          <w:b/>
          <w:bCs/>
          <w:color w:val="2F5496" w:themeColor="accent1" w:themeShade="BF"/>
          <w:sz w:val="40"/>
          <w:szCs w:val="40"/>
          <w:u w:val="single"/>
          <w:rtl/>
        </w:rPr>
      </w:pPr>
      <w:r w:rsidRPr="005F6679">
        <w:rPr>
          <w:rFonts w:ascii="David" w:hAnsi="David" w:cs="David"/>
          <w:b/>
          <w:bCs/>
          <w:color w:val="2F5496" w:themeColor="accent1" w:themeShade="BF"/>
          <w:sz w:val="40"/>
          <w:szCs w:val="40"/>
          <w:u w:val="single"/>
          <w:rtl/>
        </w:rPr>
        <w:t>חשבונאות לאומית, התוצר הלאומי, תוצר ריאלי ותוצר נומינלי</w:t>
      </w:r>
    </w:p>
    <w:p w14:paraId="5EBB04DA" w14:textId="77777777" w:rsidR="005F6679" w:rsidRDefault="005F6679" w:rsidP="005F6679">
      <w:pPr>
        <w:bidi/>
        <w:spacing w:line="360" w:lineRule="auto"/>
        <w:rPr>
          <w:rFonts w:ascii="David" w:hAnsi="David" w:cs="David"/>
          <w:b/>
          <w:bCs/>
          <w:u w:val="single"/>
          <w:rtl/>
        </w:rPr>
      </w:pPr>
    </w:p>
    <w:p w14:paraId="468D9BE9" w14:textId="72330892" w:rsidR="005F6679" w:rsidRDefault="005F6679" w:rsidP="005F6679">
      <w:pPr>
        <w:bidi/>
        <w:spacing w:line="360" w:lineRule="auto"/>
        <w:rPr>
          <w:rFonts w:ascii="David" w:hAnsi="David" w:cs="David"/>
          <w:b/>
          <w:bCs/>
          <w:u w:val="single"/>
          <w:rtl/>
        </w:rPr>
      </w:pPr>
      <w:r>
        <w:rPr>
          <w:rFonts w:ascii="David" w:hAnsi="David" w:cs="David" w:hint="cs"/>
          <w:b/>
          <w:bCs/>
          <w:u w:val="single"/>
          <w:rtl/>
        </w:rPr>
        <w:t>רקע וחיבור לאחור:</w:t>
      </w:r>
    </w:p>
    <w:p w14:paraId="73941C18" w14:textId="59CA9C1E" w:rsidR="005F6679" w:rsidRPr="005F6679" w:rsidRDefault="005F6679" w:rsidP="005F6679">
      <w:pPr>
        <w:bidi/>
        <w:spacing w:line="360" w:lineRule="auto"/>
        <w:jc w:val="both"/>
        <w:rPr>
          <w:rFonts w:ascii="David" w:hAnsi="David" w:cs="David"/>
          <w:rtl/>
        </w:rPr>
      </w:pPr>
      <w:r w:rsidRPr="005F6679">
        <w:rPr>
          <w:rFonts w:ascii="David" w:hAnsi="David" w:cs="David" w:hint="cs"/>
          <w:rtl/>
        </w:rPr>
        <w:t xml:space="preserve">הדגשנו במפגש הקודם שהקורס הזה עוסק בהיבטים בכלכלת ישראל (אופי אקטואלי) אך מנגד עלינו לתרגל וליישם את ההגדרות הנלמדות כדי לחוש את הדברים. </w:t>
      </w:r>
      <w:r>
        <w:rPr>
          <w:rFonts w:ascii="David" w:hAnsi="David" w:cs="David" w:hint="cs"/>
          <w:rtl/>
        </w:rPr>
        <w:t xml:space="preserve">במפגש זה, אם כך, נרחיב ונדגים את משמעויות הגדלים הכלכליים העיקריים שהדגשנו במפגש הקודם ונפתור תרגילים בסיסיים רלוונטיים. </w:t>
      </w:r>
    </w:p>
    <w:p w14:paraId="2ADAA30C" w14:textId="77777777" w:rsidR="005F6679" w:rsidRDefault="005F6679" w:rsidP="005F6679">
      <w:pPr>
        <w:bidi/>
        <w:spacing w:line="360" w:lineRule="auto"/>
        <w:jc w:val="center"/>
        <w:rPr>
          <w:rFonts w:ascii="David" w:hAnsi="David" w:cs="David"/>
          <w:b/>
          <w:bCs/>
          <w:u w:val="single"/>
          <w:rtl/>
        </w:rPr>
      </w:pPr>
    </w:p>
    <w:p w14:paraId="6DC52D3E" w14:textId="6FB12B8A" w:rsidR="00B55DEE" w:rsidRPr="00B55DEE" w:rsidRDefault="00B55DEE" w:rsidP="005F6679">
      <w:pPr>
        <w:bidi/>
        <w:spacing w:line="360" w:lineRule="auto"/>
        <w:rPr>
          <w:rFonts w:ascii="David" w:hAnsi="David" w:cs="David"/>
          <w:b/>
          <w:bCs/>
          <w:u w:val="single"/>
          <w:rtl/>
        </w:rPr>
      </w:pPr>
      <w:r w:rsidRPr="00B55DEE">
        <w:rPr>
          <w:rFonts w:ascii="David" w:hAnsi="David" w:cs="David"/>
          <w:b/>
          <w:bCs/>
          <w:u w:val="single"/>
          <w:rtl/>
        </w:rPr>
        <w:t>התוצר הלאומי</w:t>
      </w:r>
      <w:r w:rsidR="005F6679">
        <w:rPr>
          <w:rFonts w:ascii="David" w:hAnsi="David" w:cs="David" w:hint="cs"/>
          <w:b/>
          <w:bCs/>
          <w:u w:val="single"/>
          <w:rtl/>
        </w:rPr>
        <w:t xml:space="preserve"> - </w:t>
      </w:r>
      <w:r w:rsidR="005F6679">
        <w:rPr>
          <w:rFonts w:ascii="David" w:hAnsi="David" w:cs="David"/>
          <w:b/>
          <w:bCs/>
          <w:u w:val="single"/>
        </w:rPr>
        <w:t>Gross National Product - GNP</w:t>
      </w:r>
    </w:p>
    <w:p w14:paraId="406589F3" w14:textId="77777777" w:rsidR="00B55DEE" w:rsidRPr="00B55DEE" w:rsidRDefault="00B55DEE" w:rsidP="005F6679">
      <w:pPr>
        <w:bidi/>
        <w:spacing w:line="360" w:lineRule="auto"/>
        <w:jc w:val="both"/>
        <w:rPr>
          <w:rFonts w:ascii="David" w:hAnsi="David" w:cs="David"/>
          <w:rtl/>
        </w:rPr>
      </w:pPr>
      <w:r w:rsidRPr="00B55DEE">
        <w:rPr>
          <w:rFonts w:ascii="David" w:hAnsi="David" w:cs="David"/>
          <w:rtl/>
        </w:rPr>
        <w:t>אחד הפרמטרים הכלכליים החשובים הינו התוצר הלאומי.</w:t>
      </w:r>
    </w:p>
    <w:p w14:paraId="126A14CF" w14:textId="676DA489" w:rsidR="00B55DEE" w:rsidRDefault="00B55DEE" w:rsidP="005F6679">
      <w:pPr>
        <w:bidi/>
        <w:spacing w:line="360" w:lineRule="auto"/>
        <w:jc w:val="both"/>
        <w:rPr>
          <w:rFonts w:ascii="David" w:hAnsi="David" w:cs="David"/>
        </w:rPr>
      </w:pPr>
      <w:r w:rsidRPr="00B55DEE">
        <w:rPr>
          <w:rFonts w:ascii="David" w:hAnsi="David" w:cs="David"/>
          <w:rtl/>
        </w:rPr>
        <w:t xml:space="preserve">התוצר הלאומי- מודד את </w:t>
      </w:r>
      <w:r w:rsidRPr="005F6679">
        <w:rPr>
          <w:rFonts w:ascii="David" w:hAnsi="David" w:cs="David"/>
          <w:b/>
          <w:bCs/>
          <w:rtl/>
        </w:rPr>
        <w:t>הערך הכולל של כל הסחורות והשירותים שיוצרו במהלך תקופה נתונה</w:t>
      </w:r>
      <w:r w:rsidRPr="00B55DEE">
        <w:rPr>
          <w:rFonts w:ascii="David" w:hAnsi="David" w:cs="David"/>
          <w:rtl/>
        </w:rPr>
        <w:t xml:space="preserve"> (למשל במהלך שנה) במדינה. הערך של המוצרים נמדד במונחים כספיים.</w:t>
      </w:r>
    </w:p>
    <w:p w14:paraId="72B97AF4" w14:textId="792E4863" w:rsidR="005F6679" w:rsidRDefault="005F6679" w:rsidP="005F6679">
      <w:pPr>
        <w:bidi/>
        <w:spacing w:line="360" w:lineRule="auto"/>
        <w:jc w:val="both"/>
        <w:rPr>
          <w:rFonts w:ascii="David" w:hAnsi="David" w:cs="David"/>
          <w:rtl/>
        </w:rPr>
      </w:pPr>
      <w:r>
        <w:rPr>
          <w:rFonts w:ascii="David" w:hAnsi="David" w:cs="David" w:hint="cs"/>
          <w:rtl/>
        </w:rPr>
        <w:t xml:space="preserve">קשר לעולם התוכן שלכם: בחשבונאות אתם מכירים דוח כספי שנקרא </w:t>
      </w:r>
      <w:r>
        <w:rPr>
          <w:rFonts w:ascii="David" w:hAnsi="David" w:cs="David"/>
          <w:rtl/>
        </w:rPr>
        <w:t>–</w:t>
      </w:r>
      <w:r>
        <w:rPr>
          <w:rFonts w:ascii="David" w:hAnsi="David" w:cs="David" w:hint="cs"/>
          <w:rtl/>
        </w:rPr>
        <w:t xml:space="preserve"> דוח רווח והפסד. דוח רווח והפסד נקרא גם ״הדוח על תוצאות הפעילות״. </w:t>
      </w:r>
    </w:p>
    <w:p w14:paraId="1B08B0AF" w14:textId="0289F6A8" w:rsidR="005F6679" w:rsidRDefault="005F6679" w:rsidP="005F6679">
      <w:pPr>
        <w:bidi/>
        <w:spacing w:line="360" w:lineRule="auto"/>
        <w:jc w:val="both"/>
        <w:rPr>
          <w:rFonts w:ascii="David" w:hAnsi="David" w:cs="David"/>
          <w:rtl/>
        </w:rPr>
      </w:pPr>
      <w:r>
        <w:rPr>
          <w:rFonts w:ascii="David" w:hAnsi="David" w:cs="David" w:hint="cs"/>
          <w:rtl/>
        </w:rPr>
        <w:t xml:space="preserve">כשם שדוח רווח והפסד חשבונאי מודד הכנסות והוצאות בערך כספי (פעילות), כך התוצר הלאומי מודד את השווי הכספי של הסחורות והשירותים שיוצרו במדינה בתקופה נתונה. </w:t>
      </w:r>
    </w:p>
    <w:p w14:paraId="37E5D690" w14:textId="77777777" w:rsidR="005F6679" w:rsidRPr="00B55DEE" w:rsidRDefault="005F6679" w:rsidP="005F6679">
      <w:pPr>
        <w:bidi/>
        <w:spacing w:line="360" w:lineRule="auto"/>
        <w:jc w:val="both"/>
        <w:rPr>
          <w:rFonts w:ascii="David" w:hAnsi="David" w:cs="David"/>
          <w:rtl/>
        </w:rPr>
      </w:pPr>
    </w:p>
    <w:p w14:paraId="0AAD0166" w14:textId="1140052A" w:rsidR="00B55DEE" w:rsidRPr="00B55DEE" w:rsidRDefault="00B55DEE" w:rsidP="005F6679">
      <w:pPr>
        <w:bidi/>
        <w:spacing w:line="360" w:lineRule="auto"/>
        <w:jc w:val="both"/>
        <w:rPr>
          <w:rFonts w:ascii="David" w:hAnsi="David" w:cs="David"/>
          <w:rtl/>
        </w:rPr>
      </w:pPr>
      <w:r w:rsidRPr="00B55DEE">
        <w:rPr>
          <w:rFonts w:ascii="David" w:hAnsi="David" w:cs="David"/>
          <w:rtl/>
        </w:rPr>
        <w:t>כיצד מודדים את התוצר</w:t>
      </w:r>
      <w:r w:rsidR="005F6679">
        <w:rPr>
          <w:rFonts w:ascii="David" w:hAnsi="David" w:cs="David" w:hint="cs"/>
          <w:rtl/>
        </w:rPr>
        <w:t xml:space="preserve"> הלאומי </w:t>
      </w:r>
      <w:r w:rsidR="005F6679">
        <w:rPr>
          <w:rFonts w:ascii="David" w:hAnsi="David" w:cs="David"/>
          <w:rtl/>
        </w:rPr>
        <w:t>–</w:t>
      </w:r>
      <w:r w:rsidR="005F6679">
        <w:rPr>
          <w:rFonts w:ascii="David" w:hAnsi="David" w:cs="David" w:hint="cs"/>
          <w:rtl/>
        </w:rPr>
        <w:t xml:space="preserve"> </w:t>
      </w:r>
      <w:r w:rsidR="005F6679">
        <w:rPr>
          <w:rFonts w:ascii="David" w:hAnsi="David" w:cs="David"/>
        </w:rPr>
        <w:t>GNP</w:t>
      </w:r>
      <w:r w:rsidR="005F6679">
        <w:rPr>
          <w:rFonts w:ascii="David" w:hAnsi="David" w:cs="David" w:hint="cs"/>
          <w:rtl/>
        </w:rPr>
        <w:t>?</w:t>
      </w:r>
    </w:p>
    <w:p w14:paraId="2A1B6260" w14:textId="77777777" w:rsidR="00B55DEE" w:rsidRPr="00B55DEE" w:rsidRDefault="00B55DEE" w:rsidP="00B55DEE">
      <w:pPr>
        <w:bidi/>
        <w:spacing w:line="360" w:lineRule="auto"/>
        <w:rPr>
          <w:rFonts w:ascii="David" w:hAnsi="David" w:cs="David"/>
          <w:rtl/>
        </w:rPr>
      </w:pPr>
    </w:p>
    <w:p w14:paraId="7799B8D1" w14:textId="2EB734DF" w:rsidR="00B55DEE" w:rsidRPr="00283072" w:rsidRDefault="005F6679" w:rsidP="00B55DEE">
      <w:pPr>
        <w:bidi/>
        <w:spacing w:line="360" w:lineRule="auto"/>
        <w:rPr>
          <w:rFonts w:ascii="David" w:hAnsi="David" w:cs="David"/>
          <w:b/>
          <w:bCs/>
          <w:color w:val="FF0000"/>
          <w:sz w:val="32"/>
          <w:szCs w:val="32"/>
          <w:rtl/>
        </w:rPr>
      </w:pPr>
      <w:r w:rsidRPr="00283072">
        <w:rPr>
          <w:rFonts w:ascii="David" w:hAnsi="David" w:cs="David" w:hint="cs"/>
          <w:b/>
          <w:bCs/>
          <w:color w:val="FF0000"/>
          <w:sz w:val="32"/>
          <w:szCs w:val="32"/>
          <w:rtl/>
        </w:rPr>
        <w:t>נתחיל מהמחשה מספרית</w:t>
      </w:r>
      <w:r w:rsidR="00283072" w:rsidRPr="00283072">
        <w:rPr>
          <w:rFonts w:ascii="David" w:hAnsi="David" w:cs="David" w:hint="cs"/>
          <w:b/>
          <w:bCs/>
          <w:color w:val="FF0000"/>
          <w:sz w:val="32"/>
          <w:szCs w:val="32"/>
          <w:rtl/>
        </w:rPr>
        <w:t xml:space="preserve"> </w:t>
      </w:r>
      <w:r w:rsidR="00283072" w:rsidRPr="00283072">
        <w:rPr>
          <w:rFonts w:ascii="David" w:hAnsi="David" w:cs="David"/>
          <w:b/>
          <w:bCs/>
          <w:color w:val="FF0000"/>
          <w:sz w:val="32"/>
          <w:szCs w:val="32"/>
          <w:rtl/>
        </w:rPr>
        <w:t>–</w:t>
      </w:r>
      <w:r w:rsidR="00283072" w:rsidRPr="00283072">
        <w:rPr>
          <w:rFonts w:ascii="David" w:hAnsi="David" w:cs="David" w:hint="cs"/>
          <w:b/>
          <w:bCs/>
          <w:color w:val="FF0000"/>
          <w:sz w:val="32"/>
          <w:szCs w:val="32"/>
          <w:rtl/>
        </w:rPr>
        <w:t xml:space="preserve"> ערך מוסף סקטור עסקי</w:t>
      </w:r>
    </w:p>
    <w:p w14:paraId="18644738" w14:textId="77777777" w:rsidR="005F6679" w:rsidRDefault="00B55DEE" w:rsidP="00B55DEE">
      <w:pPr>
        <w:bidi/>
        <w:spacing w:line="360" w:lineRule="auto"/>
        <w:rPr>
          <w:rFonts w:ascii="David" w:hAnsi="David" w:cs="David"/>
          <w:rtl/>
        </w:rPr>
      </w:pPr>
      <w:r w:rsidRPr="00B55DEE">
        <w:rPr>
          <w:rFonts w:ascii="David" w:hAnsi="David" w:cs="David"/>
          <w:rtl/>
        </w:rPr>
        <w:t xml:space="preserve">נניח כי במשק קיימות שתי פירמות בלבד. </w:t>
      </w:r>
    </w:p>
    <w:p w14:paraId="5F540FC0" w14:textId="5A0CDD33" w:rsidR="00B55DEE" w:rsidRPr="00B55DEE" w:rsidRDefault="00B55DEE" w:rsidP="005F6679">
      <w:pPr>
        <w:bidi/>
        <w:spacing w:line="360" w:lineRule="auto"/>
        <w:rPr>
          <w:rFonts w:ascii="David" w:hAnsi="David" w:cs="David"/>
          <w:rtl/>
        </w:rPr>
      </w:pPr>
      <w:r w:rsidRPr="00B55DEE">
        <w:rPr>
          <w:rFonts w:ascii="David" w:hAnsi="David" w:cs="David"/>
          <w:rtl/>
        </w:rPr>
        <w:t>פירמה א' מגדלת חיטה ופירמה ב' מייצרת מוצרי מאפה.</w:t>
      </w:r>
    </w:p>
    <w:p w14:paraId="36ED3342" w14:textId="0F65832C" w:rsidR="00B55DEE" w:rsidRPr="00B55DEE" w:rsidRDefault="00B55DEE" w:rsidP="00B55DEE">
      <w:pPr>
        <w:bidi/>
        <w:spacing w:line="360" w:lineRule="auto"/>
        <w:rPr>
          <w:rFonts w:ascii="David" w:hAnsi="David" w:cs="David"/>
          <w:rtl/>
        </w:rPr>
      </w:pPr>
      <w:r w:rsidRPr="00B55DEE">
        <w:rPr>
          <w:rFonts w:ascii="David" w:hAnsi="David" w:cs="David"/>
          <w:rtl/>
        </w:rPr>
        <w:t>נניח כי פירמה א' ייצרה ב</w:t>
      </w:r>
      <w:r w:rsidR="005F6679">
        <w:rPr>
          <w:rFonts w:ascii="David" w:hAnsi="David" w:cs="David" w:hint="cs"/>
          <w:rtl/>
        </w:rPr>
        <w:t>מ</w:t>
      </w:r>
      <w:r w:rsidRPr="00B55DEE">
        <w:rPr>
          <w:rFonts w:ascii="David" w:hAnsi="David" w:cs="David"/>
          <w:rtl/>
        </w:rPr>
        <w:t xml:space="preserve">הלך שנת 2018 חיטה ומכרה את החיטה לפירמה ב' בסכום של 50 </w:t>
      </w:r>
      <w:r w:rsidR="005F6679">
        <w:rPr>
          <w:rFonts w:ascii="David" w:hAnsi="David" w:cs="David" w:hint="cs"/>
          <w:rtl/>
        </w:rPr>
        <w:t>ש״ח.</w:t>
      </w:r>
    </w:p>
    <w:p w14:paraId="44D44424" w14:textId="55DE9582" w:rsidR="00B55DEE" w:rsidRPr="00B55DEE" w:rsidRDefault="00B55DEE" w:rsidP="005F6679">
      <w:pPr>
        <w:bidi/>
        <w:spacing w:line="360" w:lineRule="auto"/>
        <w:jc w:val="both"/>
        <w:rPr>
          <w:rFonts w:ascii="David" w:hAnsi="David" w:cs="David"/>
          <w:rtl/>
        </w:rPr>
      </w:pPr>
      <w:r w:rsidRPr="00B55DEE">
        <w:rPr>
          <w:rFonts w:ascii="David" w:hAnsi="David" w:cs="David"/>
          <w:rtl/>
        </w:rPr>
        <w:t xml:space="preserve">פירמה ב' קנתה את החיטה מפירמה א' ייצרה דברי מאפה שאותם היא מכרה בסכום של 200 </w:t>
      </w:r>
      <w:r w:rsidR="005F6679">
        <w:rPr>
          <w:rFonts w:ascii="David" w:hAnsi="David" w:cs="David" w:hint="cs"/>
          <w:rtl/>
        </w:rPr>
        <w:t>ש״ח</w:t>
      </w:r>
      <w:r w:rsidRPr="00B55DEE">
        <w:rPr>
          <w:rFonts w:ascii="David" w:hAnsi="David" w:cs="David"/>
          <w:rtl/>
        </w:rPr>
        <w:t xml:space="preserve"> לתושבי המדינה.</w:t>
      </w:r>
    </w:p>
    <w:p w14:paraId="1E46F8C4" w14:textId="2A54265C" w:rsidR="00B55DEE" w:rsidRDefault="005F6679" w:rsidP="005F6679">
      <w:pPr>
        <w:bidi/>
        <w:spacing w:line="360" w:lineRule="auto"/>
        <w:jc w:val="both"/>
        <w:rPr>
          <w:rFonts w:ascii="David" w:hAnsi="David" w:cs="David"/>
          <w:rtl/>
        </w:rPr>
      </w:pPr>
      <w:r>
        <w:rPr>
          <w:rFonts w:ascii="David" w:hAnsi="David" w:cs="David" w:hint="cs"/>
          <w:rtl/>
        </w:rPr>
        <w:t xml:space="preserve">במצב כזה, יש אפשרות לחשב את </w:t>
      </w:r>
      <w:r w:rsidR="00B55DEE" w:rsidRPr="00B55DEE">
        <w:rPr>
          <w:rFonts w:ascii="David" w:hAnsi="David" w:cs="David"/>
          <w:rtl/>
        </w:rPr>
        <w:t xml:space="preserve">הערך המוסף של </w:t>
      </w:r>
      <w:r>
        <w:rPr>
          <w:rFonts w:ascii="David" w:hAnsi="David" w:cs="David" w:hint="cs"/>
          <w:rtl/>
        </w:rPr>
        <w:t>כל אחת מה</w:t>
      </w:r>
      <w:r w:rsidR="00B55DEE" w:rsidRPr="00B55DEE">
        <w:rPr>
          <w:rFonts w:ascii="David" w:hAnsi="David" w:cs="David"/>
          <w:rtl/>
        </w:rPr>
        <w:t>פירמ</w:t>
      </w:r>
      <w:r>
        <w:rPr>
          <w:rFonts w:ascii="David" w:hAnsi="David" w:cs="David" w:hint="cs"/>
          <w:rtl/>
        </w:rPr>
        <w:t>ות (א׳ ו-ב׳) בשרשרת הייצור המתוארת. הערך המוסף</w:t>
      </w:r>
      <w:r w:rsidR="00B55DEE" w:rsidRPr="00B55DEE">
        <w:rPr>
          <w:rFonts w:ascii="David" w:hAnsi="David" w:cs="David"/>
          <w:rtl/>
        </w:rPr>
        <w:t xml:space="preserve"> מראה לנו כמה תרמה הפירמה לתוצר של המשק.</w:t>
      </w:r>
    </w:p>
    <w:p w14:paraId="1C5B3CEE" w14:textId="08D9A681" w:rsidR="005F6679" w:rsidRPr="005F6679" w:rsidRDefault="005F6679" w:rsidP="005F6679">
      <w:pPr>
        <w:bidi/>
        <w:spacing w:line="360" w:lineRule="auto"/>
        <w:jc w:val="both"/>
        <w:rPr>
          <w:rFonts w:ascii="David" w:hAnsi="David" w:cs="David"/>
          <w:b/>
          <w:bCs/>
          <w:rtl/>
        </w:rPr>
      </w:pPr>
      <w:r>
        <w:rPr>
          <w:rFonts w:ascii="David" w:hAnsi="David" w:cs="David" w:hint="cs"/>
          <w:b/>
          <w:bCs/>
          <w:rtl/>
        </w:rPr>
        <w:t xml:space="preserve">אם התוצר משקף את סך השווי של הסחורות והשירותים שיוצרו במשק </w:t>
      </w:r>
      <w:r>
        <w:rPr>
          <w:rFonts w:ascii="David" w:hAnsi="David" w:cs="David"/>
          <w:b/>
          <w:bCs/>
          <w:rtl/>
        </w:rPr>
        <w:t>–</w:t>
      </w:r>
      <w:r>
        <w:rPr>
          <w:rFonts w:ascii="David" w:hAnsi="David" w:cs="David" w:hint="cs"/>
          <w:b/>
          <w:bCs/>
          <w:rtl/>
        </w:rPr>
        <w:t xml:space="preserve"> אז אם נמדוד כמה כל פירמה תרמה לשווי הסחורה והשירות (ערך מוסף) ונחבר ערכים אלו </w:t>
      </w:r>
      <w:r>
        <w:rPr>
          <w:rFonts w:ascii="David" w:hAnsi="David" w:cs="David"/>
          <w:b/>
          <w:bCs/>
          <w:rtl/>
        </w:rPr>
        <w:t>–</w:t>
      </w:r>
      <w:r>
        <w:rPr>
          <w:rFonts w:ascii="David" w:hAnsi="David" w:cs="David" w:hint="cs"/>
          <w:b/>
          <w:bCs/>
          <w:rtl/>
        </w:rPr>
        <w:t xml:space="preserve"> נגיע לסך הערך המוסף / לסך שווי השירותים / לתוצר. </w:t>
      </w:r>
    </w:p>
    <w:p w14:paraId="0F8C8AB0" w14:textId="77777777" w:rsidR="005F6679" w:rsidRPr="00B55DEE" w:rsidRDefault="005F6679" w:rsidP="005F6679">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8468"/>
      </w:tblGrid>
      <w:tr w:rsidR="00B55DEE" w:rsidRPr="00B55DEE" w14:paraId="6AAA09DB" w14:textId="77777777" w:rsidTr="006755D1">
        <w:trPr>
          <w:trHeight w:val="837"/>
        </w:trPr>
        <w:tc>
          <w:tcPr>
            <w:tcW w:w="8468" w:type="dxa"/>
          </w:tcPr>
          <w:p w14:paraId="23C228F5" w14:textId="77777777" w:rsidR="00B55DEE" w:rsidRPr="00B55DEE" w:rsidRDefault="00B55DEE" w:rsidP="00B55DEE">
            <w:pPr>
              <w:bidi/>
              <w:spacing w:line="360" w:lineRule="auto"/>
              <w:jc w:val="both"/>
              <w:rPr>
                <w:rFonts w:ascii="David" w:hAnsi="David" w:cs="David"/>
                <w:sz w:val="28"/>
                <w:szCs w:val="28"/>
                <w:rtl/>
              </w:rPr>
            </w:pPr>
            <w:r w:rsidRPr="00B55DEE">
              <w:rPr>
                <w:rFonts w:ascii="David" w:hAnsi="David" w:cs="David"/>
                <w:sz w:val="28"/>
                <w:szCs w:val="28"/>
                <w:rtl/>
              </w:rPr>
              <w:t>הערך המוסף של פירמה מראה מה "נוסף" לתוצר של המשק על ידי הפירמה.</w:t>
            </w:r>
          </w:p>
        </w:tc>
      </w:tr>
    </w:tbl>
    <w:p w14:paraId="18490202" w14:textId="77777777" w:rsidR="00B55DEE" w:rsidRPr="00B55DEE" w:rsidRDefault="00B55DEE" w:rsidP="00B55DEE">
      <w:pPr>
        <w:bidi/>
        <w:spacing w:line="360" w:lineRule="auto"/>
        <w:rPr>
          <w:rFonts w:ascii="David" w:hAnsi="David" w:cs="David"/>
          <w:rtl/>
        </w:rPr>
      </w:pPr>
    </w:p>
    <w:p w14:paraId="43DECC56" w14:textId="77777777" w:rsidR="00B55DEE" w:rsidRPr="00B55DEE" w:rsidRDefault="00B55DEE" w:rsidP="00B55DEE">
      <w:pPr>
        <w:bidi/>
        <w:spacing w:line="360" w:lineRule="auto"/>
        <w:rPr>
          <w:rFonts w:ascii="David" w:hAnsi="David" w:cs="David"/>
          <w:rtl/>
        </w:rPr>
      </w:pPr>
      <w:r w:rsidRPr="00B55DEE">
        <w:rPr>
          <w:rFonts w:ascii="David" w:hAnsi="David" w:cs="David"/>
          <w:rtl/>
        </w:rPr>
        <w:lastRenderedPageBreak/>
        <w:t>בכדי לחשב את הערך המוסף של פירמה נפחית מהמכירות של הפירמה את הקניות של הפירמה.</w:t>
      </w:r>
    </w:p>
    <w:p w14:paraId="5551CF44" w14:textId="77777777" w:rsidR="00B55DEE" w:rsidRDefault="00B55DEE" w:rsidP="00B55DEE">
      <w:pPr>
        <w:bidi/>
        <w:spacing w:line="360" w:lineRule="auto"/>
        <w:rPr>
          <w:rFonts w:ascii="David" w:hAnsi="David" w:cs="David"/>
          <w:rtl/>
        </w:rPr>
      </w:pPr>
      <w:r w:rsidRPr="00B55DEE">
        <w:rPr>
          <w:rFonts w:ascii="David" w:hAnsi="David" w:cs="David"/>
          <w:rtl/>
        </w:rPr>
        <w:t>בדוגמה שלנו הערך המוסף של פירמה א' הוא 50 ₪ (אין לפירמה א' קניות) והערך המוסף של פירמה ב' הוא 150 ₪.</w:t>
      </w:r>
    </w:p>
    <w:p w14:paraId="530844BC" w14:textId="77777777" w:rsidR="00325C2A" w:rsidRDefault="00325C2A" w:rsidP="00325C2A">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1415"/>
        <w:gridCol w:w="1134"/>
        <w:gridCol w:w="1275"/>
        <w:gridCol w:w="1985"/>
      </w:tblGrid>
      <w:tr w:rsidR="00325C2A" w14:paraId="7DFC647A" w14:textId="77777777" w:rsidTr="00325C2A">
        <w:tc>
          <w:tcPr>
            <w:tcW w:w="1415" w:type="dxa"/>
          </w:tcPr>
          <w:p w14:paraId="64E9AFE0" w14:textId="77777777" w:rsidR="00325C2A" w:rsidRDefault="00325C2A" w:rsidP="00325C2A">
            <w:pPr>
              <w:bidi/>
              <w:spacing w:line="360" w:lineRule="auto"/>
              <w:rPr>
                <w:rFonts w:ascii="David" w:hAnsi="David" w:cs="David"/>
                <w:rtl/>
              </w:rPr>
            </w:pPr>
          </w:p>
        </w:tc>
        <w:tc>
          <w:tcPr>
            <w:tcW w:w="1134" w:type="dxa"/>
          </w:tcPr>
          <w:p w14:paraId="740D01E2" w14:textId="2681CCE8" w:rsidR="00325C2A" w:rsidRDefault="00325C2A" w:rsidP="00325C2A">
            <w:pPr>
              <w:bidi/>
              <w:spacing w:line="360" w:lineRule="auto"/>
              <w:rPr>
                <w:rFonts w:ascii="David" w:hAnsi="David" w:cs="David"/>
                <w:rtl/>
              </w:rPr>
            </w:pPr>
            <w:r>
              <w:rPr>
                <w:rFonts w:ascii="David" w:hAnsi="David" w:cs="David" w:hint="cs"/>
                <w:rtl/>
              </w:rPr>
              <w:t>פירמה א׳</w:t>
            </w:r>
          </w:p>
        </w:tc>
        <w:tc>
          <w:tcPr>
            <w:tcW w:w="1275" w:type="dxa"/>
          </w:tcPr>
          <w:p w14:paraId="320E2F51" w14:textId="40CFD919" w:rsidR="00325C2A" w:rsidRDefault="00325C2A" w:rsidP="00325C2A">
            <w:pPr>
              <w:bidi/>
              <w:spacing w:line="360" w:lineRule="auto"/>
              <w:rPr>
                <w:rFonts w:ascii="David" w:hAnsi="David" w:cs="David"/>
                <w:rtl/>
              </w:rPr>
            </w:pPr>
            <w:r>
              <w:rPr>
                <w:rFonts w:ascii="David" w:hAnsi="David" w:cs="David" w:hint="cs"/>
                <w:rtl/>
              </w:rPr>
              <w:t>פירמה ב׳</w:t>
            </w:r>
          </w:p>
        </w:tc>
        <w:tc>
          <w:tcPr>
            <w:tcW w:w="1985" w:type="dxa"/>
          </w:tcPr>
          <w:p w14:paraId="36ECE1C2" w14:textId="77777777" w:rsidR="00325C2A" w:rsidRDefault="00325C2A" w:rsidP="00325C2A">
            <w:pPr>
              <w:bidi/>
              <w:spacing w:line="360" w:lineRule="auto"/>
              <w:rPr>
                <w:rFonts w:ascii="David" w:hAnsi="David" w:cs="David"/>
                <w:rtl/>
              </w:rPr>
            </w:pPr>
            <w:r>
              <w:rPr>
                <w:rFonts w:ascii="David" w:hAnsi="David" w:cs="David" w:hint="cs"/>
                <w:rtl/>
              </w:rPr>
              <w:t>סה״כ (ערך מוסף)</w:t>
            </w:r>
          </w:p>
          <w:p w14:paraId="653A05C6" w14:textId="41D98C82" w:rsidR="00325C2A" w:rsidRDefault="00325C2A" w:rsidP="00325C2A">
            <w:pPr>
              <w:bidi/>
              <w:spacing w:line="360" w:lineRule="auto"/>
              <w:rPr>
                <w:rFonts w:ascii="David" w:hAnsi="David" w:cs="David"/>
                <w:rtl/>
              </w:rPr>
            </w:pPr>
            <w:r>
              <w:rPr>
                <w:rFonts w:ascii="David" w:hAnsi="David" w:cs="David" w:hint="cs"/>
                <w:rtl/>
              </w:rPr>
              <w:t>של הסקטור העסקי (הפירמות)</w:t>
            </w:r>
          </w:p>
        </w:tc>
      </w:tr>
      <w:tr w:rsidR="00325C2A" w14:paraId="12FD1978" w14:textId="77777777" w:rsidTr="00325C2A">
        <w:tc>
          <w:tcPr>
            <w:tcW w:w="1415" w:type="dxa"/>
          </w:tcPr>
          <w:p w14:paraId="56A79D92" w14:textId="7790304D" w:rsidR="00325C2A" w:rsidRDefault="00325C2A" w:rsidP="00325C2A">
            <w:pPr>
              <w:bidi/>
              <w:spacing w:line="360" w:lineRule="auto"/>
              <w:rPr>
                <w:rFonts w:ascii="David" w:hAnsi="David" w:cs="David"/>
                <w:rtl/>
              </w:rPr>
            </w:pPr>
            <w:r>
              <w:rPr>
                <w:rFonts w:ascii="David" w:hAnsi="David" w:cs="David" w:hint="cs"/>
                <w:rtl/>
              </w:rPr>
              <w:t>מכירות</w:t>
            </w:r>
          </w:p>
        </w:tc>
        <w:tc>
          <w:tcPr>
            <w:tcW w:w="1134" w:type="dxa"/>
          </w:tcPr>
          <w:p w14:paraId="7754D09D" w14:textId="0B64C1E5" w:rsidR="00325C2A" w:rsidRDefault="00325C2A" w:rsidP="00325C2A">
            <w:pPr>
              <w:bidi/>
              <w:spacing w:line="360" w:lineRule="auto"/>
              <w:rPr>
                <w:rFonts w:ascii="David" w:hAnsi="David" w:cs="David"/>
                <w:rtl/>
              </w:rPr>
            </w:pPr>
            <w:r>
              <w:rPr>
                <w:rFonts w:ascii="David" w:hAnsi="David" w:cs="David" w:hint="cs"/>
                <w:rtl/>
              </w:rPr>
              <w:t>50</w:t>
            </w:r>
          </w:p>
        </w:tc>
        <w:tc>
          <w:tcPr>
            <w:tcW w:w="1275" w:type="dxa"/>
          </w:tcPr>
          <w:p w14:paraId="0BD40A6E" w14:textId="069DB432" w:rsidR="00325C2A" w:rsidRDefault="00325C2A" w:rsidP="00325C2A">
            <w:pPr>
              <w:bidi/>
              <w:spacing w:line="360" w:lineRule="auto"/>
              <w:rPr>
                <w:rFonts w:ascii="David" w:hAnsi="David" w:cs="David"/>
                <w:rtl/>
              </w:rPr>
            </w:pPr>
            <w:r>
              <w:rPr>
                <w:rFonts w:ascii="David" w:hAnsi="David" w:cs="David" w:hint="cs"/>
                <w:rtl/>
              </w:rPr>
              <w:t>200</w:t>
            </w:r>
          </w:p>
        </w:tc>
        <w:tc>
          <w:tcPr>
            <w:tcW w:w="1985" w:type="dxa"/>
            <w:shd w:val="clear" w:color="auto" w:fill="000000" w:themeFill="text1"/>
          </w:tcPr>
          <w:p w14:paraId="60A0C6F2" w14:textId="77777777" w:rsidR="00325C2A" w:rsidRDefault="00325C2A" w:rsidP="00325C2A">
            <w:pPr>
              <w:bidi/>
              <w:spacing w:line="360" w:lineRule="auto"/>
              <w:rPr>
                <w:rFonts w:ascii="David" w:hAnsi="David" w:cs="David"/>
                <w:rtl/>
              </w:rPr>
            </w:pPr>
          </w:p>
        </w:tc>
      </w:tr>
      <w:tr w:rsidR="00325C2A" w14:paraId="058C4682" w14:textId="77777777" w:rsidTr="00325C2A">
        <w:tc>
          <w:tcPr>
            <w:tcW w:w="1415" w:type="dxa"/>
          </w:tcPr>
          <w:p w14:paraId="12C6C51F" w14:textId="10A084A6" w:rsidR="00325C2A" w:rsidRDefault="00325C2A" w:rsidP="00325C2A">
            <w:pPr>
              <w:bidi/>
              <w:spacing w:line="360" w:lineRule="auto"/>
              <w:rPr>
                <w:rFonts w:ascii="David" w:hAnsi="David" w:cs="David"/>
                <w:rtl/>
              </w:rPr>
            </w:pPr>
            <w:r>
              <w:rPr>
                <w:rFonts w:ascii="David" w:hAnsi="David" w:cs="David" w:hint="cs"/>
                <w:rtl/>
              </w:rPr>
              <w:t xml:space="preserve">קניות </w:t>
            </w:r>
          </w:p>
        </w:tc>
        <w:tc>
          <w:tcPr>
            <w:tcW w:w="1134" w:type="dxa"/>
          </w:tcPr>
          <w:p w14:paraId="6E84F666" w14:textId="6B169C4E" w:rsidR="00325C2A" w:rsidRDefault="00325C2A" w:rsidP="00325C2A">
            <w:pPr>
              <w:bidi/>
              <w:spacing w:line="360" w:lineRule="auto"/>
              <w:rPr>
                <w:rFonts w:ascii="David" w:hAnsi="David" w:cs="David"/>
                <w:rtl/>
              </w:rPr>
            </w:pPr>
            <w:r>
              <w:rPr>
                <w:rFonts w:ascii="David" w:hAnsi="David" w:cs="David" w:hint="cs"/>
                <w:rtl/>
              </w:rPr>
              <w:t>0</w:t>
            </w:r>
          </w:p>
        </w:tc>
        <w:tc>
          <w:tcPr>
            <w:tcW w:w="1275" w:type="dxa"/>
          </w:tcPr>
          <w:p w14:paraId="7DED9379" w14:textId="46AABF52" w:rsidR="00325C2A" w:rsidRDefault="00325C2A" w:rsidP="00325C2A">
            <w:pPr>
              <w:bidi/>
              <w:spacing w:line="360" w:lineRule="auto"/>
              <w:rPr>
                <w:rFonts w:ascii="David" w:hAnsi="David" w:cs="David"/>
                <w:rtl/>
              </w:rPr>
            </w:pPr>
            <w:r>
              <w:rPr>
                <w:rFonts w:ascii="David" w:hAnsi="David" w:cs="David" w:hint="cs"/>
                <w:rtl/>
              </w:rPr>
              <w:t>(50)</w:t>
            </w:r>
          </w:p>
        </w:tc>
        <w:tc>
          <w:tcPr>
            <w:tcW w:w="1985" w:type="dxa"/>
            <w:shd w:val="clear" w:color="auto" w:fill="000000" w:themeFill="text1"/>
          </w:tcPr>
          <w:p w14:paraId="1E3F82DE" w14:textId="77777777" w:rsidR="00325C2A" w:rsidRDefault="00325C2A" w:rsidP="00325C2A">
            <w:pPr>
              <w:bidi/>
              <w:spacing w:line="360" w:lineRule="auto"/>
              <w:rPr>
                <w:rFonts w:ascii="David" w:hAnsi="David" w:cs="David"/>
                <w:rtl/>
              </w:rPr>
            </w:pPr>
          </w:p>
        </w:tc>
      </w:tr>
      <w:tr w:rsidR="00325C2A" w14:paraId="01A35D14" w14:textId="77777777" w:rsidTr="00325C2A">
        <w:tc>
          <w:tcPr>
            <w:tcW w:w="1415" w:type="dxa"/>
          </w:tcPr>
          <w:p w14:paraId="7179A41E" w14:textId="280D316E" w:rsidR="00325C2A" w:rsidRDefault="00325C2A" w:rsidP="00325C2A">
            <w:pPr>
              <w:bidi/>
              <w:spacing w:line="360" w:lineRule="auto"/>
              <w:rPr>
                <w:rFonts w:ascii="David" w:hAnsi="David" w:cs="David"/>
                <w:rtl/>
              </w:rPr>
            </w:pPr>
            <w:r>
              <w:rPr>
                <w:rFonts w:ascii="David" w:hAnsi="David" w:cs="David" w:hint="cs"/>
                <w:rtl/>
              </w:rPr>
              <w:t>ערך מוסף</w:t>
            </w:r>
          </w:p>
        </w:tc>
        <w:tc>
          <w:tcPr>
            <w:tcW w:w="1134" w:type="dxa"/>
          </w:tcPr>
          <w:p w14:paraId="629A0A42" w14:textId="39A88A61" w:rsidR="00325C2A" w:rsidRDefault="00325C2A" w:rsidP="00325C2A">
            <w:pPr>
              <w:bidi/>
              <w:spacing w:line="360" w:lineRule="auto"/>
              <w:rPr>
                <w:rFonts w:ascii="David" w:hAnsi="David" w:cs="David"/>
                <w:rtl/>
              </w:rPr>
            </w:pPr>
            <w:r>
              <w:rPr>
                <w:rFonts w:ascii="David" w:hAnsi="David" w:cs="David" w:hint="cs"/>
                <w:rtl/>
              </w:rPr>
              <w:t>50</w:t>
            </w:r>
          </w:p>
        </w:tc>
        <w:tc>
          <w:tcPr>
            <w:tcW w:w="1275" w:type="dxa"/>
          </w:tcPr>
          <w:p w14:paraId="4A886D74" w14:textId="508488FD" w:rsidR="00325C2A" w:rsidRDefault="00325C2A" w:rsidP="00325C2A">
            <w:pPr>
              <w:bidi/>
              <w:spacing w:line="360" w:lineRule="auto"/>
              <w:rPr>
                <w:rFonts w:ascii="David" w:hAnsi="David" w:cs="David"/>
                <w:rtl/>
              </w:rPr>
            </w:pPr>
            <w:r>
              <w:rPr>
                <w:rFonts w:ascii="David" w:hAnsi="David" w:cs="David" w:hint="cs"/>
                <w:rtl/>
              </w:rPr>
              <w:t>150</w:t>
            </w:r>
          </w:p>
        </w:tc>
        <w:tc>
          <w:tcPr>
            <w:tcW w:w="1985" w:type="dxa"/>
          </w:tcPr>
          <w:p w14:paraId="6EDBCF0F" w14:textId="59D51DBA" w:rsidR="00325C2A" w:rsidRDefault="00325C2A" w:rsidP="00325C2A">
            <w:pPr>
              <w:bidi/>
              <w:spacing w:line="360" w:lineRule="auto"/>
              <w:rPr>
                <w:rFonts w:ascii="David" w:hAnsi="David" w:cs="David"/>
                <w:rtl/>
              </w:rPr>
            </w:pPr>
            <w:r>
              <w:rPr>
                <w:rFonts w:ascii="David" w:hAnsi="David" w:cs="David" w:hint="cs"/>
                <w:rtl/>
              </w:rPr>
              <w:t>200</w:t>
            </w:r>
          </w:p>
        </w:tc>
      </w:tr>
    </w:tbl>
    <w:p w14:paraId="6989B0E6" w14:textId="77777777" w:rsidR="00325C2A" w:rsidRDefault="00325C2A" w:rsidP="00325C2A">
      <w:pPr>
        <w:bidi/>
        <w:spacing w:line="360" w:lineRule="auto"/>
        <w:rPr>
          <w:rFonts w:ascii="David" w:hAnsi="David" w:cs="David"/>
          <w:rtl/>
        </w:rPr>
      </w:pPr>
    </w:p>
    <w:p w14:paraId="1826FB89" w14:textId="77777777" w:rsidR="00325C2A" w:rsidRPr="00B55DEE" w:rsidRDefault="00325C2A" w:rsidP="00325C2A">
      <w:pPr>
        <w:bidi/>
        <w:spacing w:line="360" w:lineRule="auto"/>
        <w:rPr>
          <w:rFonts w:ascii="David" w:hAnsi="David" w:cs="David"/>
          <w:rtl/>
        </w:rPr>
      </w:pPr>
    </w:p>
    <w:p w14:paraId="3E893D3E" w14:textId="6C89AAE6" w:rsidR="00B55DEE" w:rsidRPr="00B55DEE" w:rsidRDefault="00B55DEE" w:rsidP="00B55DEE">
      <w:pPr>
        <w:bidi/>
        <w:spacing w:line="360" w:lineRule="auto"/>
        <w:rPr>
          <w:rFonts w:ascii="David" w:hAnsi="David" w:cs="David"/>
          <w:rtl/>
        </w:rPr>
      </w:pPr>
      <m:oMathPara>
        <m:oMath>
          <m:r>
            <w:rPr>
              <w:rFonts w:ascii="Cambria Math" w:hAnsi="Cambria Math" w:cs="David"/>
              <w:rtl/>
            </w:rPr>
            <m:t>מוסף</m:t>
          </m:r>
          <m:r>
            <w:rPr>
              <w:rFonts w:ascii="Cambria Math" w:hAnsi="Cambria Math" w:cs="David"/>
            </w:rPr>
            <m:t xml:space="preserve"> </m:t>
          </m:r>
          <m:r>
            <w:rPr>
              <w:rFonts w:ascii="Cambria Math" w:hAnsi="Cambria Math" w:cs="David"/>
              <w:rtl/>
            </w:rPr>
            <m:t>ערך</m:t>
          </m:r>
          <m:r>
            <w:rPr>
              <w:rFonts w:ascii="Cambria Math" w:hAnsi="Cambria Math" w:cs="David"/>
            </w:rPr>
            <m:t>=</m:t>
          </m:r>
          <m:r>
            <w:rPr>
              <w:rFonts w:ascii="Cambria Math" w:hAnsi="Cambria Math" w:cs="David"/>
              <w:rtl/>
            </w:rPr>
            <m:t>מכירות</m:t>
          </m:r>
          <m:r>
            <w:rPr>
              <w:rFonts w:ascii="Cambria Math" w:hAnsi="Cambria Math" w:cs="David"/>
            </w:rPr>
            <m:t>-</m:t>
          </m:r>
          <m:r>
            <w:rPr>
              <w:rFonts w:ascii="Cambria Math" w:hAnsi="Cambria Math" w:cs="David"/>
              <w:rtl/>
            </w:rPr>
            <m:t>קניות</m:t>
          </m:r>
        </m:oMath>
      </m:oMathPara>
    </w:p>
    <w:p w14:paraId="31FF4FB0" w14:textId="77777777" w:rsidR="00B55DEE" w:rsidRPr="00B55DEE" w:rsidRDefault="00B55DEE" w:rsidP="00B55DEE">
      <w:pPr>
        <w:bidi/>
        <w:spacing w:line="360" w:lineRule="auto"/>
        <w:rPr>
          <w:rFonts w:ascii="David" w:hAnsi="David" w:cs="David"/>
          <w:rtl/>
        </w:rPr>
      </w:pPr>
    </w:p>
    <w:p w14:paraId="2AA0D673" w14:textId="77777777" w:rsidR="00B55DEE" w:rsidRPr="00B55DEE" w:rsidRDefault="00B55DEE" w:rsidP="00B55DEE">
      <w:pPr>
        <w:bidi/>
        <w:spacing w:line="360" w:lineRule="auto"/>
        <w:rPr>
          <w:rFonts w:ascii="David" w:hAnsi="David" w:cs="David"/>
          <w:rtl/>
        </w:rPr>
      </w:pPr>
      <w:r w:rsidRPr="00B55DEE">
        <w:rPr>
          <w:rFonts w:ascii="David" w:hAnsi="David" w:cs="David"/>
          <w:highlight w:val="yellow"/>
          <w:rtl/>
        </w:rPr>
        <w:t>התוצר העסקי של המשק הוא הסכום של הערכים המוספים של כל הפירמות במשק.</w:t>
      </w:r>
    </w:p>
    <w:p w14:paraId="774FC680" w14:textId="77777777" w:rsidR="00B55DEE" w:rsidRPr="00B55DEE" w:rsidRDefault="00B55DEE" w:rsidP="00B55DEE">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8522"/>
      </w:tblGrid>
      <w:tr w:rsidR="00B55DEE" w:rsidRPr="00B55DEE" w14:paraId="097CF724" w14:textId="77777777" w:rsidTr="006755D1">
        <w:tc>
          <w:tcPr>
            <w:tcW w:w="8522" w:type="dxa"/>
          </w:tcPr>
          <w:p w14:paraId="4A7F1CB4" w14:textId="77777777" w:rsidR="00B55DEE" w:rsidRPr="00B55DEE" w:rsidRDefault="00B55DEE" w:rsidP="00B55DEE">
            <w:pPr>
              <w:bidi/>
              <w:spacing w:line="360" w:lineRule="auto"/>
              <w:jc w:val="center"/>
              <w:rPr>
                <w:rFonts w:ascii="David" w:hAnsi="David" w:cs="David"/>
                <w:b/>
                <w:bCs/>
                <w:rtl/>
              </w:rPr>
            </w:pPr>
            <w:r w:rsidRPr="00B55DEE">
              <w:rPr>
                <w:rFonts w:ascii="David" w:hAnsi="David" w:cs="David"/>
                <w:b/>
                <w:bCs/>
                <w:rtl/>
              </w:rPr>
              <w:t>התוצר של המגזר העסקי (התוצר העסקי) במשק  שווה לסכום הערכים המוספים של כל הפירמות במשק.</w:t>
            </w:r>
          </w:p>
        </w:tc>
      </w:tr>
    </w:tbl>
    <w:p w14:paraId="1A21DA13" w14:textId="77777777" w:rsidR="00B55DEE" w:rsidRPr="00B55DEE" w:rsidRDefault="00B55DEE" w:rsidP="00B55DEE">
      <w:pPr>
        <w:bidi/>
        <w:spacing w:line="360" w:lineRule="auto"/>
        <w:jc w:val="both"/>
        <w:rPr>
          <w:rFonts w:ascii="David" w:hAnsi="David" w:cs="David"/>
          <w:rtl/>
        </w:rPr>
      </w:pPr>
    </w:p>
    <w:p w14:paraId="1FB7D502" w14:textId="77777777" w:rsidR="00B55DEE" w:rsidRPr="00B55DEE" w:rsidRDefault="00B55DEE" w:rsidP="00B55DEE">
      <w:pPr>
        <w:bidi/>
        <w:spacing w:line="360" w:lineRule="auto"/>
        <w:jc w:val="both"/>
        <w:rPr>
          <w:rFonts w:ascii="David" w:hAnsi="David" w:cs="David"/>
          <w:rtl/>
        </w:rPr>
      </w:pPr>
    </w:p>
    <w:p w14:paraId="6A7379DA" w14:textId="70AC90A2" w:rsidR="00B55DEE" w:rsidRPr="00325C2A" w:rsidRDefault="00325C2A" w:rsidP="00B55DEE">
      <w:pPr>
        <w:bidi/>
        <w:spacing w:line="360" w:lineRule="auto"/>
        <w:jc w:val="both"/>
        <w:rPr>
          <w:rFonts w:ascii="David" w:hAnsi="David" w:cs="David"/>
          <w:b/>
          <w:bCs/>
          <w:u w:val="single"/>
          <w:rtl/>
        </w:rPr>
      </w:pPr>
      <w:r w:rsidRPr="00325C2A">
        <w:rPr>
          <w:rFonts w:ascii="David" w:hAnsi="David" w:cs="David" w:hint="cs"/>
          <w:b/>
          <w:bCs/>
          <w:u w:val="single"/>
          <w:rtl/>
        </w:rPr>
        <w:t>קשר ברור יותר בין פעילות החברה ברמת דוח רווח והפסד לבין ערך מוסף (והכנסה נובעת)</w:t>
      </w:r>
    </w:p>
    <w:p w14:paraId="06802BE3" w14:textId="7BAC4410" w:rsidR="00325C2A" w:rsidRDefault="00325C2A" w:rsidP="00325C2A">
      <w:pPr>
        <w:bidi/>
        <w:spacing w:line="360" w:lineRule="auto"/>
        <w:jc w:val="both"/>
        <w:rPr>
          <w:rFonts w:ascii="David" w:hAnsi="David" w:cs="David"/>
          <w:rtl/>
        </w:rPr>
      </w:pPr>
      <w:r w:rsidRPr="00325C2A">
        <w:rPr>
          <w:rFonts w:ascii="David" w:hAnsi="David" w:cs="David" w:hint="cs"/>
          <w:rtl/>
        </w:rPr>
        <w:t xml:space="preserve">בתרגיל הקודם </w:t>
      </w:r>
      <w:r>
        <w:rPr>
          <w:rFonts w:ascii="David" w:hAnsi="David" w:cs="David" w:hint="cs"/>
          <w:rtl/>
        </w:rPr>
        <w:t xml:space="preserve">כל מה שידענו על החברות זה המכירות שלהן והקניות שלהן. על בסיס ההפרש בין הערכים חושב הערך המוסף. </w:t>
      </w:r>
    </w:p>
    <w:p w14:paraId="3D501C6D" w14:textId="7440A99C" w:rsidR="00325C2A" w:rsidRDefault="00325C2A" w:rsidP="00325C2A">
      <w:pPr>
        <w:bidi/>
        <w:spacing w:line="360" w:lineRule="auto"/>
        <w:jc w:val="both"/>
        <w:rPr>
          <w:rFonts w:ascii="David" w:hAnsi="David" w:cs="David"/>
          <w:rtl/>
        </w:rPr>
      </w:pPr>
      <w:r>
        <w:rPr>
          <w:rFonts w:ascii="David" w:hAnsi="David" w:cs="David" w:hint="cs"/>
          <w:rtl/>
        </w:rPr>
        <w:t xml:space="preserve">ברמה הפרקטית </w:t>
      </w:r>
      <w:r>
        <w:rPr>
          <w:rFonts w:ascii="David" w:hAnsi="David" w:cs="David"/>
          <w:rtl/>
        </w:rPr>
        <w:t>–</w:t>
      </w:r>
      <w:r>
        <w:rPr>
          <w:rFonts w:ascii="David" w:hAnsi="David" w:cs="David" w:hint="cs"/>
          <w:rtl/>
        </w:rPr>
        <w:t xml:space="preserve"> המידע הפיננסי הקשור לחברות </w:t>
      </w:r>
      <w:r>
        <w:rPr>
          <w:rFonts w:ascii="David" w:hAnsi="David" w:cs="David"/>
          <w:rtl/>
        </w:rPr>
        <w:t>–</w:t>
      </w:r>
      <w:r>
        <w:rPr>
          <w:rFonts w:ascii="David" w:hAnsi="David" w:cs="David" w:hint="cs"/>
          <w:rtl/>
        </w:rPr>
        <w:t xml:space="preserve"> לא מדווח בפורמט של מכירות וקניות בלבד, אלא בפורמט מקובל של רווח והפסד. </w:t>
      </w:r>
    </w:p>
    <w:p w14:paraId="7803D5FC" w14:textId="7480F076" w:rsidR="00325C2A" w:rsidRPr="00325C2A" w:rsidRDefault="00325C2A" w:rsidP="00325C2A">
      <w:pPr>
        <w:bidi/>
        <w:spacing w:line="360" w:lineRule="auto"/>
        <w:jc w:val="both"/>
        <w:rPr>
          <w:rFonts w:ascii="David" w:hAnsi="David" w:cs="David"/>
          <w:rtl/>
        </w:rPr>
      </w:pPr>
      <w:r>
        <w:rPr>
          <w:rFonts w:ascii="David" w:hAnsi="David" w:cs="David" w:hint="cs"/>
          <w:rtl/>
        </w:rPr>
        <w:t xml:space="preserve">לכן, כדי לקשר אותנו יותר למציאות, ניקח כעת דוח שיותר ״קרוב״ למבנה של רווח והפסד ונראה מה מתוכו עוזר לחשב את הערך המוסף ואת ההכנסה הנובעת (מושג חדש). </w:t>
      </w:r>
    </w:p>
    <w:p w14:paraId="54A695E1" w14:textId="77777777" w:rsidR="00325C2A" w:rsidRDefault="00325C2A" w:rsidP="00325C2A">
      <w:pPr>
        <w:bidi/>
        <w:spacing w:line="360" w:lineRule="auto"/>
        <w:jc w:val="both"/>
        <w:rPr>
          <w:rFonts w:ascii="David" w:hAnsi="David" w:cs="David"/>
          <w:u w:val="single"/>
          <w:rtl/>
        </w:rPr>
      </w:pPr>
    </w:p>
    <w:p w14:paraId="6223F428" w14:textId="77777777" w:rsidR="00325C2A" w:rsidRDefault="00325C2A">
      <w:pPr>
        <w:rPr>
          <w:rFonts w:ascii="David" w:hAnsi="David" w:cs="David"/>
          <w:b/>
          <w:bCs/>
          <w:u w:val="single"/>
          <w:rtl/>
        </w:rPr>
      </w:pPr>
      <w:r>
        <w:rPr>
          <w:rFonts w:ascii="David" w:hAnsi="David" w:cs="David"/>
          <w:b/>
          <w:bCs/>
          <w:u w:val="single"/>
          <w:rtl/>
        </w:rPr>
        <w:br w:type="page"/>
      </w:r>
    </w:p>
    <w:p w14:paraId="3CF4CECA" w14:textId="265691CC" w:rsidR="00325C2A" w:rsidRPr="00325C2A" w:rsidRDefault="00325C2A" w:rsidP="00325C2A">
      <w:pPr>
        <w:bidi/>
        <w:spacing w:line="360" w:lineRule="auto"/>
        <w:jc w:val="both"/>
        <w:rPr>
          <w:rFonts w:ascii="David" w:hAnsi="David" w:cs="David"/>
          <w:b/>
          <w:bCs/>
          <w:u w:val="single"/>
          <w:rtl/>
        </w:rPr>
      </w:pPr>
      <w:r w:rsidRPr="00325C2A">
        <w:rPr>
          <w:rFonts w:ascii="David" w:hAnsi="David" w:cs="David" w:hint="cs"/>
          <w:b/>
          <w:bCs/>
          <w:u w:val="single"/>
          <w:rtl/>
        </w:rPr>
        <w:lastRenderedPageBreak/>
        <w:t xml:space="preserve">הדגמה </w:t>
      </w:r>
      <w:r w:rsidRPr="00325C2A">
        <w:rPr>
          <w:rFonts w:ascii="David" w:hAnsi="David" w:cs="David"/>
          <w:b/>
          <w:bCs/>
          <w:u w:val="single"/>
          <w:rtl/>
        </w:rPr>
        <w:t>–</w:t>
      </w:r>
      <w:r w:rsidRPr="00325C2A">
        <w:rPr>
          <w:rFonts w:ascii="David" w:hAnsi="David" w:cs="David" w:hint="cs"/>
          <w:b/>
          <w:bCs/>
          <w:u w:val="single"/>
          <w:rtl/>
        </w:rPr>
        <w:t xml:space="preserve"> רווח והפסד אל מול ערך מוסף והכנסה נובעת</w:t>
      </w:r>
    </w:p>
    <w:p w14:paraId="00ECDA20" w14:textId="77777777" w:rsidR="00325C2A" w:rsidRPr="00B55DEE" w:rsidRDefault="00325C2A" w:rsidP="00325C2A">
      <w:pPr>
        <w:bidi/>
        <w:spacing w:line="360" w:lineRule="auto"/>
        <w:jc w:val="both"/>
        <w:rPr>
          <w:rFonts w:ascii="David" w:hAnsi="David" w:cs="David"/>
          <w:u w:val="single"/>
          <w:rtl/>
        </w:rPr>
      </w:pPr>
    </w:p>
    <w:p w14:paraId="6DC0B923" w14:textId="185A9373" w:rsidR="00B55DEE" w:rsidRPr="00B55DEE" w:rsidRDefault="00B55DEE" w:rsidP="00325C2A">
      <w:pPr>
        <w:bidi/>
        <w:spacing w:line="360" w:lineRule="auto"/>
        <w:rPr>
          <w:rFonts w:ascii="David" w:hAnsi="David" w:cs="David"/>
          <w:rtl/>
        </w:rPr>
      </w:pPr>
      <w:r w:rsidRPr="00B55DEE">
        <w:rPr>
          <w:rFonts w:ascii="David" w:hAnsi="David" w:cs="David"/>
          <w:u w:val="single"/>
          <w:rtl/>
        </w:rPr>
        <w:t>להלן דוח רווח והפסד של פירמה א':</w:t>
      </w:r>
    </w:p>
    <w:tbl>
      <w:tblPr>
        <w:tblStyle w:val="TableGrid"/>
        <w:bidiVisual/>
        <w:tblW w:w="0" w:type="auto"/>
        <w:tblLook w:val="04A0" w:firstRow="1" w:lastRow="0" w:firstColumn="1" w:lastColumn="0" w:noHBand="0" w:noVBand="1"/>
      </w:tblPr>
      <w:tblGrid>
        <w:gridCol w:w="3907"/>
        <w:gridCol w:w="1555"/>
      </w:tblGrid>
      <w:tr w:rsidR="00B55DEE" w:rsidRPr="00B55DEE" w14:paraId="67E45358" w14:textId="77777777" w:rsidTr="00325C2A">
        <w:trPr>
          <w:trHeight w:val="245"/>
        </w:trPr>
        <w:tc>
          <w:tcPr>
            <w:tcW w:w="3907" w:type="dxa"/>
          </w:tcPr>
          <w:p w14:paraId="158B6E60" w14:textId="77777777" w:rsidR="00B55DEE" w:rsidRPr="00B55DEE" w:rsidRDefault="00B55DEE" w:rsidP="00B55DEE">
            <w:pPr>
              <w:bidi/>
              <w:spacing w:line="360" w:lineRule="auto"/>
              <w:rPr>
                <w:rFonts w:ascii="David" w:hAnsi="David" w:cs="David"/>
                <w:rtl/>
              </w:rPr>
            </w:pPr>
            <w:r w:rsidRPr="00B55DEE">
              <w:rPr>
                <w:rFonts w:ascii="David" w:hAnsi="David" w:cs="David"/>
                <w:rtl/>
              </w:rPr>
              <w:t>מכירות</w:t>
            </w:r>
          </w:p>
        </w:tc>
        <w:tc>
          <w:tcPr>
            <w:tcW w:w="1555" w:type="dxa"/>
          </w:tcPr>
          <w:p w14:paraId="211619B1"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100</w:t>
            </w:r>
          </w:p>
        </w:tc>
      </w:tr>
      <w:tr w:rsidR="00B55DEE" w:rsidRPr="00B55DEE" w14:paraId="466259DB" w14:textId="77777777" w:rsidTr="00325C2A">
        <w:trPr>
          <w:trHeight w:val="245"/>
        </w:trPr>
        <w:tc>
          <w:tcPr>
            <w:tcW w:w="3907" w:type="dxa"/>
          </w:tcPr>
          <w:p w14:paraId="3D5E5214" w14:textId="77777777" w:rsidR="00B55DEE" w:rsidRPr="00B55DEE" w:rsidRDefault="00B55DEE" w:rsidP="00B55DEE">
            <w:pPr>
              <w:bidi/>
              <w:spacing w:line="360" w:lineRule="auto"/>
              <w:rPr>
                <w:rFonts w:ascii="David" w:hAnsi="David" w:cs="David"/>
                <w:rtl/>
              </w:rPr>
            </w:pPr>
            <w:r w:rsidRPr="00B55DEE">
              <w:rPr>
                <w:rFonts w:ascii="David" w:hAnsi="David" w:cs="David"/>
                <w:rtl/>
              </w:rPr>
              <w:t>קניות מפירמות (חשמל, חומרי גלם)</w:t>
            </w:r>
          </w:p>
        </w:tc>
        <w:tc>
          <w:tcPr>
            <w:tcW w:w="1555" w:type="dxa"/>
          </w:tcPr>
          <w:p w14:paraId="667F8D73"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(30)</w:t>
            </w:r>
          </w:p>
        </w:tc>
      </w:tr>
      <w:tr w:rsidR="00B55DEE" w:rsidRPr="00B55DEE" w14:paraId="2675331A" w14:textId="77777777" w:rsidTr="00325C2A">
        <w:trPr>
          <w:trHeight w:val="256"/>
        </w:trPr>
        <w:tc>
          <w:tcPr>
            <w:tcW w:w="3907" w:type="dxa"/>
          </w:tcPr>
          <w:p w14:paraId="461E01AC" w14:textId="77777777" w:rsidR="00B55DEE" w:rsidRPr="00B55DEE" w:rsidRDefault="00B55DEE" w:rsidP="00B55DEE">
            <w:pPr>
              <w:bidi/>
              <w:spacing w:line="360" w:lineRule="auto"/>
              <w:rPr>
                <w:rFonts w:ascii="David" w:hAnsi="David" w:cs="David"/>
                <w:rtl/>
              </w:rPr>
            </w:pPr>
            <w:r w:rsidRPr="00B55DEE">
              <w:rPr>
                <w:rFonts w:ascii="David" w:hAnsi="David" w:cs="David"/>
                <w:rtl/>
              </w:rPr>
              <w:t>שכר עבודה</w:t>
            </w:r>
          </w:p>
        </w:tc>
        <w:tc>
          <w:tcPr>
            <w:tcW w:w="1555" w:type="dxa"/>
          </w:tcPr>
          <w:p w14:paraId="0832F888"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(40)</w:t>
            </w:r>
          </w:p>
        </w:tc>
      </w:tr>
      <w:tr w:rsidR="00B55DEE" w:rsidRPr="00B55DEE" w14:paraId="498BACD8" w14:textId="77777777" w:rsidTr="00325C2A">
        <w:trPr>
          <w:trHeight w:val="256"/>
        </w:trPr>
        <w:tc>
          <w:tcPr>
            <w:tcW w:w="3907" w:type="dxa"/>
          </w:tcPr>
          <w:p w14:paraId="79364109" w14:textId="77777777" w:rsidR="00B55DEE" w:rsidRPr="00B55DEE" w:rsidRDefault="00B55DEE" w:rsidP="00B55DEE">
            <w:pPr>
              <w:bidi/>
              <w:spacing w:line="360" w:lineRule="auto"/>
              <w:rPr>
                <w:rFonts w:ascii="David" w:hAnsi="David" w:cs="David"/>
                <w:rtl/>
              </w:rPr>
            </w:pPr>
            <w:r w:rsidRPr="00B55DEE">
              <w:rPr>
                <w:rFonts w:ascii="David" w:hAnsi="David" w:cs="David"/>
                <w:rtl/>
              </w:rPr>
              <w:t>שכר דירה</w:t>
            </w:r>
          </w:p>
        </w:tc>
        <w:tc>
          <w:tcPr>
            <w:tcW w:w="1555" w:type="dxa"/>
          </w:tcPr>
          <w:p w14:paraId="3169F93F"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(10)</w:t>
            </w:r>
          </w:p>
        </w:tc>
      </w:tr>
      <w:tr w:rsidR="00B55DEE" w:rsidRPr="00B55DEE" w14:paraId="72E05722" w14:textId="77777777" w:rsidTr="00325C2A">
        <w:trPr>
          <w:trHeight w:val="245"/>
        </w:trPr>
        <w:tc>
          <w:tcPr>
            <w:tcW w:w="3907" w:type="dxa"/>
          </w:tcPr>
          <w:p w14:paraId="0E72B4D6" w14:textId="77777777" w:rsidR="00B55DEE" w:rsidRPr="00B55DEE" w:rsidRDefault="00B55DEE" w:rsidP="00B55DEE">
            <w:pPr>
              <w:bidi/>
              <w:spacing w:line="360" w:lineRule="auto"/>
              <w:rPr>
                <w:rFonts w:ascii="David" w:hAnsi="David" w:cs="David"/>
                <w:rtl/>
              </w:rPr>
            </w:pPr>
            <w:r w:rsidRPr="00B55DEE">
              <w:rPr>
                <w:rFonts w:ascii="David" w:hAnsi="David" w:cs="David"/>
                <w:rtl/>
              </w:rPr>
              <w:t>רווח</w:t>
            </w:r>
          </w:p>
        </w:tc>
        <w:tc>
          <w:tcPr>
            <w:tcW w:w="1555" w:type="dxa"/>
          </w:tcPr>
          <w:p w14:paraId="61902B77"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20</w:t>
            </w:r>
          </w:p>
        </w:tc>
      </w:tr>
    </w:tbl>
    <w:p w14:paraId="237BAA91" w14:textId="77777777" w:rsidR="00B55DEE" w:rsidRDefault="00B55DEE" w:rsidP="00B55DEE">
      <w:pPr>
        <w:bidi/>
        <w:spacing w:line="360" w:lineRule="auto"/>
        <w:rPr>
          <w:rFonts w:ascii="David" w:hAnsi="David" w:cs="David"/>
          <w:u w:val="single"/>
          <w:rtl/>
        </w:rPr>
      </w:pPr>
    </w:p>
    <w:p w14:paraId="5A4B2FDA" w14:textId="2473EC9A" w:rsidR="00B55DEE" w:rsidRPr="00B55DEE" w:rsidRDefault="0009180A" w:rsidP="00B55DEE">
      <w:pPr>
        <w:bidi/>
        <w:spacing w:line="360" w:lineRule="auto"/>
        <w:rPr>
          <w:rFonts w:ascii="David" w:hAnsi="David" w:cs="David"/>
          <w:u w:val="single"/>
          <w:rtl/>
        </w:rPr>
      </w:pPr>
      <w:r>
        <w:rPr>
          <w:rFonts w:ascii="David" w:hAnsi="David" w:cs="David" w:hint="cs"/>
          <w:u w:val="single"/>
          <w:rtl/>
        </w:rPr>
        <w:t>מי שחושב שיצליח לעבור מועצה שידלג על השורה הזו:</w:t>
      </w:r>
    </w:p>
    <w:p w14:paraId="11779A5C" w14:textId="77777777" w:rsidR="00B55DEE" w:rsidRPr="00B55DEE" w:rsidRDefault="00B55DEE" w:rsidP="00B55DEE">
      <w:pPr>
        <w:bidi/>
        <w:spacing w:line="360" w:lineRule="auto"/>
        <w:rPr>
          <w:rFonts w:ascii="David" w:hAnsi="David" w:cs="David"/>
          <w:i/>
          <w:rtl/>
        </w:rPr>
      </w:pPr>
      <m:oMathPara>
        <m:oMath>
          <m:r>
            <w:rPr>
              <w:rFonts w:ascii="Cambria Math" w:hAnsi="Cambria Math" w:cs="David"/>
              <w:rtl/>
            </w:rPr>
            <m:t>מכירות</m:t>
          </m:r>
          <m:r>
            <w:rPr>
              <w:rFonts w:ascii="Cambria Math" w:hAnsi="Cambria Math" w:cs="David"/>
            </w:rPr>
            <m:t>-</m:t>
          </m:r>
          <m:r>
            <w:rPr>
              <w:rFonts w:ascii="Cambria Math" w:hAnsi="Cambria Math" w:cs="David"/>
              <w:rtl/>
            </w:rPr>
            <m:t>קניות</m:t>
          </m:r>
          <m:r>
            <w:rPr>
              <w:rFonts w:ascii="Cambria Math" w:hAnsi="Cambria Math" w:cs="David"/>
            </w:rPr>
            <m:t>-</m:t>
          </m:r>
          <m:r>
            <w:rPr>
              <w:rFonts w:ascii="Cambria Math" w:hAnsi="Cambria Math" w:cs="David"/>
              <w:rtl/>
            </w:rPr>
            <m:t>עבודה</m:t>
          </m:r>
          <m:r>
            <w:rPr>
              <w:rFonts w:ascii="Cambria Math" w:hAnsi="Cambria Math" w:cs="David"/>
            </w:rPr>
            <m:t xml:space="preserve"> </m:t>
          </m:r>
          <m:r>
            <w:rPr>
              <w:rFonts w:ascii="Cambria Math" w:hAnsi="Cambria Math" w:cs="David"/>
              <w:rtl/>
            </w:rPr>
            <m:t>שכר</m:t>
          </m:r>
          <m:r>
            <w:rPr>
              <w:rFonts w:ascii="Cambria Math" w:hAnsi="Cambria Math" w:cs="David"/>
            </w:rPr>
            <m:t>-</m:t>
          </m:r>
          <m:r>
            <w:rPr>
              <w:rFonts w:ascii="Cambria Math" w:hAnsi="Cambria Math" w:cs="David"/>
              <w:rtl/>
            </w:rPr>
            <m:t>דירה</m:t>
          </m:r>
          <m:r>
            <w:rPr>
              <w:rFonts w:ascii="Cambria Math" w:hAnsi="Cambria Math" w:cs="David"/>
            </w:rPr>
            <m:t xml:space="preserve"> </m:t>
          </m:r>
          <m:r>
            <w:rPr>
              <w:rFonts w:ascii="Cambria Math" w:hAnsi="Cambria Math" w:cs="David"/>
              <w:rtl/>
            </w:rPr>
            <m:t>שכר</m:t>
          </m:r>
          <m:r>
            <w:rPr>
              <w:rFonts w:ascii="Cambria Math" w:hAnsi="Cambria Math" w:cs="David"/>
            </w:rPr>
            <m:t>=</m:t>
          </m:r>
          <m:r>
            <w:rPr>
              <w:rFonts w:ascii="Cambria Math" w:hAnsi="Cambria Math" w:cs="David"/>
              <w:rtl/>
            </w:rPr>
            <m:t>רווח</m:t>
          </m:r>
        </m:oMath>
      </m:oMathPara>
    </w:p>
    <w:p w14:paraId="4E43C276" w14:textId="18BC9F90" w:rsidR="0009180A" w:rsidRPr="0009180A" w:rsidRDefault="0009180A" w:rsidP="0009180A">
      <w:pPr>
        <w:bidi/>
        <w:spacing w:line="360" w:lineRule="auto"/>
        <w:rPr>
          <w:rFonts w:ascii="David" w:hAnsi="David" w:cs="David"/>
          <w:u w:val="single"/>
          <w:rtl/>
        </w:rPr>
      </w:pPr>
      <w:r w:rsidRPr="0009180A">
        <w:rPr>
          <w:rFonts w:ascii="David" w:hAnsi="David" w:cs="David" w:hint="cs"/>
          <w:u w:val="single"/>
          <w:rtl/>
        </w:rPr>
        <w:t>בהעברת אגפים (אקט נועז, למתקדמים):</w:t>
      </w:r>
    </w:p>
    <w:p w14:paraId="1215362B" w14:textId="5B553F19" w:rsidR="0009180A" w:rsidRPr="00B55DEE" w:rsidRDefault="0009180A" w:rsidP="0009180A">
      <w:pPr>
        <w:bidi/>
        <w:spacing w:line="360" w:lineRule="auto"/>
        <w:rPr>
          <w:rFonts w:ascii="David" w:hAnsi="David" w:cs="David"/>
          <w:i/>
          <w:rtl/>
        </w:rPr>
      </w:pPr>
      <m:oMathPara>
        <m:oMath>
          <m:r>
            <m:rPr>
              <m:sty m:val="bi"/>
            </m:rPr>
            <w:rPr>
              <w:rFonts w:ascii="Cambria Math" w:hAnsi="Cambria Math" w:cs="David"/>
              <w:color w:val="00B050"/>
              <w:rtl/>
            </w:rPr>
            <m:t>מכירות</m:t>
          </m:r>
          <m:r>
            <m:rPr>
              <m:sty m:val="bi"/>
            </m:rPr>
            <w:rPr>
              <w:rFonts w:ascii="Cambria Math" w:hAnsi="Cambria Math" w:cs="David"/>
              <w:color w:val="00B050"/>
            </w:rPr>
            <m:t>-</m:t>
          </m:r>
          <m:r>
            <m:rPr>
              <m:sty m:val="bi"/>
            </m:rPr>
            <w:rPr>
              <w:rFonts w:ascii="Cambria Math" w:hAnsi="Cambria Math" w:cs="David"/>
              <w:color w:val="00B050"/>
              <w:rtl/>
            </w:rPr>
            <m:t>קניות</m:t>
          </m:r>
          <m:r>
            <w:rPr>
              <w:rFonts w:ascii="Cambria Math" w:hAnsi="Cambria Math" w:cs="David"/>
            </w:rPr>
            <m:t>=</m:t>
          </m:r>
          <m:r>
            <m:rPr>
              <m:sty m:val="bi"/>
            </m:rPr>
            <w:rPr>
              <w:rFonts w:ascii="Cambria Math" w:hAnsi="Cambria Math" w:cs="David"/>
              <w:color w:val="0070C0"/>
              <w:rtl/>
            </w:rPr>
            <m:t>עבודה</m:t>
          </m:r>
          <m:r>
            <m:rPr>
              <m:sty m:val="bi"/>
            </m:rPr>
            <w:rPr>
              <w:rFonts w:ascii="Cambria Math" w:hAnsi="Cambria Math" w:cs="David"/>
              <w:color w:val="0070C0"/>
            </w:rPr>
            <m:t xml:space="preserve"> </m:t>
          </m:r>
          <m:r>
            <m:rPr>
              <m:sty m:val="bi"/>
            </m:rPr>
            <w:rPr>
              <w:rFonts w:ascii="Cambria Math" w:hAnsi="Cambria Math" w:cs="David"/>
              <w:color w:val="0070C0"/>
              <w:rtl/>
            </w:rPr>
            <m:t>שכר</m:t>
          </m:r>
          <m:r>
            <m:rPr>
              <m:sty m:val="bi"/>
            </m:rPr>
            <w:rPr>
              <w:rFonts w:ascii="Cambria Math" w:hAnsi="Cambria Math" w:cs="David"/>
              <w:color w:val="0070C0"/>
            </w:rPr>
            <m:t>+</m:t>
          </m:r>
          <m:r>
            <m:rPr>
              <m:sty m:val="bi"/>
            </m:rPr>
            <w:rPr>
              <w:rFonts w:ascii="Cambria Math" w:hAnsi="Cambria Math" w:cs="David"/>
              <w:color w:val="0070C0"/>
              <w:rtl/>
            </w:rPr>
            <m:t>דירה</m:t>
          </m:r>
          <m:r>
            <m:rPr>
              <m:sty m:val="bi"/>
            </m:rPr>
            <w:rPr>
              <w:rFonts w:ascii="Cambria Math" w:hAnsi="Cambria Math" w:cs="David"/>
              <w:color w:val="0070C0"/>
            </w:rPr>
            <m:t xml:space="preserve"> </m:t>
          </m:r>
          <m:r>
            <m:rPr>
              <m:sty m:val="bi"/>
            </m:rPr>
            <w:rPr>
              <w:rFonts w:ascii="Cambria Math" w:hAnsi="Cambria Math" w:cs="David"/>
              <w:color w:val="0070C0"/>
              <w:rtl/>
            </w:rPr>
            <m:t>שכר</m:t>
          </m:r>
          <m:r>
            <m:rPr>
              <m:sty m:val="bi"/>
            </m:rPr>
            <w:rPr>
              <w:rFonts w:ascii="Cambria Math" w:hAnsi="Cambria Math" w:cs="David"/>
              <w:color w:val="0070C0"/>
            </w:rPr>
            <m:t>+</m:t>
          </m:r>
          <m:r>
            <m:rPr>
              <m:sty m:val="bi"/>
            </m:rPr>
            <w:rPr>
              <w:rFonts w:ascii="Cambria Math" w:hAnsi="Cambria Math" w:cs="David"/>
              <w:color w:val="0070C0"/>
              <w:rtl/>
            </w:rPr>
            <m:t>רווח</m:t>
          </m:r>
        </m:oMath>
      </m:oMathPara>
    </w:p>
    <w:p w14:paraId="3DF2F210" w14:textId="39E73BE4" w:rsidR="00B55DEE" w:rsidRPr="0009180A" w:rsidRDefault="0009180A" w:rsidP="0009180A">
      <w:pPr>
        <w:bidi/>
        <w:spacing w:line="360" w:lineRule="auto"/>
        <w:rPr>
          <w:rFonts w:ascii="David" w:hAnsi="David" w:cs="David"/>
          <w:u w:val="single"/>
          <w:rtl/>
        </w:rPr>
      </w:pPr>
      <w:r w:rsidRPr="0009180A">
        <w:rPr>
          <w:rFonts w:ascii="David" w:hAnsi="David" w:cs="David" w:hint="cs"/>
          <w:u w:val="single"/>
          <w:rtl/>
        </w:rPr>
        <w:t>בשביל מה?</w:t>
      </w:r>
    </w:p>
    <w:p w14:paraId="1C8BC9AE" w14:textId="75CA0060" w:rsidR="0009180A" w:rsidRPr="00B55DEE" w:rsidRDefault="0009180A" w:rsidP="0009180A">
      <w:pPr>
        <w:bidi/>
        <w:spacing w:line="360" w:lineRule="auto"/>
        <w:rPr>
          <w:rFonts w:ascii="David" w:hAnsi="David" w:cs="David"/>
          <w:rtl/>
        </w:rPr>
      </w:pPr>
      <w:r>
        <w:rPr>
          <w:rFonts w:ascii="David" w:hAnsi="David" w:cs="David" w:hint="cs"/>
          <w:rtl/>
        </w:rPr>
        <w:t xml:space="preserve">הואיל והגדרנו ערך מוסף כהפרש בין מכירות לבין קניות (אגף שמאל), נשאלת השאלה האם יש דרך להגדיר את אגף ימין (שכר עבודה, שכר דירה, רווח)? התשובה חיובית. </w:t>
      </w:r>
    </w:p>
    <w:p w14:paraId="2C3D217C" w14:textId="348BE481" w:rsidR="00B55DEE" w:rsidRPr="00B55DEE" w:rsidRDefault="0009180A" w:rsidP="00B55DEE">
      <w:pPr>
        <w:bidi/>
        <w:spacing w:line="360" w:lineRule="auto"/>
        <w:rPr>
          <w:rFonts w:ascii="David" w:hAnsi="David" w:cs="David"/>
          <w:i/>
          <w:rtl/>
        </w:rPr>
      </w:pPr>
      <m:oMathPara>
        <m:oMath>
          <m:r>
            <m:rPr>
              <m:sty m:val="bi"/>
            </m:rPr>
            <w:rPr>
              <w:rFonts w:ascii="Cambria Math" w:hAnsi="Cambria Math" w:cs="David"/>
              <w:color w:val="00B050"/>
              <w:rtl/>
            </w:rPr>
            <m:t>מוסף</m:t>
          </m:r>
          <m:r>
            <m:rPr>
              <m:sty m:val="bi"/>
            </m:rPr>
            <w:rPr>
              <w:rFonts w:ascii="Cambria Math" w:hAnsi="Cambria Math" w:cs="David"/>
              <w:color w:val="00B050"/>
            </w:rPr>
            <m:t xml:space="preserve"> </m:t>
          </m:r>
          <m:r>
            <m:rPr>
              <m:sty m:val="bi"/>
            </m:rPr>
            <w:rPr>
              <w:rFonts w:ascii="Cambria Math" w:hAnsi="Cambria Math" w:cs="David"/>
              <w:color w:val="00B050"/>
              <w:rtl/>
            </w:rPr>
            <m:t>ערך</m:t>
          </m:r>
          <m:r>
            <w:rPr>
              <w:rFonts w:ascii="Cambria Math" w:hAnsi="Cambria Math" w:cs="David"/>
            </w:rPr>
            <m:t>=</m:t>
          </m:r>
          <m:r>
            <m:rPr>
              <m:sty m:val="bi"/>
            </m:rPr>
            <w:rPr>
              <w:rFonts w:ascii="Cambria Math" w:hAnsi="Cambria Math" w:cs="David"/>
              <w:color w:val="0070C0"/>
              <w:rtl/>
            </w:rPr>
            <m:t>נובעת</m:t>
          </m:r>
          <m:r>
            <m:rPr>
              <m:sty m:val="bi"/>
            </m:rPr>
            <w:rPr>
              <w:rFonts w:ascii="Cambria Math" w:hAnsi="Cambria Math" w:cs="David"/>
              <w:color w:val="0070C0"/>
            </w:rPr>
            <m:t xml:space="preserve"> </m:t>
          </m:r>
          <m:r>
            <m:rPr>
              <m:sty m:val="bi"/>
            </m:rPr>
            <w:rPr>
              <w:rFonts w:ascii="Cambria Math" w:hAnsi="Cambria Math" w:cs="David"/>
              <w:color w:val="0070C0"/>
              <w:rtl/>
            </w:rPr>
            <m:t>הכנסה</m:t>
          </m:r>
        </m:oMath>
      </m:oMathPara>
    </w:p>
    <w:p w14:paraId="403A6B70" w14:textId="2E6A49A0" w:rsidR="00B55DEE" w:rsidRDefault="0009180A" w:rsidP="00B55DEE">
      <w:pPr>
        <w:bidi/>
        <w:spacing w:line="360" w:lineRule="auto"/>
        <w:rPr>
          <w:rFonts w:ascii="David" w:hAnsi="David" w:cs="David"/>
          <w:rtl/>
        </w:rPr>
      </w:pPr>
      <w:r>
        <w:rPr>
          <w:rFonts w:ascii="David" w:hAnsi="David" w:cs="David" w:hint="cs"/>
          <w:rtl/>
        </w:rPr>
        <w:t xml:space="preserve">מה המשוואה הזו מציגה / מלמדת? אנחנו לומדים ממנה שהערך המוסף המוגדר הוא לא רק גודל כלכלי טכני בפני עצמו, הוא גם מייצג (שווה ל) סך ההכנסות / הרווחים שבסופו של יום </w:t>
      </w:r>
      <w:r>
        <w:rPr>
          <w:rFonts w:ascii="David" w:hAnsi="David" w:cs="David"/>
          <w:rtl/>
        </w:rPr>
        <w:t>–</w:t>
      </w:r>
      <w:r>
        <w:rPr>
          <w:rFonts w:ascii="David" w:hAnsi="David" w:cs="David" w:hint="cs"/>
          <w:rtl/>
        </w:rPr>
        <w:t xml:space="preserve"> מגיעים לאוכלוסייה. </w:t>
      </w:r>
    </w:p>
    <w:p w14:paraId="42A3451A" w14:textId="77777777" w:rsidR="0009180A" w:rsidRPr="00B55DEE" w:rsidRDefault="0009180A" w:rsidP="0009180A">
      <w:pPr>
        <w:bidi/>
        <w:spacing w:line="360" w:lineRule="auto"/>
        <w:rPr>
          <w:rFonts w:ascii="David" w:hAnsi="David" w:cs="David"/>
          <w:rtl/>
        </w:rPr>
      </w:pPr>
    </w:p>
    <w:p w14:paraId="51EBB6A3" w14:textId="77777777" w:rsidR="0009180A" w:rsidRPr="00B55DEE" w:rsidRDefault="0009180A" w:rsidP="0009180A">
      <w:pPr>
        <w:bidi/>
        <w:spacing w:line="360" w:lineRule="auto"/>
        <w:rPr>
          <w:rFonts w:ascii="David" w:hAnsi="David" w:cs="David"/>
          <w:rtl/>
        </w:rPr>
      </w:pPr>
      <w:r w:rsidRPr="00B55DEE">
        <w:rPr>
          <w:rFonts w:ascii="David" w:hAnsi="David" w:cs="David"/>
          <w:u w:val="single"/>
          <w:rtl/>
        </w:rPr>
        <w:t>להלן דוח רווח והפסד של פירמה א':</w:t>
      </w:r>
    </w:p>
    <w:tbl>
      <w:tblPr>
        <w:tblStyle w:val="TableGrid"/>
        <w:bidiVisual/>
        <w:tblW w:w="0" w:type="auto"/>
        <w:tblLook w:val="04A0" w:firstRow="1" w:lastRow="0" w:firstColumn="1" w:lastColumn="0" w:noHBand="0" w:noVBand="1"/>
      </w:tblPr>
      <w:tblGrid>
        <w:gridCol w:w="3907"/>
        <w:gridCol w:w="1555"/>
        <w:gridCol w:w="1555"/>
        <w:gridCol w:w="1555"/>
      </w:tblGrid>
      <w:tr w:rsidR="0009180A" w:rsidRPr="00B55DEE" w14:paraId="749C1FF9" w14:textId="77AE5143" w:rsidTr="006755D1">
        <w:trPr>
          <w:trHeight w:val="245"/>
        </w:trPr>
        <w:tc>
          <w:tcPr>
            <w:tcW w:w="3907" w:type="dxa"/>
          </w:tcPr>
          <w:p w14:paraId="27DBD7CE" w14:textId="4EE16296" w:rsidR="0009180A" w:rsidRPr="00B55DEE" w:rsidRDefault="0009180A" w:rsidP="006755D1">
            <w:pPr>
              <w:bidi/>
              <w:spacing w:line="360" w:lineRule="auto"/>
              <w:rPr>
                <w:rFonts w:ascii="David" w:hAnsi="David" w:cs="David"/>
                <w:rtl/>
              </w:rPr>
            </w:pPr>
            <w:r>
              <w:rPr>
                <w:rFonts w:ascii="David" w:hAnsi="David" w:cs="David" w:hint="cs"/>
                <w:rtl/>
              </w:rPr>
              <w:t>סעיף</w:t>
            </w:r>
          </w:p>
        </w:tc>
        <w:tc>
          <w:tcPr>
            <w:tcW w:w="1555" w:type="dxa"/>
          </w:tcPr>
          <w:p w14:paraId="37F2B1CF" w14:textId="50E45705" w:rsidR="0009180A" w:rsidRPr="00B55DEE" w:rsidRDefault="0009180A" w:rsidP="006755D1">
            <w:pPr>
              <w:bidi/>
              <w:spacing w:line="360" w:lineRule="auto"/>
              <w:jc w:val="center"/>
              <w:rPr>
                <w:rFonts w:ascii="David" w:hAnsi="David" w:cs="David"/>
                <w:rtl/>
              </w:rPr>
            </w:pPr>
            <w:r>
              <w:rPr>
                <w:rFonts w:ascii="David" w:hAnsi="David" w:cs="David" w:hint="cs"/>
                <w:rtl/>
              </w:rPr>
              <w:t>ש״ח</w:t>
            </w:r>
          </w:p>
        </w:tc>
        <w:tc>
          <w:tcPr>
            <w:tcW w:w="1555" w:type="dxa"/>
          </w:tcPr>
          <w:p w14:paraId="3C3145A0" w14:textId="4FE8D677" w:rsidR="0009180A" w:rsidRDefault="0009180A" w:rsidP="006755D1">
            <w:pPr>
              <w:bidi/>
              <w:spacing w:line="360" w:lineRule="auto"/>
              <w:jc w:val="center"/>
              <w:rPr>
                <w:rFonts w:ascii="David" w:hAnsi="David" w:cs="David"/>
                <w:rtl/>
              </w:rPr>
            </w:pPr>
            <w:r>
              <w:rPr>
                <w:rFonts w:ascii="David" w:hAnsi="David" w:cs="David" w:hint="cs"/>
                <w:rtl/>
              </w:rPr>
              <w:t>ערך מוסף</w:t>
            </w:r>
            <w:r w:rsidR="00283072">
              <w:rPr>
                <w:rFonts w:ascii="David" w:hAnsi="David" w:cs="David" w:hint="cs"/>
                <w:rtl/>
              </w:rPr>
              <w:t xml:space="preserve"> =</w:t>
            </w:r>
          </w:p>
        </w:tc>
        <w:tc>
          <w:tcPr>
            <w:tcW w:w="1555" w:type="dxa"/>
          </w:tcPr>
          <w:p w14:paraId="75707212" w14:textId="53E8A048" w:rsidR="0009180A" w:rsidRDefault="0009180A" w:rsidP="006755D1">
            <w:pPr>
              <w:bidi/>
              <w:spacing w:line="360" w:lineRule="auto"/>
              <w:jc w:val="center"/>
              <w:rPr>
                <w:rFonts w:ascii="David" w:hAnsi="David" w:cs="David"/>
                <w:rtl/>
              </w:rPr>
            </w:pPr>
            <w:r>
              <w:rPr>
                <w:rFonts w:ascii="David" w:hAnsi="David" w:cs="David" w:hint="cs"/>
                <w:rtl/>
              </w:rPr>
              <w:t>הכנסה נובעת</w:t>
            </w:r>
          </w:p>
        </w:tc>
      </w:tr>
      <w:tr w:rsidR="0009180A" w:rsidRPr="00B55DEE" w14:paraId="153EF2B7" w14:textId="75D50A9B" w:rsidTr="006755D1">
        <w:trPr>
          <w:trHeight w:val="245"/>
        </w:trPr>
        <w:tc>
          <w:tcPr>
            <w:tcW w:w="3907" w:type="dxa"/>
          </w:tcPr>
          <w:p w14:paraId="5ACA67E6" w14:textId="77777777" w:rsidR="0009180A" w:rsidRPr="00B55DEE" w:rsidRDefault="0009180A" w:rsidP="006755D1">
            <w:pPr>
              <w:bidi/>
              <w:spacing w:line="360" w:lineRule="auto"/>
              <w:rPr>
                <w:rFonts w:ascii="David" w:hAnsi="David" w:cs="David"/>
                <w:rtl/>
              </w:rPr>
            </w:pPr>
            <w:r w:rsidRPr="00B55DEE">
              <w:rPr>
                <w:rFonts w:ascii="David" w:hAnsi="David" w:cs="David"/>
                <w:rtl/>
              </w:rPr>
              <w:t>מכירות</w:t>
            </w:r>
          </w:p>
        </w:tc>
        <w:tc>
          <w:tcPr>
            <w:tcW w:w="1555" w:type="dxa"/>
          </w:tcPr>
          <w:p w14:paraId="2200D6D8"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100</w:t>
            </w:r>
          </w:p>
        </w:tc>
        <w:tc>
          <w:tcPr>
            <w:tcW w:w="1555" w:type="dxa"/>
          </w:tcPr>
          <w:p w14:paraId="0B037ABC" w14:textId="29B423E6" w:rsidR="0009180A" w:rsidRPr="00B55DEE" w:rsidRDefault="0009180A" w:rsidP="006755D1">
            <w:pPr>
              <w:bidi/>
              <w:spacing w:line="360" w:lineRule="auto"/>
              <w:jc w:val="center"/>
              <w:rPr>
                <w:rFonts w:ascii="David" w:hAnsi="David" w:cs="David"/>
                <w:rtl/>
              </w:rPr>
            </w:pPr>
            <w:r>
              <w:rPr>
                <w:rFonts w:ascii="David" w:hAnsi="David" w:cs="David" w:hint="cs"/>
                <w:rtl/>
              </w:rPr>
              <w:t>100</w:t>
            </w:r>
          </w:p>
        </w:tc>
        <w:tc>
          <w:tcPr>
            <w:tcW w:w="1555" w:type="dxa"/>
          </w:tcPr>
          <w:p w14:paraId="0904D612" w14:textId="77777777" w:rsidR="0009180A" w:rsidRPr="00B55DEE" w:rsidRDefault="0009180A" w:rsidP="006755D1">
            <w:pPr>
              <w:bidi/>
              <w:spacing w:line="360" w:lineRule="auto"/>
              <w:jc w:val="center"/>
              <w:rPr>
                <w:rFonts w:ascii="David" w:hAnsi="David" w:cs="David"/>
                <w:rtl/>
              </w:rPr>
            </w:pPr>
          </w:p>
        </w:tc>
      </w:tr>
      <w:tr w:rsidR="0009180A" w:rsidRPr="00B55DEE" w14:paraId="09A3B96A" w14:textId="19952A76" w:rsidTr="006755D1">
        <w:trPr>
          <w:trHeight w:val="245"/>
        </w:trPr>
        <w:tc>
          <w:tcPr>
            <w:tcW w:w="3907" w:type="dxa"/>
          </w:tcPr>
          <w:p w14:paraId="2AF20C95" w14:textId="77777777" w:rsidR="0009180A" w:rsidRPr="00B55DEE" w:rsidRDefault="0009180A" w:rsidP="006755D1">
            <w:pPr>
              <w:bidi/>
              <w:spacing w:line="360" w:lineRule="auto"/>
              <w:rPr>
                <w:rFonts w:ascii="David" w:hAnsi="David" w:cs="David"/>
                <w:rtl/>
              </w:rPr>
            </w:pPr>
            <w:r w:rsidRPr="00B55DEE">
              <w:rPr>
                <w:rFonts w:ascii="David" w:hAnsi="David" w:cs="David"/>
                <w:rtl/>
              </w:rPr>
              <w:t>קניות מפירמות (חשמל, חומרי גלם)</w:t>
            </w:r>
          </w:p>
        </w:tc>
        <w:tc>
          <w:tcPr>
            <w:tcW w:w="1555" w:type="dxa"/>
          </w:tcPr>
          <w:p w14:paraId="22D96927"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(30)</w:t>
            </w:r>
          </w:p>
        </w:tc>
        <w:tc>
          <w:tcPr>
            <w:tcW w:w="1555" w:type="dxa"/>
          </w:tcPr>
          <w:p w14:paraId="491DB141" w14:textId="77F5C563" w:rsidR="0009180A" w:rsidRPr="00B55DEE" w:rsidRDefault="0009180A" w:rsidP="006755D1">
            <w:pPr>
              <w:bidi/>
              <w:spacing w:line="360" w:lineRule="auto"/>
              <w:jc w:val="center"/>
              <w:rPr>
                <w:rFonts w:ascii="David" w:hAnsi="David" w:cs="David"/>
                <w:rtl/>
              </w:rPr>
            </w:pPr>
            <w:r>
              <w:rPr>
                <w:rFonts w:ascii="David" w:hAnsi="David" w:cs="David" w:hint="cs"/>
                <w:rtl/>
              </w:rPr>
              <w:t>(30)</w:t>
            </w:r>
          </w:p>
        </w:tc>
        <w:tc>
          <w:tcPr>
            <w:tcW w:w="1555" w:type="dxa"/>
          </w:tcPr>
          <w:p w14:paraId="0A8AB402" w14:textId="77777777" w:rsidR="0009180A" w:rsidRPr="00B55DEE" w:rsidRDefault="0009180A" w:rsidP="006755D1">
            <w:pPr>
              <w:bidi/>
              <w:spacing w:line="360" w:lineRule="auto"/>
              <w:jc w:val="center"/>
              <w:rPr>
                <w:rFonts w:ascii="David" w:hAnsi="David" w:cs="David"/>
                <w:rtl/>
              </w:rPr>
            </w:pPr>
          </w:p>
        </w:tc>
      </w:tr>
      <w:tr w:rsidR="0009180A" w:rsidRPr="00B55DEE" w14:paraId="3E403E8C" w14:textId="06285A9E" w:rsidTr="006755D1">
        <w:trPr>
          <w:trHeight w:val="256"/>
        </w:trPr>
        <w:tc>
          <w:tcPr>
            <w:tcW w:w="3907" w:type="dxa"/>
          </w:tcPr>
          <w:p w14:paraId="690CCC7B" w14:textId="77777777" w:rsidR="0009180A" w:rsidRPr="00B55DEE" w:rsidRDefault="0009180A" w:rsidP="006755D1">
            <w:pPr>
              <w:bidi/>
              <w:spacing w:line="360" w:lineRule="auto"/>
              <w:rPr>
                <w:rFonts w:ascii="David" w:hAnsi="David" w:cs="David"/>
                <w:rtl/>
              </w:rPr>
            </w:pPr>
            <w:r w:rsidRPr="00B55DEE">
              <w:rPr>
                <w:rFonts w:ascii="David" w:hAnsi="David" w:cs="David"/>
                <w:rtl/>
              </w:rPr>
              <w:t>שכר עבודה</w:t>
            </w:r>
          </w:p>
        </w:tc>
        <w:tc>
          <w:tcPr>
            <w:tcW w:w="1555" w:type="dxa"/>
          </w:tcPr>
          <w:p w14:paraId="2B0D74A2"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(40)</w:t>
            </w:r>
          </w:p>
        </w:tc>
        <w:tc>
          <w:tcPr>
            <w:tcW w:w="1555" w:type="dxa"/>
          </w:tcPr>
          <w:p w14:paraId="2F584C36" w14:textId="77777777" w:rsidR="0009180A" w:rsidRPr="00B55DEE" w:rsidRDefault="0009180A" w:rsidP="006755D1">
            <w:pPr>
              <w:bidi/>
              <w:spacing w:line="360" w:lineRule="auto"/>
              <w:jc w:val="center"/>
              <w:rPr>
                <w:rFonts w:ascii="David" w:hAnsi="David" w:cs="David"/>
                <w:rtl/>
              </w:rPr>
            </w:pPr>
          </w:p>
        </w:tc>
        <w:tc>
          <w:tcPr>
            <w:tcW w:w="1555" w:type="dxa"/>
          </w:tcPr>
          <w:p w14:paraId="5529011D" w14:textId="18E8FB21" w:rsidR="0009180A" w:rsidRPr="00B55DEE" w:rsidRDefault="0009180A" w:rsidP="006755D1">
            <w:pPr>
              <w:bidi/>
              <w:spacing w:line="360" w:lineRule="auto"/>
              <w:jc w:val="center"/>
              <w:rPr>
                <w:rFonts w:ascii="David" w:hAnsi="David" w:cs="David"/>
                <w:rtl/>
              </w:rPr>
            </w:pPr>
            <w:r>
              <w:rPr>
                <w:rFonts w:ascii="David" w:hAnsi="David" w:cs="David" w:hint="cs"/>
                <w:rtl/>
              </w:rPr>
              <w:t>40</w:t>
            </w:r>
          </w:p>
        </w:tc>
      </w:tr>
      <w:tr w:rsidR="0009180A" w:rsidRPr="00B55DEE" w14:paraId="1E8A2A6F" w14:textId="211CABB3" w:rsidTr="006755D1">
        <w:trPr>
          <w:trHeight w:val="256"/>
        </w:trPr>
        <w:tc>
          <w:tcPr>
            <w:tcW w:w="3907" w:type="dxa"/>
          </w:tcPr>
          <w:p w14:paraId="41AC5694" w14:textId="77777777" w:rsidR="0009180A" w:rsidRPr="00B55DEE" w:rsidRDefault="0009180A" w:rsidP="006755D1">
            <w:pPr>
              <w:bidi/>
              <w:spacing w:line="360" w:lineRule="auto"/>
              <w:rPr>
                <w:rFonts w:ascii="David" w:hAnsi="David" w:cs="David"/>
                <w:rtl/>
              </w:rPr>
            </w:pPr>
            <w:r w:rsidRPr="00B55DEE">
              <w:rPr>
                <w:rFonts w:ascii="David" w:hAnsi="David" w:cs="David"/>
                <w:rtl/>
              </w:rPr>
              <w:t>שכר דירה</w:t>
            </w:r>
          </w:p>
        </w:tc>
        <w:tc>
          <w:tcPr>
            <w:tcW w:w="1555" w:type="dxa"/>
          </w:tcPr>
          <w:p w14:paraId="0B823DD1"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(10)</w:t>
            </w:r>
          </w:p>
        </w:tc>
        <w:tc>
          <w:tcPr>
            <w:tcW w:w="1555" w:type="dxa"/>
          </w:tcPr>
          <w:p w14:paraId="1BDEAAF9" w14:textId="77777777" w:rsidR="0009180A" w:rsidRPr="00B55DEE" w:rsidRDefault="0009180A" w:rsidP="006755D1">
            <w:pPr>
              <w:bidi/>
              <w:spacing w:line="360" w:lineRule="auto"/>
              <w:jc w:val="center"/>
              <w:rPr>
                <w:rFonts w:ascii="David" w:hAnsi="David" w:cs="David"/>
                <w:rtl/>
              </w:rPr>
            </w:pPr>
          </w:p>
        </w:tc>
        <w:tc>
          <w:tcPr>
            <w:tcW w:w="1555" w:type="dxa"/>
          </w:tcPr>
          <w:p w14:paraId="63F3B6A9" w14:textId="649AC6E4" w:rsidR="0009180A" w:rsidRPr="00B55DEE" w:rsidRDefault="0009180A" w:rsidP="006755D1">
            <w:pPr>
              <w:bidi/>
              <w:spacing w:line="360" w:lineRule="auto"/>
              <w:jc w:val="center"/>
              <w:rPr>
                <w:rFonts w:ascii="David" w:hAnsi="David" w:cs="David"/>
                <w:rtl/>
              </w:rPr>
            </w:pPr>
            <w:r>
              <w:rPr>
                <w:rFonts w:ascii="David" w:hAnsi="David" w:cs="David" w:hint="cs"/>
                <w:rtl/>
              </w:rPr>
              <w:t>10</w:t>
            </w:r>
          </w:p>
        </w:tc>
      </w:tr>
      <w:tr w:rsidR="0009180A" w:rsidRPr="00B55DEE" w14:paraId="473900DD" w14:textId="17B359EC" w:rsidTr="006755D1">
        <w:trPr>
          <w:trHeight w:val="245"/>
        </w:trPr>
        <w:tc>
          <w:tcPr>
            <w:tcW w:w="3907" w:type="dxa"/>
          </w:tcPr>
          <w:p w14:paraId="358A9DF2" w14:textId="77777777" w:rsidR="0009180A" w:rsidRPr="00B55DEE" w:rsidRDefault="0009180A" w:rsidP="006755D1">
            <w:pPr>
              <w:bidi/>
              <w:spacing w:line="360" w:lineRule="auto"/>
              <w:rPr>
                <w:rFonts w:ascii="David" w:hAnsi="David" w:cs="David"/>
                <w:rtl/>
              </w:rPr>
            </w:pPr>
            <w:r w:rsidRPr="00B55DEE">
              <w:rPr>
                <w:rFonts w:ascii="David" w:hAnsi="David" w:cs="David"/>
                <w:rtl/>
              </w:rPr>
              <w:t>רווח</w:t>
            </w:r>
          </w:p>
        </w:tc>
        <w:tc>
          <w:tcPr>
            <w:tcW w:w="1555" w:type="dxa"/>
          </w:tcPr>
          <w:p w14:paraId="21DA1A8B"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20</w:t>
            </w:r>
          </w:p>
        </w:tc>
        <w:tc>
          <w:tcPr>
            <w:tcW w:w="1555" w:type="dxa"/>
          </w:tcPr>
          <w:p w14:paraId="0878C194" w14:textId="77777777" w:rsidR="0009180A" w:rsidRPr="00B55DEE" w:rsidRDefault="0009180A" w:rsidP="006755D1">
            <w:pPr>
              <w:bidi/>
              <w:spacing w:line="360" w:lineRule="auto"/>
              <w:jc w:val="center"/>
              <w:rPr>
                <w:rFonts w:ascii="David" w:hAnsi="David" w:cs="David"/>
                <w:rtl/>
              </w:rPr>
            </w:pPr>
          </w:p>
        </w:tc>
        <w:tc>
          <w:tcPr>
            <w:tcW w:w="1555" w:type="dxa"/>
          </w:tcPr>
          <w:p w14:paraId="568D751F" w14:textId="2A5A5369" w:rsidR="0009180A" w:rsidRPr="00B55DEE" w:rsidRDefault="00283072" w:rsidP="006755D1">
            <w:pPr>
              <w:bidi/>
              <w:spacing w:line="360" w:lineRule="auto"/>
              <w:jc w:val="center"/>
              <w:rPr>
                <w:rFonts w:ascii="David" w:hAnsi="David" w:cs="David"/>
                <w:rtl/>
              </w:rPr>
            </w:pPr>
            <w:r>
              <w:rPr>
                <w:rFonts w:ascii="David" w:hAnsi="David" w:cs="David" w:hint="cs"/>
                <w:rtl/>
              </w:rPr>
              <w:t>20</w:t>
            </w:r>
          </w:p>
        </w:tc>
      </w:tr>
      <w:tr w:rsidR="00283072" w:rsidRPr="00B55DEE" w14:paraId="0C1BF655" w14:textId="77777777" w:rsidTr="006755D1">
        <w:trPr>
          <w:trHeight w:val="245"/>
        </w:trPr>
        <w:tc>
          <w:tcPr>
            <w:tcW w:w="3907" w:type="dxa"/>
          </w:tcPr>
          <w:p w14:paraId="43ADF0E0" w14:textId="77777777" w:rsidR="00283072" w:rsidRPr="00B55DEE" w:rsidRDefault="00283072" w:rsidP="006755D1">
            <w:pPr>
              <w:bidi/>
              <w:spacing w:line="360" w:lineRule="auto"/>
              <w:rPr>
                <w:rFonts w:ascii="David" w:hAnsi="David" w:cs="David"/>
                <w:rtl/>
              </w:rPr>
            </w:pPr>
          </w:p>
        </w:tc>
        <w:tc>
          <w:tcPr>
            <w:tcW w:w="1555" w:type="dxa"/>
          </w:tcPr>
          <w:p w14:paraId="02FE9C91" w14:textId="77777777" w:rsidR="00283072" w:rsidRPr="00B55DEE" w:rsidRDefault="00283072" w:rsidP="006755D1">
            <w:pPr>
              <w:bidi/>
              <w:spacing w:line="360" w:lineRule="auto"/>
              <w:jc w:val="center"/>
              <w:rPr>
                <w:rFonts w:ascii="David" w:hAnsi="David" w:cs="David"/>
                <w:rtl/>
              </w:rPr>
            </w:pPr>
          </w:p>
        </w:tc>
        <w:tc>
          <w:tcPr>
            <w:tcW w:w="1555" w:type="dxa"/>
          </w:tcPr>
          <w:p w14:paraId="7CC91C52" w14:textId="77777777" w:rsidR="00283072" w:rsidRPr="00B55DEE" w:rsidRDefault="00283072" w:rsidP="006755D1">
            <w:pPr>
              <w:bidi/>
              <w:spacing w:line="360" w:lineRule="auto"/>
              <w:jc w:val="center"/>
              <w:rPr>
                <w:rFonts w:ascii="David" w:hAnsi="David" w:cs="David"/>
                <w:rtl/>
              </w:rPr>
            </w:pPr>
          </w:p>
        </w:tc>
        <w:tc>
          <w:tcPr>
            <w:tcW w:w="1555" w:type="dxa"/>
          </w:tcPr>
          <w:p w14:paraId="4A507817" w14:textId="77777777" w:rsidR="00283072" w:rsidRDefault="00283072" w:rsidP="006755D1">
            <w:pPr>
              <w:bidi/>
              <w:spacing w:line="360" w:lineRule="auto"/>
              <w:jc w:val="center"/>
              <w:rPr>
                <w:rFonts w:ascii="David" w:hAnsi="David" w:cs="David"/>
                <w:rtl/>
              </w:rPr>
            </w:pPr>
          </w:p>
        </w:tc>
      </w:tr>
      <w:tr w:rsidR="00283072" w:rsidRPr="00B55DEE" w14:paraId="22A7BC24" w14:textId="77777777" w:rsidTr="00283072">
        <w:trPr>
          <w:trHeight w:val="245"/>
        </w:trPr>
        <w:tc>
          <w:tcPr>
            <w:tcW w:w="3907" w:type="dxa"/>
          </w:tcPr>
          <w:p w14:paraId="4B6A2EA7" w14:textId="59EAA425" w:rsidR="00283072" w:rsidRPr="00B55DEE" w:rsidRDefault="00283072" w:rsidP="006755D1">
            <w:pPr>
              <w:bidi/>
              <w:spacing w:line="360" w:lineRule="auto"/>
              <w:rPr>
                <w:rFonts w:ascii="David" w:hAnsi="David" w:cs="David"/>
                <w:rtl/>
              </w:rPr>
            </w:pPr>
            <w:r>
              <w:rPr>
                <w:rFonts w:ascii="David" w:hAnsi="David" w:cs="David" w:hint="cs"/>
                <w:rtl/>
              </w:rPr>
              <w:t>סה״כ</w:t>
            </w:r>
          </w:p>
        </w:tc>
        <w:tc>
          <w:tcPr>
            <w:tcW w:w="1555" w:type="dxa"/>
            <w:shd w:val="clear" w:color="auto" w:fill="000000" w:themeFill="text1"/>
          </w:tcPr>
          <w:p w14:paraId="438C9682" w14:textId="77777777" w:rsidR="00283072" w:rsidRPr="00B55DEE" w:rsidRDefault="00283072" w:rsidP="006755D1">
            <w:pPr>
              <w:bidi/>
              <w:spacing w:line="360" w:lineRule="auto"/>
              <w:jc w:val="center"/>
              <w:rPr>
                <w:rFonts w:ascii="David" w:hAnsi="David" w:cs="David"/>
                <w:rtl/>
              </w:rPr>
            </w:pPr>
          </w:p>
        </w:tc>
        <w:tc>
          <w:tcPr>
            <w:tcW w:w="1555" w:type="dxa"/>
          </w:tcPr>
          <w:p w14:paraId="0376CAE7" w14:textId="5C7D6C0B" w:rsidR="00283072" w:rsidRPr="00B55DEE" w:rsidRDefault="00283072" w:rsidP="006755D1">
            <w:pPr>
              <w:bidi/>
              <w:spacing w:line="360" w:lineRule="auto"/>
              <w:jc w:val="center"/>
              <w:rPr>
                <w:rFonts w:ascii="David" w:hAnsi="David" w:cs="David"/>
                <w:rtl/>
              </w:rPr>
            </w:pPr>
            <w:r>
              <w:rPr>
                <w:rFonts w:ascii="David" w:hAnsi="David" w:cs="David" w:hint="cs"/>
                <w:rtl/>
              </w:rPr>
              <w:t>70</w:t>
            </w:r>
          </w:p>
        </w:tc>
        <w:tc>
          <w:tcPr>
            <w:tcW w:w="1555" w:type="dxa"/>
          </w:tcPr>
          <w:p w14:paraId="7F52B2F1" w14:textId="6194F182" w:rsidR="00283072" w:rsidRDefault="00283072" w:rsidP="006755D1">
            <w:pPr>
              <w:bidi/>
              <w:spacing w:line="360" w:lineRule="auto"/>
              <w:jc w:val="center"/>
              <w:rPr>
                <w:rFonts w:ascii="David" w:hAnsi="David" w:cs="David"/>
                <w:rtl/>
              </w:rPr>
            </w:pPr>
            <w:r>
              <w:rPr>
                <w:rFonts w:ascii="David" w:hAnsi="David" w:cs="David" w:hint="cs"/>
                <w:rtl/>
              </w:rPr>
              <w:t>70</w:t>
            </w:r>
          </w:p>
        </w:tc>
      </w:tr>
    </w:tbl>
    <w:p w14:paraId="1AADAFA4" w14:textId="3278813A" w:rsidR="00B55DEE" w:rsidRPr="00B55DEE" w:rsidRDefault="00B55DEE" w:rsidP="00B55DEE">
      <w:pPr>
        <w:bidi/>
        <w:spacing w:line="360" w:lineRule="auto"/>
        <w:rPr>
          <w:rFonts w:ascii="David" w:hAnsi="David" w:cs="David"/>
        </w:rPr>
      </w:pPr>
    </w:p>
    <w:p w14:paraId="1437F8B4" w14:textId="77777777" w:rsidR="00B55DEE" w:rsidRPr="00B55DEE" w:rsidRDefault="00B55DEE" w:rsidP="00283072">
      <w:pPr>
        <w:bidi/>
        <w:spacing w:line="360" w:lineRule="auto"/>
        <w:jc w:val="both"/>
        <w:rPr>
          <w:rFonts w:ascii="David" w:hAnsi="David" w:cs="David"/>
          <w:rtl/>
        </w:rPr>
      </w:pPr>
      <w:r w:rsidRPr="00B55DEE">
        <w:rPr>
          <w:rFonts w:ascii="David" w:hAnsi="David" w:cs="David"/>
        </w:rPr>
        <w:t xml:space="preserve"> </w:t>
      </w:r>
      <w:r w:rsidRPr="00B55DEE">
        <w:rPr>
          <w:rFonts w:ascii="David" w:hAnsi="David" w:cs="David"/>
          <w:b/>
          <w:bCs/>
          <w:u w:val="single"/>
          <w:rtl/>
        </w:rPr>
        <w:t>ההכנסה הנובעת</w:t>
      </w:r>
      <w:r w:rsidRPr="00B55DEE">
        <w:rPr>
          <w:rFonts w:ascii="David" w:hAnsi="David" w:cs="David"/>
          <w:rtl/>
        </w:rPr>
        <w:t xml:space="preserve"> של פירמה מפרטת את התמורה שקיבלו גורמי הייצור השונים תמורת פעילותם הכלכלית בפירמה. גורמי היצור כוללים את העובדים (שמקבלים שכר תמורת עבודתם),הבעלים של המבנה/הקרקע (שמקבלים שכר דירה/רנטה) והיזמים (שמקבלים רווח).</w:t>
      </w:r>
    </w:p>
    <w:p w14:paraId="424CC7DD" w14:textId="77777777" w:rsidR="00B55DEE" w:rsidRPr="00B55DEE" w:rsidRDefault="00B55DEE" w:rsidP="00B55DEE">
      <w:pPr>
        <w:bidi/>
        <w:spacing w:line="360" w:lineRule="auto"/>
        <w:rPr>
          <w:rFonts w:ascii="David" w:hAnsi="David" w:cs="David"/>
          <w:rtl/>
        </w:rPr>
      </w:pPr>
    </w:p>
    <w:p w14:paraId="169C4526" w14:textId="02F6ADC4" w:rsidR="00B55DEE" w:rsidRPr="00B55DEE" w:rsidRDefault="00B55DEE" w:rsidP="00283072">
      <w:pPr>
        <w:bidi/>
        <w:spacing w:line="360" w:lineRule="auto"/>
        <w:jc w:val="both"/>
        <w:rPr>
          <w:rFonts w:ascii="David" w:hAnsi="David" w:cs="David"/>
          <w:rtl/>
        </w:rPr>
      </w:pPr>
      <w:r w:rsidRPr="00B55DEE">
        <w:rPr>
          <w:rFonts w:ascii="David" w:hAnsi="David" w:cs="David"/>
          <w:rtl/>
        </w:rPr>
        <w:lastRenderedPageBreak/>
        <w:t xml:space="preserve">אנו רואים  כי הערך המוסף של הפירמה שווה להכנסה הנובעת מהפירמה, כלומר התרומה של  הפירמה לתוצר של המשק  </w:t>
      </w:r>
      <w:r w:rsidR="00283072">
        <w:rPr>
          <w:rFonts w:ascii="David" w:hAnsi="David" w:cs="David" w:hint="cs"/>
          <w:rtl/>
        </w:rPr>
        <w:t>(ערך מוסף)</w:t>
      </w:r>
      <w:r w:rsidR="00283072">
        <w:rPr>
          <w:rFonts w:ascii="David" w:hAnsi="David" w:cs="David"/>
        </w:rPr>
        <w:t xml:space="preserve"> </w:t>
      </w:r>
      <w:r w:rsidRPr="00B55DEE">
        <w:rPr>
          <w:rFonts w:ascii="David" w:hAnsi="David" w:cs="David"/>
          <w:rtl/>
        </w:rPr>
        <w:t>מתחלקת בין</w:t>
      </w:r>
      <w:r w:rsidR="00283072">
        <w:rPr>
          <w:rFonts w:ascii="David" w:hAnsi="David" w:cs="David" w:hint="cs"/>
          <w:rtl/>
        </w:rPr>
        <w:t xml:space="preserve"> (ובסך הכל שווה ל)</w:t>
      </w:r>
      <w:r w:rsidRPr="00B55DEE">
        <w:rPr>
          <w:rFonts w:ascii="David" w:hAnsi="David" w:cs="David"/>
          <w:rtl/>
        </w:rPr>
        <w:t xml:space="preserve">  הפרטים השונים המשתתפים בהפקת המוצרים.</w:t>
      </w:r>
    </w:p>
    <w:tbl>
      <w:tblPr>
        <w:tblStyle w:val="TableGrid"/>
        <w:bidiVisual/>
        <w:tblW w:w="0" w:type="auto"/>
        <w:tblLook w:val="04A0" w:firstRow="1" w:lastRow="0" w:firstColumn="1" w:lastColumn="0" w:noHBand="0" w:noVBand="1"/>
      </w:tblPr>
      <w:tblGrid>
        <w:gridCol w:w="8522"/>
      </w:tblGrid>
      <w:tr w:rsidR="00B55DEE" w:rsidRPr="00B55DEE" w14:paraId="4A610C0C" w14:textId="77777777" w:rsidTr="006755D1">
        <w:trPr>
          <w:trHeight w:val="53"/>
        </w:trPr>
        <w:tc>
          <w:tcPr>
            <w:tcW w:w="8522" w:type="dxa"/>
          </w:tcPr>
          <w:p w14:paraId="041590CF" w14:textId="77777777" w:rsidR="00B55DEE" w:rsidRPr="00B55DEE" w:rsidRDefault="00B55DEE" w:rsidP="00B55DEE">
            <w:pPr>
              <w:bidi/>
              <w:spacing w:line="360" w:lineRule="auto"/>
              <w:rPr>
                <w:rFonts w:ascii="David" w:hAnsi="David" w:cs="David"/>
                <w:sz w:val="36"/>
                <w:szCs w:val="36"/>
                <w:rtl/>
              </w:rPr>
            </w:pPr>
            <w:r w:rsidRPr="00B55DEE">
              <w:rPr>
                <w:rFonts w:ascii="David" w:hAnsi="David" w:cs="David"/>
                <w:sz w:val="36"/>
                <w:szCs w:val="36"/>
                <w:rtl/>
              </w:rPr>
              <w:t>הערך המוסף של הפירמה=הכנסה הנובעת מהפירמה</w:t>
            </w:r>
          </w:p>
        </w:tc>
      </w:tr>
    </w:tbl>
    <w:p w14:paraId="1BDFB2CA" w14:textId="77777777" w:rsidR="00B55DEE" w:rsidRDefault="00B55DEE" w:rsidP="00283072">
      <w:pPr>
        <w:bidi/>
        <w:spacing w:line="360" w:lineRule="auto"/>
        <w:rPr>
          <w:rFonts w:ascii="David" w:hAnsi="David" w:cs="David"/>
          <w:b/>
          <w:bCs/>
          <w:sz w:val="28"/>
          <w:szCs w:val="28"/>
          <w:u w:val="single"/>
          <w:rtl/>
        </w:rPr>
      </w:pPr>
    </w:p>
    <w:p w14:paraId="00008CBE" w14:textId="77777777" w:rsidR="00283072" w:rsidRDefault="00283072" w:rsidP="00283072">
      <w:pPr>
        <w:bidi/>
        <w:spacing w:line="360" w:lineRule="auto"/>
        <w:rPr>
          <w:rFonts w:ascii="David" w:hAnsi="David" w:cs="David"/>
          <w:b/>
          <w:bCs/>
          <w:sz w:val="28"/>
          <w:szCs w:val="28"/>
          <w:u w:val="single"/>
          <w:rtl/>
        </w:rPr>
      </w:pPr>
    </w:p>
    <w:p w14:paraId="001C2F32" w14:textId="7B71B45E" w:rsidR="00283072" w:rsidRPr="00283072" w:rsidRDefault="00283072" w:rsidP="00283072">
      <w:pPr>
        <w:bidi/>
        <w:spacing w:line="360" w:lineRule="auto"/>
        <w:jc w:val="both"/>
        <w:rPr>
          <w:rFonts w:ascii="David" w:hAnsi="David" w:cs="David"/>
          <w:b/>
          <w:bCs/>
          <w:sz w:val="28"/>
          <w:szCs w:val="28"/>
          <w:rtl/>
        </w:rPr>
      </w:pPr>
      <w:r w:rsidRPr="00283072">
        <w:rPr>
          <w:rFonts w:ascii="David" w:hAnsi="David" w:cs="David" w:hint="cs"/>
          <w:b/>
          <w:bCs/>
          <w:sz w:val="28"/>
          <w:szCs w:val="28"/>
          <w:rtl/>
        </w:rPr>
        <w:t xml:space="preserve">ואם כך, השלמנו דיון בסיסי בערך המוסף של הפירמות (סקטור עסקי) ומשמעותו. בתכל׳ס </w:t>
      </w:r>
      <w:r w:rsidRPr="00283072">
        <w:rPr>
          <w:rFonts w:ascii="David" w:hAnsi="David" w:cs="David"/>
          <w:b/>
          <w:bCs/>
          <w:sz w:val="28"/>
          <w:szCs w:val="28"/>
          <w:rtl/>
        </w:rPr>
        <w:t>–</w:t>
      </w:r>
      <w:r w:rsidRPr="00283072">
        <w:rPr>
          <w:rFonts w:ascii="David" w:hAnsi="David" w:cs="David" w:hint="cs"/>
          <w:b/>
          <w:bCs/>
          <w:sz w:val="28"/>
          <w:szCs w:val="28"/>
          <w:rtl/>
        </w:rPr>
        <w:t xml:space="preserve"> גם הממשלה יוצרת ערך מוסף (תורמת לתוצר) ויש לתת ביטוי למשמעות הרלוונטית של התוצר שמיוצר על ידי הממשלה כדי להגיע לתוצר הלאומי / התוצר הכולל. </w:t>
      </w:r>
    </w:p>
    <w:p w14:paraId="56DF056B" w14:textId="77777777" w:rsidR="00283072" w:rsidRPr="00B55DEE" w:rsidRDefault="00283072" w:rsidP="00283072">
      <w:pPr>
        <w:bidi/>
        <w:spacing w:line="360" w:lineRule="auto"/>
        <w:rPr>
          <w:rFonts w:ascii="David" w:hAnsi="David" w:cs="David"/>
          <w:b/>
          <w:bCs/>
          <w:sz w:val="28"/>
          <w:szCs w:val="28"/>
          <w:u w:val="single"/>
          <w:rtl/>
        </w:rPr>
      </w:pPr>
    </w:p>
    <w:p w14:paraId="6FDAA81A" w14:textId="77777777" w:rsidR="00B55DEE" w:rsidRPr="00B55DEE" w:rsidRDefault="00B55DEE" w:rsidP="00B55DEE">
      <w:pPr>
        <w:bidi/>
        <w:spacing w:line="360" w:lineRule="auto"/>
        <w:jc w:val="center"/>
        <w:rPr>
          <w:rFonts w:ascii="David" w:hAnsi="David" w:cs="David"/>
          <w:sz w:val="28"/>
          <w:szCs w:val="28"/>
          <w:rtl/>
        </w:rPr>
      </w:pPr>
      <w:r w:rsidRPr="00B55DEE">
        <w:rPr>
          <w:rFonts w:ascii="David" w:hAnsi="David" w:cs="David"/>
          <w:b/>
          <w:bCs/>
          <w:sz w:val="28"/>
          <w:szCs w:val="28"/>
          <w:u w:val="single"/>
          <w:rtl/>
        </w:rPr>
        <w:t>התוצר שמיוצר על ידי הממשלה.</w:t>
      </w:r>
    </w:p>
    <w:p w14:paraId="326FDA8B" w14:textId="03D8BEB7" w:rsidR="00B55DEE" w:rsidRDefault="00B55DEE" w:rsidP="00283072">
      <w:pPr>
        <w:bidi/>
        <w:spacing w:line="360" w:lineRule="auto"/>
        <w:jc w:val="both"/>
        <w:rPr>
          <w:rFonts w:ascii="David" w:hAnsi="David" w:cs="David"/>
          <w:rtl/>
        </w:rPr>
      </w:pPr>
      <w:r w:rsidRPr="00B55DEE">
        <w:rPr>
          <w:rFonts w:ascii="David" w:hAnsi="David" w:cs="David"/>
          <w:rtl/>
        </w:rPr>
        <w:t>ישנם מוצרים ושירותים שהממשלה יודעת לייצר בצורה יעילה יותר מאשר השוק הפרטי.</w:t>
      </w:r>
      <w:r w:rsidR="00283072">
        <w:rPr>
          <w:rFonts w:ascii="David" w:hAnsi="David" w:cs="David" w:hint="cs"/>
          <w:rtl/>
        </w:rPr>
        <w:t xml:space="preserve"> מוצרים אלו הם בראש ובראשונה מוצרים ציבוריים. </w:t>
      </w:r>
    </w:p>
    <w:p w14:paraId="38BAFAB6" w14:textId="0CEDD508" w:rsidR="00283072" w:rsidRDefault="00283072" w:rsidP="00283072">
      <w:pPr>
        <w:bidi/>
        <w:spacing w:line="360" w:lineRule="auto"/>
        <w:jc w:val="both"/>
        <w:rPr>
          <w:rFonts w:ascii="David" w:hAnsi="David" w:cs="David"/>
          <w:rtl/>
        </w:rPr>
      </w:pPr>
      <w:r>
        <w:rPr>
          <w:rFonts w:ascii="David" w:hAnsi="David" w:cs="David" w:hint="cs"/>
          <w:rtl/>
        </w:rPr>
        <w:t>מהו מוצר ציבורי?</w:t>
      </w:r>
    </w:p>
    <w:p w14:paraId="25358433" w14:textId="1B721931" w:rsidR="00283072" w:rsidRDefault="00283072" w:rsidP="00625A6D">
      <w:pPr>
        <w:pStyle w:val="ListParagraph"/>
        <w:numPr>
          <w:ilvl w:val="0"/>
          <w:numId w:val="29"/>
        </w:numPr>
        <w:bidi/>
        <w:spacing w:line="360" w:lineRule="auto"/>
        <w:jc w:val="both"/>
        <w:rPr>
          <w:rFonts w:ascii="David" w:hAnsi="David" w:cs="David"/>
        </w:rPr>
      </w:pPr>
      <w:r>
        <w:rPr>
          <w:rFonts w:ascii="David" w:hAnsi="David" w:cs="David" w:hint="cs"/>
          <w:rtl/>
        </w:rPr>
        <w:t xml:space="preserve">המוצר אמור לשרת אוכלוסיה רחבה, ולא אדם פרטי. </w:t>
      </w:r>
    </w:p>
    <w:p w14:paraId="5A541DBE" w14:textId="3C294624" w:rsidR="00283072" w:rsidRPr="00283072" w:rsidRDefault="00283072" w:rsidP="00625A6D">
      <w:pPr>
        <w:pStyle w:val="ListParagraph"/>
        <w:numPr>
          <w:ilvl w:val="0"/>
          <w:numId w:val="29"/>
        </w:numPr>
        <w:bidi/>
        <w:spacing w:line="360" w:lineRule="auto"/>
        <w:jc w:val="both"/>
        <w:rPr>
          <w:rFonts w:ascii="David" w:hAnsi="David" w:cs="David"/>
          <w:rtl/>
        </w:rPr>
      </w:pPr>
      <w:r>
        <w:rPr>
          <w:rFonts w:ascii="David" w:hAnsi="David" w:cs="David" w:hint="cs"/>
          <w:rtl/>
        </w:rPr>
        <w:t xml:space="preserve">לא ניתן לספק את המוצר או השירות לאדם מסוים, מבלי לאפשר גישה לאדם אחר לאותו מוצר. </w:t>
      </w:r>
    </w:p>
    <w:p w14:paraId="07DEDFC4" w14:textId="77777777" w:rsidR="00283072" w:rsidRPr="00B55DEE" w:rsidRDefault="00283072" w:rsidP="00283072">
      <w:pPr>
        <w:bidi/>
        <w:spacing w:line="360" w:lineRule="auto"/>
        <w:jc w:val="both"/>
        <w:rPr>
          <w:rFonts w:ascii="David" w:hAnsi="David" w:cs="David"/>
          <w:rtl/>
        </w:rPr>
      </w:pPr>
    </w:p>
    <w:p w14:paraId="081FCBF5" w14:textId="77777777" w:rsidR="00B55DEE" w:rsidRPr="00B55DEE" w:rsidRDefault="00B55DEE" w:rsidP="00283072">
      <w:pPr>
        <w:bidi/>
        <w:spacing w:line="360" w:lineRule="auto"/>
        <w:jc w:val="both"/>
        <w:rPr>
          <w:rFonts w:ascii="David" w:hAnsi="David" w:cs="David"/>
          <w:rtl/>
        </w:rPr>
      </w:pPr>
      <w:r w:rsidRPr="00B55DEE">
        <w:rPr>
          <w:rFonts w:ascii="David" w:hAnsi="David" w:cs="David"/>
          <w:rtl/>
        </w:rPr>
        <w:t>דוגמאות למוצרים כאלו הן : תאורת רחוב, מערכת משפט, ביטחון פנים (משטרה), ביטחון חוץ (צבא), תשתיות של ביוב וכבישים וכדומה.</w:t>
      </w:r>
    </w:p>
    <w:p w14:paraId="46E03817" w14:textId="20175698" w:rsidR="00B55DEE" w:rsidRDefault="00B55DEE" w:rsidP="00B55DEE">
      <w:pPr>
        <w:bidi/>
        <w:spacing w:line="360" w:lineRule="auto"/>
        <w:rPr>
          <w:rFonts w:ascii="David" w:hAnsi="David" w:cs="David"/>
          <w:rtl/>
        </w:rPr>
      </w:pPr>
      <w:r w:rsidRPr="00B55DEE">
        <w:rPr>
          <w:rFonts w:ascii="David" w:hAnsi="David" w:cs="David"/>
          <w:rtl/>
        </w:rPr>
        <w:t>לממשלה אין כסף משל עצמה ולכן בכדי לספק מוצרים אלו שנקראים גם מוצרים ציבוריים היא צריכה לגבות מיסים מהציבור (ולעיתים גם לקחת הלוואות) ולנהל תקציב.</w:t>
      </w:r>
    </w:p>
    <w:p w14:paraId="129C61C2" w14:textId="77777777" w:rsidR="00283072" w:rsidRDefault="00283072" w:rsidP="00283072">
      <w:pPr>
        <w:bidi/>
        <w:spacing w:line="360" w:lineRule="auto"/>
        <w:rPr>
          <w:rFonts w:ascii="David" w:hAnsi="David" w:cs="David"/>
          <w:rtl/>
        </w:rPr>
      </w:pPr>
    </w:p>
    <w:p w14:paraId="1B0FA72E" w14:textId="4C0C7A6B" w:rsidR="00283072" w:rsidRPr="00283072" w:rsidRDefault="00283072" w:rsidP="00283072">
      <w:pPr>
        <w:bidi/>
        <w:spacing w:line="360" w:lineRule="auto"/>
        <w:jc w:val="both"/>
        <w:rPr>
          <w:rFonts w:ascii="David" w:hAnsi="David" w:cs="David"/>
          <w:b/>
          <w:bCs/>
          <w:rtl/>
        </w:rPr>
      </w:pPr>
      <w:r w:rsidRPr="00283072">
        <w:rPr>
          <w:rFonts w:ascii="David" w:hAnsi="David" w:cs="David" w:hint="cs"/>
          <w:b/>
          <w:bCs/>
          <w:rtl/>
        </w:rPr>
        <w:t xml:space="preserve">אמל״קי: גם הממשלה מספקת שירותים ומוצרים, לא רק הסקטור העסקי, לכן מעורבותה גם בשוק המוצרים והשירותים חיונית, ונדרש לממן אותה ולדון בהשלכות. </w:t>
      </w:r>
    </w:p>
    <w:p w14:paraId="22D4AC24" w14:textId="77777777" w:rsidR="00B55DEE" w:rsidRPr="00B55DEE" w:rsidRDefault="00B55DEE" w:rsidP="00B55DEE">
      <w:pPr>
        <w:bidi/>
        <w:spacing w:line="360" w:lineRule="auto"/>
        <w:rPr>
          <w:rFonts w:ascii="David" w:hAnsi="David" w:cs="David"/>
          <w:rtl/>
        </w:rPr>
      </w:pPr>
    </w:p>
    <w:p w14:paraId="53DC9620" w14:textId="3845C3E8" w:rsidR="00B55DEE" w:rsidRPr="00B55DEE" w:rsidRDefault="00283072" w:rsidP="00B55DEE">
      <w:pPr>
        <w:bidi/>
        <w:spacing w:line="360" w:lineRule="auto"/>
        <w:rPr>
          <w:rFonts w:ascii="David" w:hAnsi="David" w:cs="David"/>
          <w:b/>
          <w:bCs/>
          <w:sz w:val="28"/>
          <w:szCs w:val="28"/>
          <w:u w:val="single"/>
          <w:rtl/>
        </w:rPr>
      </w:pPr>
      <w:r>
        <w:rPr>
          <w:rFonts w:ascii="David" w:hAnsi="David" w:cs="David" w:hint="cs"/>
          <w:b/>
          <w:bCs/>
          <w:sz w:val="28"/>
          <w:szCs w:val="28"/>
          <w:u w:val="single"/>
          <w:rtl/>
        </w:rPr>
        <w:t xml:space="preserve">החלק המרכזי - </w:t>
      </w:r>
      <w:r w:rsidR="00B55DEE" w:rsidRPr="00B55DEE">
        <w:rPr>
          <w:rFonts w:ascii="David" w:hAnsi="David" w:cs="David"/>
          <w:b/>
          <w:bCs/>
          <w:sz w:val="28"/>
          <w:szCs w:val="28"/>
          <w:u w:val="single"/>
          <w:rtl/>
        </w:rPr>
        <w:t>הערך המוסף של הממשלה</w:t>
      </w:r>
    </w:p>
    <w:p w14:paraId="50783A8B" w14:textId="77777777" w:rsidR="00B55DEE" w:rsidRPr="00B55DEE" w:rsidRDefault="00B55DEE" w:rsidP="00965FA8">
      <w:pPr>
        <w:bidi/>
        <w:spacing w:line="360" w:lineRule="auto"/>
        <w:jc w:val="both"/>
        <w:rPr>
          <w:rFonts w:ascii="David" w:hAnsi="David" w:cs="David"/>
        </w:rPr>
      </w:pPr>
      <w:r w:rsidRPr="00B55DEE">
        <w:rPr>
          <w:rFonts w:ascii="David" w:hAnsi="David" w:cs="David"/>
          <w:rtl/>
        </w:rPr>
        <w:t xml:space="preserve">הממשלה שלא כמו הפירמות אינה מוכרת את "תוצרתה" לציבור ולכן קשה להעריך את הערך הכלכלי האמתי של השירותים שהיא מספקת. מכיוון שאין לממשלה "מכירות" אנו נמצא את הערך המוסף של הממשלה דרך ההכנסה הנובעת מהממשלה. </w:t>
      </w:r>
    </w:p>
    <w:p w14:paraId="2F6AB612" w14:textId="77777777" w:rsidR="00B55DEE" w:rsidRPr="00B55DEE" w:rsidRDefault="00B55DEE" w:rsidP="00B55DEE">
      <w:pPr>
        <w:bidi/>
        <w:spacing w:line="360" w:lineRule="auto"/>
        <w:rPr>
          <w:rFonts w:ascii="David" w:hAnsi="David" w:cs="David"/>
          <w:rtl/>
        </w:rPr>
      </w:pPr>
    </w:p>
    <w:tbl>
      <w:tblPr>
        <w:tblStyle w:val="TableGrid"/>
        <w:bidiVisual/>
        <w:tblW w:w="0" w:type="auto"/>
        <w:tblLayout w:type="fixed"/>
        <w:tblLook w:val="04A0" w:firstRow="1" w:lastRow="0" w:firstColumn="1" w:lastColumn="0" w:noHBand="0" w:noVBand="1"/>
      </w:tblPr>
      <w:tblGrid>
        <w:gridCol w:w="8522"/>
      </w:tblGrid>
      <w:tr w:rsidR="00B55DEE" w:rsidRPr="00B55DEE" w14:paraId="7491417F" w14:textId="77777777" w:rsidTr="006755D1">
        <w:trPr>
          <w:trHeight w:val="1164"/>
        </w:trPr>
        <w:tc>
          <w:tcPr>
            <w:tcW w:w="8522" w:type="dxa"/>
            <w:vAlign w:val="center"/>
          </w:tcPr>
          <w:p w14:paraId="2BD7A6A2" w14:textId="77777777" w:rsidR="00B55DEE" w:rsidRPr="00B55DEE" w:rsidRDefault="00B55DEE" w:rsidP="00B55DEE">
            <w:pPr>
              <w:bidi/>
              <w:spacing w:line="360" w:lineRule="auto"/>
              <w:jc w:val="center"/>
              <w:rPr>
                <w:rFonts w:ascii="David" w:hAnsi="David" w:cs="David"/>
                <w:b/>
                <w:bCs/>
                <w:sz w:val="28"/>
                <w:szCs w:val="28"/>
              </w:rPr>
            </w:pPr>
            <w:r w:rsidRPr="00B55DEE">
              <w:rPr>
                <w:rFonts w:ascii="David" w:hAnsi="David" w:cs="David"/>
                <w:b/>
                <w:bCs/>
                <w:sz w:val="28"/>
                <w:szCs w:val="28"/>
                <w:highlight w:val="yellow"/>
                <w:rtl/>
              </w:rPr>
              <w:t>הערך המוסף של הממשלה=סך תשלומי השכר ששילמה הממשלה לעובדים שלה=הכנסה הנובעת מהממשלה</w:t>
            </w:r>
          </w:p>
          <w:p w14:paraId="0B206361" w14:textId="77777777" w:rsidR="00B55DEE" w:rsidRPr="00B55DEE" w:rsidRDefault="00B55DEE" w:rsidP="00B55DEE">
            <w:pPr>
              <w:bidi/>
              <w:spacing w:line="360" w:lineRule="auto"/>
              <w:jc w:val="center"/>
              <w:rPr>
                <w:rFonts w:ascii="David" w:hAnsi="David" w:cs="David"/>
                <w:rtl/>
              </w:rPr>
            </w:pPr>
          </w:p>
        </w:tc>
      </w:tr>
    </w:tbl>
    <w:p w14:paraId="038AAD5C" w14:textId="77777777" w:rsidR="00B55DEE" w:rsidRPr="00B55DEE" w:rsidRDefault="00B55DEE" w:rsidP="00B55DEE">
      <w:pPr>
        <w:bidi/>
        <w:spacing w:line="360" w:lineRule="auto"/>
        <w:jc w:val="both"/>
        <w:rPr>
          <w:rFonts w:ascii="David" w:hAnsi="David" w:cs="David"/>
          <w:u w:val="single"/>
          <w:rtl/>
        </w:rPr>
      </w:pPr>
    </w:p>
    <w:p w14:paraId="5416278E" w14:textId="77777777" w:rsidR="00965FA8" w:rsidRDefault="00965FA8">
      <w:pPr>
        <w:rPr>
          <w:rFonts w:ascii="David" w:hAnsi="David" w:cs="David"/>
          <w:color w:val="FF0000"/>
          <w:rtl/>
        </w:rPr>
      </w:pPr>
      <w:r>
        <w:rPr>
          <w:rFonts w:ascii="David" w:hAnsi="David" w:cs="David"/>
          <w:color w:val="FF0000"/>
          <w:rtl/>
        </w:rPr>
        <w:br w:type="page"/>
      </w:r>
    </w:p>
    <w:p w14:paraId="7A295E70" w14:textId="693C946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lastRenderedPageBreak/>
        <w:t>הערך המוסף של הממשלה = שכר שהממשלה משלמת לעובדים שלה.</w:t>
      </w:r>
    </w:p>
    <w:p w14:paraId="2018DB7C" w14:textId="7777777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t>לדוגמה כמה מייצר מורה ?</w:t>
      </w:r>
    </w:p>
    <w:p w14:paraId="74A8F3FE" w14:textId="7777777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t>בהתאם לשכר . כך זה נמדד בכל העולם.</w:t>
      </w:r>
    </w:p>
    <w:p w14:paraId="10A55036" w14:textId="7777777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t xml:space="preserve">אם המורה קיבל שכר של 10,000 אז בחשבונאות הלאומית התוצר שמייצר המורה הוא 10,000 ₪.  </w:t>
      </w:r>
    </w:p>
    <w:p w14:paraId="3102E18A" w14:textId="77777777" w:rsidR="00B55DEE" w:rsidRPr="00B55DEE" w:rsidRDefault="00B55DEE" w:rsidP="00B55DEE">
      <w:pPr>
        <w:bidi/>
        <w:spacing w:line="360" w:lineRule="auto"/>
        <w:jc w:val="both"/>
        <w:rPr>
          <w:rFonts w:ascii="David" w:hAnsi="David" w:cs="David"/>
          <w:u w:val="single"/>
          <w:rtl/>
        </w:rPr>
      </w:pPr>
    </w:p>
    <w:tbl>
      <w:tblPr>
        <w:tblStyle w:val="TableGrid"/>
        <w:bidiVisual/>
        <w:tblW w:w="0" w:type="auto"/>
        <w:tblLook w:val="04A0" w:firstRow="1" w:lastRow="0" w:firstColumn="1" w:lastColumn="0" w:noHBand="0" w:noVBand="1"/>
      </w:tblPr>
      <w:tblGrid>
        <w:gridCol w:w="8522"/>
      </w:tblGrid>
      <w:tr w:rsidR="00B55DEE" w:rsidRPr="00B55DEE" w14:paraId="56D13481" w14:textId="77777777" w:rsidTr="006755D1">
        <w:tc>
          <w:tcPr>
            <w:tcW w:w="8522" w:type="dxa"/>
          </w:tcPr>
          <w:p w14:paraId="56932E44" w14:textId="77777777" w:rsidR="00B55DEE" w:rsidRPr="00B55DEE" w:rsidRDefault="00B55DEE" w:rsidP="00B55DEE">
            <w:pPr>
              <w:bidi/>
              <w:spacing w:line="360" w:lineRule="auto"/>
              <w:rPr>
                <w:rFonts w:ascii="David" w:hAnsi="David" w:cs="David"/>
                <w:b/>
                <w:bCs/>
                <w:rtl/>
              </w:rPr>
            </w:pPr>
            <w:r w:rsidRPr="00B55DEE">
              <w:rPr>
                <w:rFonts w:ascii="David" w:hAnsi="David" w:cs="David"/>
                <w:b/>
                <w:bCs/>
                <w:sz w:val="32"/>
                <w:szCs w:val="32"/>
                <w:rtl/>
              </w:rPr>
              <w:t>תוצר לאומי נקי (</w:t>
            </w:r>
            <w:r w:rsidRPr="00B55DEE">
              <w:rPr>
                <w:rFonts w:ascii="David" w:hAnsi="David" w:cs="David"/>
                <w:b/>
                <w:bCs/>
                <w:sz w:val="32"/>
                <w:szCs w:val="32"/>
              </w:rPr>
              <w:t>Y</w:t>
            </w:r>
            <w:r w:rsidRPr="00B55DEE">
              <w:rPr>
                <w:rFonts w:ascii="David" w:hAnsi="David" w:cs="David"/>
                <w:b/>
                <w:bCs/>
                <w:sz w:val="32"/>
                <w:szCs w:val="32"/>
                <w:rtl/>
              </w:rPr>
              <w:t>) =ערך מוסף של הפירמות+ ערך מוסף של הממשלה</w:t>
            </w:r>
          </w:p>
          <w:p w14:paraId="6762DD50" w14:textId="77777777" w:rsidR="00B55DEE" w:rsidRPr="00B55DEE" w:rsidRDefault="00B55DEE" w:rsidP="00B55DEE">
            <w:pPr>
              <w:bidi/>
              <w:spacing w:line="360" w:lineRule="auto"/>
              <w:rPr>
                <w:rFonts w:ascii="David" w:hAnsi="David" w:cs="David"/>
                <w:rtl/>
              </w:rPr>
            </w:pPr>
          </w:p>
        </w:tc>
      </w:tr>
    </w:tbl>
    <w:p w14:paraId="32D82F07" w14:textId="77777777" w:rsidR="00B55DEE" w:rsidRDefault="00B55DEE" w:rsidP="00B55DEE">
      <w:pPr>
        <w:bidi/>
        <w:spacing w:line="360" w:lineRule="auto"/>
        <w:rPr>
          <w:rFonts w:ascii="David" w:hAnsi="David" w:cs="David"/>
          <w:rtl/>
        </w:rPr>
      </w:pPr>
      <w:r w:rsidRPr="00B55DEE">
        <w:rPr>
          <w:rFonts w:ascii="David" w:hAnsi="David" w:cs="David"/>
          <w:rtl/>
        </w:rPr>
        <w:t xml:space="preserve"> </w:t>
      </w:r>
    </w:p>
    <w:p w14:paraId="03B7DF52" w14:textId="07494DD2" w:rsidR="00965FA8" w:rsidRPr="00B55DEE" w:rsidRDefault="00965FA8" w:rsidP="00965FA8">
      <w:pPr>
        <w:bidi/>
        <w:spacing w:line="360" w:lineRule="auto"/>
        <w:rPr>
          <w:rFonts w:ascii="David" w:hAnsi="David" w:cs="David"/>
          <w:rtl/>
        </w:rPr>
      </w:pPr>
      <w:r>
        <w:rPr>
          <w:rFonts w:ascii="David" w:hAnsi="David" w:cs="David" w:hint="cs"/>
          <w:rtl/>
        </w:rPr>
        <w:t>דרך נוספת להביט על כך היא שהתוצר הלאומי הנקי (</w:t>
      </w:r>
      <w:r>
        <w:rPr>
          <w:rFonts w:ascii="David" w:hAnsi="David" w:cs="David"/>
        </w:rPr>
        <w:t>Y</w:t>
      </w:r>
      <w:r>
        <w:rPr>
          <w:rFonts w:ascii="David" w:hAnsi="David" w:cs="David" w:hint="cs"/>
          <w:rtl/>
        </w:rPr>
        <w:t>) שווה לסיכום ההכנסה הנובעת מהפירמות ומהממשלה (</w:t>
      </w:r>
      <w:r>
        <w:rPr>
          <w:rFonts w:ascii="David" w:hAnsi="David" w:cs="David"/>
        </w:rPr>
        <w:t>Net Income = NI</w:t>
      </w:r>
      <w:r>
        <w:rPr>
          <w:rFonts w:ascii="David" w:hAnsi="David" w:cs="David" w:hint="cs"/>
          <w:rtl/>
        </w:rPr>
        <w:t xml:space="preserve"> סך ההכנסה הלאומית, סיכום ההכנסות הנובעות מהסקטור העסקי ומפעילות הממשלה). </w:t>
      </w:r>
    </w:p>
    <w:tbl>
      <w:tblPr>
        <w:tblStyle w:val="TableGrid"/>
        <w:bidiVisual/>
        <w:tblW w:w="0" w:type="auto"/>
        <w:tblLook w:val="04A0" w:firstRow="1" w:lastRow="0" w:firstColumn="1" w:lastColumn="0" w:noHBand="0" w:noVBand="1"/>
      </w:tblPr>
      <w:tblGrid>
        <w:gridCol w:w="8522"/>
      </w:tblGrid>
      <w:tr w:rsidR="00B55DEE" w:rsidRPr="00B55DEE" w14:paraId="138E7AE0" w14:textId="77777777" w:rsidTr="006755D1">
        <w:tc>
          <w:tcPr>
            <w:tcW w:w="8522" w:type="dxa"/>
          </w:tcPr>
          <w:p w14:paraId="2A90E42E" w14:textId="77777777" w:rsidR="00B55DEE" w:rsidRPr="00B55DEE" w:rsidRDefault="00B55DEE" w:rsidP="00B55DEE">
            <w:pPr>
              <w:bidi/>
              <w:spacing w:line="360" w:lineRule="auto"/>
              <w:jc w:val="center"/>
              <w:rPr>
                <w:rFonts w:ascii="David" w:hAnsi="David" w:cs="David"/>
                <w:sz w:val="52"/>
                <w:szCs w:val="52"/>
              </w:rPr>
            </w:pPr>
            <w:r w:rsidRPr="00B55DEE">
              <w:rPr>
                <w:rFonts w:ascii="David" w:hAnsi="David" w:cs="David"/>
                <w:sz w:val="52"/>
                <w:szCs w:val="52"/>
              </w:rPr>
              <w:t>Y=NI</w:t>
            </w:r>
          </w:p>
        </w:tc>
      </w:tr>
    </w:tbl>
    <w:p w14:paraId="5C0CA5C3" w14:textId="77777777" w:rsidR="00B55DEE" w:rsidRPr="00B55DEE" w:rsidRDefault="00B55DEE" w:rsidP="00B55DEE">
      <w:pPr>
        <w:bidi/>
        <w:spacing w:line="360" w:lineRule="auto"/>
        <w:jc w:val="both"/>
        <w:rPr>
          <w:rFonts w:ascii="David" w:hAnsi="David" w:cs="David"/>
          <w:u w:val="single"/>
          <w:rtl/>
        </w:rPr>
      </w:pPr>
    </w:p>
    <w:p w14:paraId="6C400121" w14:textId="77777777" w:rsidR="00B55DEE" w:rsidRPr="00B55DEE" w:rsidRDefault="00B55DEE" w:rsidP="00B55DEE">
      <w:pPr>
        <w:bidi/>
        <w:spacing w:line="360" w:lineRule="auto"/>
        <w:jc w:val="both"/>
        <w:rPr>
          <w:rFonts w:ascii="David" w:eastAsiaTheme="minorEastAsia" w:hAnsi="David" w:cs="David"/>
          <w:bCs/>
          <w:sz w:val="44"/>
          <w:szCs w:val="44"/>
          <w:u w:val="single"/>
          <w:rtl/>
        </w:rPr>
      </w:pPr>
      <m:oMathPara>
        <m:oMath>
          <m:r>
            <w:rPr>
              <w:rFonts w:ascii="Cambria Math" w:hAnsi="Cambria Math" w:cs="David"/>
              <w:sz w:val="44"/>
              <w:szCs w:val="44"/>
              <w:rtl/>
            </w:rPr>
            <m:t>הלאומי</m:t>
          </m:r>
          <m:r>
            <w:rPr>
              <w:rFonts w:ascii="Cambria Math" w:hAnsi="Cambria Math" w:cs="David"/>
              <w:sz w:val="44"/>
              <w:szCs w:val="44"/>
            </w:rPr>
            <m:t xml:space="preserve"> </m:t>
          </m:r>
          <m:r>
            <w:rPr>
              <w:rFonts w:ascii="Cambria Math" w:hAnsi="Cambria Math" w:cs="David"/>
              <w:sz w:val="44"/>
              <w:szCs w:val="44"/>
              <w:rtl/>
            </w:rPr>
            <m:t>התוצר</m:t>
          </m:r>
          <m:r>
            <w:rPr>
              <w:rFonts w:ascii="Cambria Math" w:hAnsi="Cambria Math" w:cs="David"/>
              <w:sz w:val="44"/>
              <w:szCs w:val="44"/>
            </w:rPr>
            <m:t>=</m:t>
          </m:r>
          <m:r>
            <w:rPr>
              <w:rFonts w:ascii="Cambria Math" w:hAnsi="Cambria Math" w:cs="David"/>
              <w:sz w:val="44"/>
              <w:szCs w:val="44"/>
              <w:u w:val="single"/>
              <w:rtl/>
            </w:rPr>
            <m:t>הלאומית</m:t>
          </m:r>
          <m:r>
            <w:rPr>
              <w:rFonts w:ascii="Cambria Math" w:hAnsi="Cambria Math" w:cs="David"/>
              <w:sz w:val="44"/>
              <w:szCs w:val="44"/>
              <w:u w:val="single"/>
            </w:rPr>
            <m:t xml:space="preserve"> </m:t>
          </m:r>
          <m:r>
            <w:rPr>
              <w:rFonts w:ascii="Cambria Math" w:hAnsi="Cambria Math" w:cs="David"/>
              <w:sz w:val="44"/>
              <w:szCs w:val="44"/>
              <w:u w:val="single"/>
              <w:rtl/>
            </w:rPr>
            <m:t>ההכנסה</m:t>
          </m:r>
        </m:oMath>
      </m:oMathPara>
    </w:p>
    <w:p w14:paraId="6E784047" w14:textId="77777777" w:rsidR="00B55DEE" w:rsidRPr="00B55DEE" w:rsidRDefault="00B55DEE" w:rsidP="00B55DEE">
      <w:pPr>
        <w:bidi/>
        <w:spacing w:line="360" w:lineRule="auto"/>
        <w:jc w:val="both"/>
        <w:rPr>
          <w:rFonts w:ascii="David" w:eastAsiaTheme="minorEastAsia" w:hAnsi="David" w:cs="David"/>
          <w:u w:val="single"/>
          <w:rtl/>
        </w:rPr>
      </w:pPr>
    </w:p>
    <w:p w14:paraId="1646D636" w14:textId="77777777" w:rsidR="00B55DEE" w:rsidRPr="00B55DEE" w:rsidRDefault="00B55DEE" w:rsidP="00B55DEE">
      <w:pPr>
        <w:bidi/>
        <w:spacing w:line="360" w:lineRule="auto"/>
        <w:jc w:val="center"/>
        <w:rPr>
          <w:rFonts w:ascii="David" w:hAnsi="David" w:cs="David"/>
          <w:b/>
          <w:bCs/>
          <w:u w:val="single"/>
          <w:rtl/>
        </w:rPr>
      </w:pPr>
    </w:p>
    <w:p w14:paraId="3694972E" w14:textId="77777777" w:rsidR="00B55DEE" w:rsidRPr="00B55DEE" w:rsidRDefault="00B55DEE" w:rsidP="00B55DEE">
      <w:pPr>
        <w:bidi/>
        <w:spacing w:line="360" w:lineRule="auto"/>
        <w:jc w:val="center"/>
        <w:rPr>
          <w:rFonts w:ascii="David" w:hAnsi="David" w:cs="David"/>
          <w:b/>
          <w:bCs/>
          <w:u w:val="single"/>
          <w:rtl/>
        </w:rPr>
      </w:pPr>
    </w:p>
    <w:p w14:paraId="7D789713" w14:textId="77777777" w:rsidR="00B55DEE" w:rsidRPr="00B55DEE" w:rsidRDefault="00B55DEE" w:rsidP="00B55DEE">
      <w:pPr>
        <w:bidi/>
        <w:spacing w:line="360" w:lineRule="auto"/>
        <w:jc w:val="center"/>
        <w:rPr>
          <w:rFonts w:ascii="David" w:hAnsi="David" w:cs="David"/>
          <w:b/>
          <w:bCs/>
          <w:u w:val="single"/>
          <w:rtl/>
        </w:rPr>
      </w:pPr>
    </w:p>
    <w:p w14:paraId="1648AC2A" w14:textId="77777777" w:rsidR="00B55DEE" w:rsidRPr="00B55DEE" w:rsidRDefault="00B55DEE" w:rsidP="00B55DEE">
      <w:pPr>
        <w:bidi/>
        <w:spacing w:line="360" w:lineRule="auto"/>
        <w:jc w:val="center"/>
        <w:rPr>
          <w:rFonts w:ascii="David" w:hAnsi="David" w:cs="David"/>
          <w:b/>
          <w:bCs/>
          <w:u w:val="single"/>
          <w:rtl/>
        </w:rPr>
      </w:pPr>
    </w:p>
    <w:p w14:paraId="7D018F43" w14:textId="77777777" w:rsidR="00B55DEE" w:rsidRPr="00B55DEE" w:rsidRDefault="00B55DEE" w:rsidP="00B55DEE">
      <w:pPr>
        <w:bidi/>
        <w:spacing w:line="360" w:lineRule="auto"/>
        <w:jc w:val="center"/>
        <w:rPr>
          <w:rFonts w:ascii="David" w:hAnsi="David" w:cs="David"/>
          <w:b/>
          <w:bCs/>
          <w:u w:val="single"/>
          <w:rtl/>
        </w:rPr>
      </w:pPr>
    </w:p>
    <w:p w14:paraId="3FE1EC89" w14:textId="77777777" w:rsidR="00B55DEE" w:rsidRPr="00B55DEE" w:rsidRDefault="00B55DEE" w:rsidP="00B55DEE">
      <w:pPr>
        <w:bidi/>
        <w:spacing w:line="360" w:lineRule="auto"/>
        <w:rPr>
          <w:rFonts w:ascii="David" w:hAnsi="David" w:cs="David"/>
          <w:b/>
          <w:bCs/>
          <w:u w:val="single"/>
          <w:rtl/>
        </w:rPr>
      </w:pPr>
    </w:p>
    <w:p w14:paraId="593C0C86" w14:textId="77777777" w:rsidR="00B55DEE" w:rsidRPr="00B55DEE" w:rsidRDefault="00B55DEE" w:rsidP="00B55DEE">
      <w:pPr>
        <w:bidi/>
        <w:spacing w:line="360" w:lineRule="auto"/>
        <w:jc w:val="center"/>
        <w:rPr>
          <w:rFonts w:ascii="David" w:hAnsi="David" w:cs="David"/>
          <w:b/>
          <w:bCs/>
          <w:u w:val="single"/>
          <w:rtl/>
        </w:rPr>
      </w:pPr>
    </w:p>
    <w:p w14:paraId="6FB958D4" w14:textId="77777777" w:rsidR="00B55DEE" w:rsidRPr="00B55DEE" w:rsidRDefault="00B55DEE" w:rsidP="00B55DEE">
      <w:pPr>
        <w:bidi/>
        <w:spacing w:line="360" w:lineRule="auto"/>
        <w:jc w:val="center"/>
        <w:rPr>
          <w:rFonts w:ascii="David" w:hAnsi="David" w:cs="David"/>
          <w:b/>
          <w:bCs/>
          <w:u w:val="single"/>
          <w:rtl/>
        </w:rPr>
      </w:pPr>
    </w:p>
    <w:p w14:paraId="5317F833" w14:textId="77777777" w:rsidR="00965FA8" w:rsidRDefault="00965FA8">
      <w:pPr>
        <w:rPr>
          <w:rFonts w:ascii="David" w:hAnsi="David" w:cs="David"/>
          <w:b/>
          <w:bCs/>
          <w:u w:val="single"/>
          <w:rtl/>
        </w:rPr>
      </w:pPr>
      <w:r>
        <w:rPr>
          <w:rFonts w:ascii="David" w:hAnsi="David" w:cs="David"/>
          <w:b/>
          <w:bCs/>
          <w:u w:val="single"/>
          <w:rtl/>
        </w:rPr>
        <w:br w:type="page"/>
      </w:r>
    </w:p>
    <w:p w14:paraId="3491A94A" w14:textId="40D1D794" w:rsidR="00B55DEE" w:rsidRPr="00B55DEE" w:rsidRDefault="00B55DEE" w:rsidP="00B55DEE">
      <w:pPr>
        <w:bidi/>
        <w:spacing w:line="360" w:lineRule="auto"/>
        <w:rPr>
          <w:rFonts w:ascii="David" w:hAnsi="David" w:cs="David"/>
          <w:b/>
          <w:bCs/>
          <w:u w:val="single"/>
          <w:rtl/>
        </w:rPr>
      </w:pPr>
      <w:r w:rsidRPr="00B55DEE">
        <w:rPr>
          <w:rFonts w:ascii="David" w:hAnsi="David" w:cs="David"/>
          <w:b/>
          <w:bCs/>
          <w:u w:val="single"/>
          <w:rtl/>
        </w:rPr>
        <w:lastRenderedPageBreak/>
        <w:t>תקציב הממשלה</w:t>
      </w:r>
      <w:r w:rsidR="00965FA8">
        <w:rPr>
          <w:rFonts w:ascii="David" w:hAnsi="David" w:cs="David" w:hint="cs"/>
          <w:b/>
          <w:bCs/>
          <w:u w:val="single"/>
          <w:rtl/>
        </w:rPr>
        <w:t xml:space="preserve"> </w:t>
      </w:r>
      <w:r w:rsidR="00965FA8">
        <w:rPr>
          <w:rFonts w:ascii="David" w:hAnsi="David" w:cs="David"/>
          <w:b/>
          <w:bCs/>
          <w:u w:val="single"/>
          <w:rtl/>
        </w:rPr>
        <w:t>–</w:t>
      </w:r>
      <w:r w:rsidR="00965FA8">
        <w:rPr>
          <w:rFonts w:ascii="David" w:hAnsi="David" w:cs="David" w:hint="cs"/>
          <w:b/>
          <w:bCs/>
          <w:u w:val="single"/>
          <w:rtl/>
        </w:rPr>
        <w:t xml:space="preserve"> מושג נפרד וחיוני להבנת אופן ההתנהלות של הממשלה</w:t>
      </w:r>
    </w:p>
    <w:p w14:paraId="5318417E" w14:textId="77777777" w:rsidR="00B55DEE" w:rsidRPr="00B55DEE" w:rsidRDefault="00B55DEE" w:rsidP="00B55DEE">
      <w:pPr>
        <w:bidi/>
        <w:spacing w:line="360" w:lineRule="auto"/>
        <w:rPr>
          <w:rFonts w:ascii="David" w:hAnsi="David" w:cs="David"/>
          <w:rtl/>
        </w:rPr>
      </w:pPr>
      <w:r w:rsidRPr="00B55DEE">
        <w:rPr>
          <w:rFonts w:ascii="David" w:hAnsi="David" w:cs="David"/>
          <w:rtl/>
        </w:rPr>
        <w:t>תקציב הממשלה הוא דוח שמציג מצד אחד את ההכנסות של הממשלה (ורוב ההכנסות של הממשלה נובעות מהמיסים) ומצד שני את ההוצאות של הממשלה.</w:t>
      </w:r>
    </w:p>
    <w:p w14:paraId="64954ECC" w14:textId="3B60151E" w:rsidR="00B55DEE" w:rsidRPr="00B55DEE" w:rsidRDefault="00B55DEE" w:rsidP="00B55DEE">
      <w:pPr>
        <w:bidi/>
        <w:spacing w:line="360" w:lineRule="auto"/>
        <w:rPr>
          <w:rFonts w:ascii="David" w:hAnsi="David" w:cs="David"/>
          <w:rtl/>
        </w:rPr>
      </w:pPr>
      <w:r w:rsidRPr="00B55DEE">
        <w:rPr>
          <w:rFonts w:ascii="David" w:hAnsi="David" w:cs="David"/>
          <w:rtl/>
        </w:rPr>
        <w:t xml:space="preserve">כאשר הכנסות הממשלה ממיסים נמוכות מהוצאות הממשלה, הממשלה לוקחת הלוואות בכדי לממן את הפער. ממשלות </w:t>
      </w:r>
      <w:r w:rsidR="00965FA8">
        <w:rPr>
          <w:rFonts w:ascii="David" w:hAnsi="David" w:cs="David" w:hint="cs"/>
          <w:rtl/>
        </w:rPr>
        <w:t>נוהגות</w:t>
      </w:r>
      <w:r w:rsidRPr="00B55DEE">
        <w:rPr>
          <w:rFonts w:ascii="David" w:hAnsi="David" w:cs="David"/>
          <w:rtl/>
        </w:rPr>
        <w:t xml:space="preserve"> לקחת הלוואות ע"י הנפקת אגרות חוב לציבור.</w:t>
      </w:r>
    </w:p>
    <w:p w14:paraId="76D0C74C" w14:textId="77777777" w:rsidR="00965FA8" w:rsidRDefault="00965FA8" w:rsidP="00B55DEE">
      <w:pPr>
        <w:bidi/>
        <w:spacing w:line="360" w:lineRule="auto"/>
        <w:jc w:val="center"/>
        <w:rPr>
          <w:rFonts w:ascii="David" w:hAnsi="David" w:cs="David"/>
          <w:u w:val="single"/>
          <w:rtl/>
        </w:rPr>
      </w:pPr>
    </w:p>
    <w:p w14:paraId="4EFCC1A6" w14:textId="5999A80C" w:rsidR="00B55DEE" w:rsidRPr="00B55DEE" w:rsidRDefault="00B55DEE" w:rsidP="00965FA8">
      <w:pPr>
        <w:bidi/>
        <w:spacing w:line="360" w:lineRule="auto"/>
        <w:jc w:val="center"/>
        <w:rPr>
          <w:rFonts w:ascii="David" w:hAnsi="David" w:cs="David"/>
          <w:rtl/>
        </w:rPr>
      </w:pPr>
      <w:r w:rsidRPr="00B55DEE">
        <w:rPr>
          <w:rFonts w:ascii="David" w:hAnsi="David" w:cs="David"/>
          <w:u w:val="single"/>
          <w:rtl/>
        </w:rPr>
        <w:t>תקציב הממשלה לשנת 2018</w:t>
      </w:r>
    </w:p>
    <w:tbl>
      <w:tblPr>
        <w:tblStyle w:val="TableGrid"/>
        <w:bidiVisual/>
        <w:tblW w:w="0" w:type="auto"/>
        <w:tblInd w:w="762" w:type="dxa"/>
        <w:tblLook w:val="04A0" w:firstRow="1" w:lastRow="0" w:firstColumn="1" w:lastColumn="0" w:noHBand="0" w:noVBand="1"/>
      </w:tblPr>
      <w:tblGrid>
        <w:gridCol w:w="3399"/>
        <w:gridCol w:w="3119"/>
      </w:tblGrid>
      <w:tr w:rsidR="00B55DEE" w:rsidRPr="00B55DEE" w14:paraId="0ABA9C8A" w14:textId="77777777" w:rsidTr="00F8687F">
        <w:tc>
          <w:tcPr>
            <w:tcW w:w="3399" w:type="dxa"/>
            <w:shd w:val="clear" w:color="auto" w:fill="00B0F0"/>
          </w:tcPr>
          <w:p w14:paraId="519DD977"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תקבולים</w:t>
            </w:r>
          </w:p>
        </w:tc>
        <w:tc>
          <w:tcPr>
            <w:tcW w:w="3119" w:type="dxa"/>
            <w:shd w:val="clear" w:color="auto" w:fill="00B0F0"/>
          </w:tcPr>
          <w:p w14:paraId="2FAC941B"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תשלומים</w:t>
            </w:r>
          </w:p>
        </w:tc>
      </w:tr>
      <w:tr w:rsidR="00B55DEE" w:rsidRPr="00B55DEE" w14:paraId="3B03685C" w14:textId="77777777" w:rsidTr="00F8687F">
        <w:tc>
          <w:tcPr>
            <w:tcW w:w="3399" w:type="dxa"/>
          </w:tcPr>
          <w:p w14:paraId="34140D9C"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80=מיסים נטו (</w:t>
            </w:r>
            <w:r w:rsidRPr="00B55DEE">
              <w:rPr>
                <w:rFonts w:ascii="David" w:hAnsi="David" w:cs="David"/>
              </w:rPr>
              <w:t>T</w:t>
            </w:r>
            <w:r w:rsidRPr="00B55DEE">
              <w:rPr>
                <w:rFonts w:ascii="David" w:hAnsi="David" w:cs="David"/>
                <w:rtl/>
              </w:rPr>
              <w:t>)</w:t>
            </w:r>
          </w:p>
        </w:tc>
        <w:tc>
          <w:tcPr>
            <w:tcW w:w="3119" w:type="dxa"/>
          </w:tcPr>
          <w:p w14:paraId="005AEB59"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100=הוצאה ציבורית (</w:t>
            </w:r>
            <w:r w:rsidRPr="00B55DEE">
              <w:rPr>
                <w:rFonts w:ascii="David" w:hAnsi="David" w:cs="David"/>
              </w:rPr>
              <w:t>G</w:t>
            </w:r>
            <w:r w:rsidRPr="00B55DEE">
              <w:rPr>
                <w:rFonts w:ascii="David" w:hAnsi="David" w:cs="David"/>
                <w:rtl/>
              </w:rPr>
              <w:t>)</w:t>
            </w:r>
          </w:p>
        </w:tc>
      </w:tr>
      <w:tr w:rsidR="00B55DEE" w:rsidRPr="00B55DEE" w14:paraId="2C1B0599" w14:textId="77777777" w:rsidTr="00F8687F">
        <w:tc>
          <w:tcPr>
            <w:tcW w:w="3399" w:type="dxa"/>
          </w:tcPr>
          <w:p w14:paraId="11A6CDBC" w14:textId="77777777" w:rsidR="00B55DEE" w:rsidRDefault="00F8687F" w:rsidP="00B55DEE">
            <w:pPr>
              <w:bidi/>
              <w:spacing w:line="360" w:lineRule="auto"/>
              <w:jc w:val="center"/>
              <w:rPr>
                <w:rFonts w:ascii="David" w:hAnsi="David" w:cs="David"/>
                <w:rtl/>
              </w:rPr>
            </w:pPr>
            <w:r>
              <w:rPr>
                <w:rFonts w:ascii="David" w:hAnsi="David" w:cs="David" w:hint="cs"/>
                <w:rtl/>
              </w:rPr>
              <w:t>גירעון בתקציב הממשלה = 20</w:t>
            </w:r>
          </w:p>
          <w:p w14:paraId="0CC75FA7" w14:textId="1AE10EDE" w:rsidR="00F8687F" w:rsidRPr="00F8687F" w:rsidRDefault="00F8687F" w:rsidP="00F8687F">
            <w:pPr>
              <w:spacing w:line="360" w:lineRule="auto"/>
              <w:jc w:val="center"/>
              <w:rPr>
                <w:rFonts w:ascii="David" w:hAnsi="David" w:cs="David"/>
              </w:rPr>
            </w:pPr>
            <w:r>
              <w:rPr>
                <w:rFonts w:ascii="David" w:hAnsi="David" w:cs="David"/>
              </w:rPr>
              <w:t>(BD)</w:t>
            </w:r>
          </w:p>
        </w:tc>
        <w:tc>
          <w:tcPr>
            <w:tcW w:w="3119" w:type="dxa"/>
          </w:tcPr>
          <w:p w14:paraId="57AD3D71" w14:textId="77777777" w:rsidR="00B55DEE" w:rsidRPr="00B55DEE" w:rsidRDefault="00B55DEE" w:rsidP="00B55DEE">
            <w:pPr>
              <w:bidi/>
              <w:spacing w:line="360" w:lineRule="auto"/>
              <w:jc w:val="center"/>
              <w:rPr>
                <w:rFonts w:ascii="David" w:hAnsi="David" w:cs="David"/>
                <w:rtl/>
              </w:rPr>
            </w:pPr>
          </w:p>
        </w:tc>
      </w:tr>
    </w:tbl>
    <w:p w14:paraId="23B2877D" w14:textId="77777777" w:rsidR="00B55DEE" w:rsidRPr="00B55DEE" w:rsidRDefault="00B55DEE" w:rsidP="00B55DEE">
      <w:pPr>
        <w:bidi/>
        <w:spacing w:line="360" w:lineRule="auto"/>
        <w:rPr>
          <w:rFonts w:ascii="David" w:hAnsi="David" w:cs="David"/>
          <w:b/>
          <w:bCs/>
          <w:u w:val="single"/>
        </w:rPr>
      </w:pPr>
    </w:p>
    <w:p w14:paraId="13049623" w14:textId="6A074776" w:rsidR="00B55DEE" w:rsidRPr="00B55DEE" w:rsidRDefault="00B55DEE" w:rsidP="00B55DEE">
      <w:pPr>
        <w:bidi/>
        <w:spacing w:line="360" w:lineRule="auto"/>
        <w:rPr>
          <w:rFonts w:ascii="David" w:hAnsi="David" w:cs="David"/>
          <w:rtl/>
        </w:rPr>
      </w:pPr>
      <w:r w:rsidRPr="00B55DEE">
        <w:rPr>
          <w:rFonts w:ascii="David" w:hAnsi="David" w:cs="David"/>
          <w:b/>
          <w:bCs/>
          <w:u w:val="single"/>
          <w:rtl/>
        </w:rPr>
        <w:t>מיסים</w:t>
      </w:r>
      <w:r w:rsidR="00F8687F">
        <w:rPr>
          <w:rFonts w:ascii="David" w:hAnsi="David" w:cs="David" w:hint="cs"/>
          <w:b/>
          <w:bCs/>
          <w:u w:val="single"/>
          <w:rtl/>
        </w:rPr>
        <w:t xml:space="preserve"> </w:t>
      </w:r>
      <w:r w:rsidR="00F8687F">
        <w:rPr>
          <w:rFonts w:ascii="David" w:hAnsi="David" w:cs="David"/>
          <w:b/>
          <w:bCs/>
          <w:u w:val="single"/>
        </w:rPr>
        <w:t>T</w:t>
      </w:r>
    </w:p>
    <w:p w14:paraId="32007A62" w14:textId="77777777" w:rsidR="00B55DEE" w:rsidRPr="00B55DEE" w:rsidRDefault="00B55DEE" w:rsidP="00B55DEE">
      <w:pPr>
        <w:bidi/>
        <w:spacing w:line="360" w:lineRule="auto"/>
        <w:rPr>
          <w:rFonts w:ascii="David" w:hAnsi="David" w:cs="David"/>
          <w:rtl/>
        </w:rPr>
      </w:pPr>
      <w:r w:rsidRPr="00B55DEE">
        <w:rPr>
          <w:rFonts w:ascii="David" w:hAnsi="David" w:cs="David"/>
          <w:rtl/>
        </w:rPr>
        <w:t>את המיסים אנו נוהגים לחלק לשני סוגים:</w:t>
      </w:r>
    </w:p>
    <w:p w14:paraId="5763C7E2" w14:textId="77777777" w:rsidR="00B55DEE" w:rsidRPr="00B55DEE" w:rsidRDefault="00B55DEE" w:rsidP="00B55DEE">
      <w:pPr>
        <w:bidi/>
        <w:spacing w:line="360" w:lineRule="auto"/>
        <w:rPr>
          <w:rFonts w:ascii="David" w:hAnsi="David" w:cs="David"/>
          <w:rtl/>
        </w:rPr>
      </w:pPr>
      <w:r w:rsidRPr="00B55DEE">
        <w:rPr>
          <w:rFonts w:ascii="David" w:hAnsi="David" w:cs="David"/>
          <w:rtl/>
        </w:rPr>
        <w:t>מיסים ישירים</w:t>
      </w:r>
    </w:p>
    <w:p w14:paraId="29F8117A" w14:textId="77777777" w:rsidR="00B55DEE" w:rsidRPr="00B55DEE" w:rsidRDefault="00B55DEE" w:rsidP="00B55DEE">
      <w:pPr>
        <w:bidi/>
        <w:spacing w:line="360" w:lineRule="auto"/>
        <w:rPr>
          <w:rFonts w:ascii="David" w:hAnsi="David" w:cs="David"/>
          <w:rtl/>
        </w:rPr>
      </w:pPr>
      <w:r w:rsidRPr="00B55DEE">
        <w:rPr>
          <w:rFonts w:ascii="David" w:hAnsi="David" w:cs="David"/>
          <w:rtl/>
        </w:rPr>
        <w:t>מיסים עקיפים.</w:t>
      </w:r>
    </w:p>
    <w:p w14:paraId="2CC35023" w14:textId="77777777" w:rsidR="00B55DEE" w:rsidRPr="00B55DEE" w:rsidRDefault="00B55DEE" w:rsidP="00B55DEE">
      <w:pPr>
        <w:bidi/>
        <w:spacing w:line="360" w:lineRule="auto"/>
        <w:rPr>
          <w:rFonts w:ascii="David" w:hAnsi="David" w:cs="David"/>
          <w:rtl/>
        </w:rPr>
      </w:pPr>
      <w:r w:rsidRPr="00B55DEE">
        <w:rPr>
          <w:rFonts w:ascii="David" w:hAnsi="David" w:cs="David"/>
          <w:b/>
          <w:bCs/>
          <w:u w:val="single"/>
          <w:rtl/>
        </w:rPr>
        <w:t xml:space="preserve">מיסים ישירים נטו </w:t>
      </w:r>
      <w:r w:rsidRPr="00B55DEE">
        <w:rPr>
          <w:rFonts w:ascii="David" w:hAnsi="David" w:cs="David"/>
          <w:b/>
          <w:bCs/>
          <w:u w:val="single"/>
        </w:rPr>
        <w:t>T</w:t>
      </w:r>
      <w:r w:rsidRPr="00B55DEE">
        <w:rPr>
          <w:rFonts w:ascii="David" w:hAnsi="David" w:cs="David"/>
          <w:b/>
          <w:bCs/>
          <w:u w:val="single"/>
          <w:vertAlign w:val="subscript"/>
        </w:rPr>
        <w:t>D</w:t>
      </w:r>
      <w:r w:rsidRPr="00B55DEE">
        <w:rPr>
          <w:rFonts w:ascii="David" w:hAnsi="David" w:cs="David"/>
          <w:b/>
          <w:bCs/>
          <w:u w:val="single"/>
          <w:rtl/>
        </w:rPr>
        <w:t xml:space="preserve">- </w:t>
      </w:r>
      <w:r w:rsidRPr="00B55DEE">
        <w:rPr>
          <w:rFonts w:ascii="David" w:hAnsi="David" w:cs="David"/>
          <w:rtl/>
        </w:rPr>
        <w:t>מיסים ישירים הם מיסים המוטלים על הכנסה (מס הכנסה) ועל רווחי הפירמות (מס חברות).מנגד הממשלה משלמת לאוכלוסיות החלשות דמי אבטלה וביטוח לאומי (תשלומי העברה). המיסים הישירים נטו הם המיסים הישרים בניכוי תשלומי העברה</w:t>
      </w:r>
    </w:p>
    <w:p w14:paraId="5BE607E2" w14:textId="77777777" w:rsidR="00B55DEE" w:rsidRPr="00B55DEE" w:rsidRDefault="00B55DEE" w:rsidP="00B55DEE">
      <w:pPr>
        <w:bidi/>
        <w:spacing w:line="360" w:lineRule="auto"/>
        <w:rPr>
          <w:rFonts w:ascii="David" w:hAnsi="David" w:cs="David"/>
          <w:rtl/>
        </w:rPr>
      </w:pPr>
    </w:p>
    <w:p w14:paraId="22C959A5" w14:textId="77777777" w:rsidR="00B55DEE" w:rsidRPr="00B55DEE" w:rsidRDefault="00B55DEE" w:rsidP="00B55DEE">
      <w:pPr>
        <w:bidi/>
        <w:spacing w:line="360" w:lineRule="auto"/>
        <w:rPr>
          <w:rFonts w:ascii="David" w:hAnsi="David" w:cs="David"/>
          <w:rtl/>
        </w:rPr>
      </w:pPr>
      <m:oMathPara>
        <m:oMath>
          <m:r>
            <w:rPr>
              <w:rFonts w:ascii="Cambria Math" w:hAnsi="Cambria Math" w:cs="David"/>
              <w:rtl/>
            </w:rPr>
            <m:t>נטו</m:t>
          </m:r>
          <m:r>
            <w:rPr>
              <w:rFonts w:ascii="Cambria Math" w:hAnsi="Cambria Math" w:cs="David"/>
            </w:rPr>
            <m:t xml:space="preserve"> </m:t>
          </m:r>
          <m:r>
            <w:rPr>
              <w:rFonts w:ascii="Cambria Math" w:hAnsi="Cambria Math" w:cs="David"/>
              <w:rtl/>
            </w:rPr>
            <m:t>ישירים</m:t>
          </m:r>
          <m:r>
            <w:rPr>
              <w:rFonts w:ascii="Cambria Math" w:hAnsi="Cambria Math" w:cs="David"/>
            </w:rPr>
            <m:t xml:space="preserve"> </m:t>
          </m:r>
          <m:r>
            <w:rPr>
              <w:rFonts w:ascii="Cambria Math" w:hAnsi="Cambria Math" w:cs="David"/>
              <w:rtl/>
            </w:rPr>
            <m:t>מיסים</m:t>
          </m:r>
          <m:r>
            <w:rPr>
              <w:rFonts w:ascii="Cambria Math" w:hAnsi="Cambria Math" w:cs="David"/>
            </w:rPr>
            <m:t>=</m:t>
          </m:r>
          <m:r>
            <w:rPr>
              <w:rFonts w:ascii="Cambria Math" w:hAnsi="Cambria Math" w:cs="David"/>
              <w:rtl/>
            </w:rPr>
            <m:t>ישירים</m:t>
          </m:r>
          <m:r>
            <w:rPr>
              <w:rFonts w:ascii="Cambria Math" w:hAnsi="Cambria Math" w:cs="David"/>
            </w:rPr>
            <m:t xml:space="preserve"> </m:t>
          </m:r>
          <m:r>
            <w:rPr>
              <w:rFonts w:ascii="Cambria Math" w:hAnsi="Cambria Math" w:cs="David"/>
              <w:rtl/>
            </w:rPr>
            <m:t>מיסים</m:t>
          </m:r>
          <m:r>
            <w:rPr>
              <w:rFonts w:ascii="Cambria Math" w:hAnsi="Cambria Math" w:cs="David"/>
            </w:rPr>
            <m:t>-</m:t>
          </m:r>
          <m:r>
            <w:rPr>
              <w:rFonts w:ascii="Cambria Math" w:hAnsi="Cambria Math" w:cs="David"/>
              <w:rtl/>
            </w:rPr>
            <m:t>העברה</m:t>
          </m:r>
          <m:r>
            <w:rPr>
              <w:rFonts w:ascii="Cambria Math" w:hAnsi="Cambria Math" w:cs="David"/>
            </w:rPr>
            <m:t xml:space="preserve"> </m:t>
          </m:r>
          <m:r>
            <w:rPr>
              <w:rFonts w:ascii="Cambria Math" w:hAnsi="Cambria Math" w:cs="David"/>
              <w:rtl/>
            </w:rPr>
            <m:t>תשלומי</m:t>
          </m:r>
        </m:oMath>
      </m:oMathPara>
    </w:p>
    <w:p w14:paraId="2180E20A" w14:textId="77777777" w:rsidR="00B55DEE" w:rsidRPr="00B55DEE" w:rsidRDefault="00B55DEE" w:rsidP="00B55DEE">
      <w:pPr>
        <w:bidi/>
        <w:spacing w:line="360" w:lineRule="auto"/>
        <w:rPr>
          <w:rFonts w:ascii="David" w:hAnsi="David" w:cs="David"/>
          <w:sz w:val="32"/>
          <w:szCs w:val="32"/>
          <w:rtl/>
        </w:rPr>
      </w:pPr>
    </w:p>
    <w:p w14:paraId="686C5DF7" w14:textId="77777777" w:rsidR="00B55DEE" w:rsidRPr="00B55DEE" w:rsidRDefault="00B55DEE" w:rsidP="00B55DEE">
      <w:pPr>
        <w:bidi/>
        <w:spacing w:line="360" w:lineRule="auto"/>
        <w:rPr>
          <w:rFonts w:ascii="David" w:hAnsi="David" w:cs="David"/>
          <w:i/>
          <w:rtl/>
        </w:rPr>
      </w:pPr>
      <w:r w:rsidRPr="00B55DEE">
        <w:rPr>
          <w:rFonts w:ascii="David" w:hAnsi="David" w:cs="David"/>
          <w:b/>
          <w:bCs/>
          <w:u w:val="single"/>
          <w:rtl/>
        </w:rPr>
        <w:t xml:space="preserve">מיסים עקיפים נטו </w:t>
      </w:r>
      <w:r w:rsidRPr="00B55DEE">
        <w:rPr>
          <w:rFonts w:ascii="David" w:hAnsi="David" w:cs="David"/>
          <w:b/>
          <w:bCs/>
          <w:u w:val="single"/>
        </w:rPr>
        <w:t>T</w:t>
      </w:r>
      <w:r w:rsidRPr="00B55DEE">
        <w:rPr>
          <w:rFonts w:ascii="David" w:hAnsi="David" w:cs="David"/>
          <w:b/>
          <w:bCs/>
          <w:u w:val="single"/>
          <w:vertAlign w:val="subscript"/>
        </w:rPr>
        <w:t>I</w:t>
      </w:r>
      <w:r w:rsidRPr="00B55DEE">
        <w:rPr>
          <w:rFonts w:ascii="David" w:hAnsi="David" w:cs="David"/>
          <w:rtl/>
        </w:rPr>
        <w:t xml:space="preserve">-הם מיסים המוטלים על מוצרים כגון מע"מ ומכס. </w:t>
      </w:r>
      <w:r w:rsidRPr="00B55DEE">
        <w:rPr>
          <w:rFonts w:ascii="David" w:hAnsi="David" w:cs="David"/>
          <w:i/>
          <w:rtl/>
        </w:rPr>
        <w:t>מנגד הממשלה מעניקה סובסידיות לפירמות. המיסים העקיפים נטו הם המיסים העקיפים בניכוי הסובסידיות.</w:t>
      </w:r>
    </w:p>
    <w:p w14:paraId="205DBFBF" w14:textId="77777777" w:rsidR="00B55DEE" w:rsidRPr="00B55DEE" w:rsidRDefault="00B55DEE" w:rsidP="00B55DEE">
      <w:pPr>
        <w:bidi/>
        <w:spacing w:line="360" w:lineRule="auto"/>
        <w:rPr>
          <w:rFonts w:ascii="David" w:hAnsi="David" w:cs="David"/>
          <w:u w:val="single"/>
          <w:rtl/>
        </w:rPr>
      </w:pPr>
    </w:p>
    <w:p w14:paraId="1A48621D" w14:textId="77777777" w:rsidR="00F8687F" w:rsidRDefault="00F8687F">
      <w:pPr>
        <w:rPr>
          <w:rFonts w:ascii="David" w:hAnsi="David" w:cs="David"/>
          <w:b/>
          <w:bCs/>
          <w:u w:val="single"/>
          <w:rtl/>
        </w:rPr>
      </w:pPr>
      <w:r>
        <w:rPr>
          <w:rFonts w:ascii="David" w:hAnsi="David" w:cs="David"/>
          <w:b/>
          <w:bCs/>
          <w:u w:val="single"/>
          <w:rtl/>
        </w:rPr>
        <w:br w:type="page"/>
      </w:r>
    </w:p>
    <w:p w14:paraId="4791D542" w14:textId="0C99E8B5" w:rsidR="00B55DEE" w:rsidRDefault="00B55DEE" w:rsidP="00B55DEE">
      <w:pPr>
        <w:bidi/>
        <w:spacing w:line="360" w:lineRule="auto"/>
        <w:rPr>
          <w:rFonts w:ascii="David" w:hAnsi="David" w:cs="David"/>
          <w:b/>
          <w:bCs/>
          <w:u w:val="single"/>
          <w:rtl/>
        </w:rPr>
      </w:pPr>
      <w:r w:rsidRPr="00B55DEE">
        <w:rPr>
          <w:rFonts w:ascii="David" w:hAnsi="David" w:cs="David"/>
          <w:b/>
          <w:bCs/>
          <w:u w:val="single"/>
          <w:rtl/>
        </w:rPr>
        <w:lastRenderedPageBreak/>
        <w:t>דוגמה 1</w:t>
      </w:r>
      <w:r w:rsidR="00F8687F">
        <w:rPr>
          <w:rFonts w:ascii="David" w:hAnsi="David" w:cs="David" w:hint="cs"/>
          <w:b/>
          <w:bCs/>
          <w:u w:val="single"/>
          <w:rtl/>
        </w:rPr>
        <w:t xml:space="preserve"> </w:t>
      </w:r>
      <w:r w:rsidR="00F8687F">
        <w:rPr>
          <w:rFonts w:ascii="David" w:hAnsi="David" w:cs="David"/>
          <w:b/>
          <w:bCs/>
          <w:u w:val="single"/>
          <w:rtl/>
        </w:rPr>
        <w:t>–</w:t>
      </w:r>
      <w:r w:rsidR="00F8687F">
        <w:rPr>
          <w:rFonts w:ascii="David" w:hAnsi="David" w:cs="David" w:hint="cs"/>
          <w:b/>
          <w:bCs/>
          <w:u w:val="single"/>
          <w:rtl/>
        </w:rPr>
        <w:t xml:space="preserve"> נסיון נואש ואחרון שלי לחבר את עולם ההגדרות והמושגים לשאלה אחת </w:t>
      </w:r>
    </w:p>
    <w:p w14:paraId="7F4654DE" w14:textId="0851C71D" w:rsidR="00F8687F" w:rsidRPr="00B55DEE" w:rsidRDefault="00F8687F" w:rsidP="00F8687F">
      <w:pPr>
        <w:bidi/>
        <w:spacing w:line="360" w:lineRule="auto"/>
        <w:rPr>
          <w:rFonts w:ascii="David" w:hAnsi="David" w:cs="David"/>
          <w:b/>
          <w:bCs/>
          <w:u w:val="single"/>
          <w:rtl/>
        </w:rPr>
      </w:pPr>
      <w:r>
        <w:rPr>
          <w:rFonts w:ascii="David" w:hAnsi="David" w:cs="David" w:hint="cs"/>
          <w:b/>
          <w:bCs/>
          <w:u w:val="single"/>
          <w:rtl/>
        </w:rPr>
        <w:t>ערך מוסף / תוצר / מסים</w:t>
      </w:r>
    </w:p>
    <w:p w14:paraId="5ACAA3DF" w14:textId="77777777" w:rsidR="00F8687F" w:rsidRDefault="00F8687F" w:rsidP="00B55DEE">
      <w:pPr>
        <w:bidi/>
        <w:spacing w:line="360" w:lineRule="auto"/>
        <w:rPr>
          <w:rFonts w:ascii="David" w:hAnsi="David" w:cs="David"/>
          <w:rtl/>
        </w:rPr>
      </w:pPr>
    </w:p>
    <w:p w14:paraId="40AF1AC5" w14:textId="445061F4" w:rsidR="00B55DEE" w:rsidRPr="00B55DEE" w:rsidRDefault="00B55DEE" w:rsidP="00F8687F">
      <w:pPr>
        <w:bidi/>
        <w:spacing w:line="360" w:lineRule="auto"/>
        <w:rPr>
          <w:rFonts w:ascii="David" w:hAnsi="David" w:cs="David"/>
          <w:rtl/>
        </w:rPr>
      </w:pPr>
      <w:r w:rsidRPr="00B55DEE">
        <w:rPr>
          <w:rFonts w:ascii="David" w:hAnsi="David" w:cs="David"/>
          <w:rtl/>
        </w:rPr>
        <w:t>בשנת 2010 פעלו במשק שתי פירמות וממשלה. להלן נתונים שחושבו על הפעילות הכלכלית בשנה זו.</w:t>
      </w:r>
    </w:p>
    <w:p w14:paraId="5D5F1F82" w14:textId="77777777" w:rsidR="00F8687F" w:rsidRDefault="00F8687F" w:rsidP="00B55DEE">
      <w:pPr>
        <w:bidi/>
        <w:spacing w:line="360" w:lineRule="auto"/>
        <w:rPr>
          <w:rFonts w:ascii="David" w:hAnsi="David" w:cs="David"/>
          <w:u w:val="single"/>
          <w:rtl/>
        </w:rPr>
      </w:pPr>
    </w:p>
    <w:p w14:paraId="18A2D095" w14:textId="2AFD958E" w:rsidR="00B55DEE" w:rsidRPr="00B55DEE" w:rsidRDefault="00B55DEE" w:rsidP="00F8687F">
      <w:pPr>
        <w:bidi/>
        <w:spacing w:line="360" w:lineRule="auto"/>
        <w:rPr>
          <w:rFonts w:ascii="David" w:hAnsi="David" w:cs="David"/>
          <w:u w:val="single"/>
          <w:rtl/>
        </w:rPr>
      </w:pPr>
      <w:r w:rsidRPr="00B55DEE">
        <w:rPr>
          <w:rFonts w:ascii="David" w:hAnsi="David" w:cs="David"/>
          <w:u w:val="single"/>
          <w:rtl/>
        </w:rPr>
        <w:t>דוח רווח והפסד של פירמה א'</w:t>
      </w:r>
    </w:p>
    <w:tbl>
      <w:tblPr>
        <w:tblStyle w:val="TableGrid"/>
        <w:bidiVisual/>
        <w:tblW w:w="0" w:type="auto"/>
        <w:tblLook w:val="04A0" w:firstRow="1" w:lastRow="0" w:firstColumn="1" w:lastColumn="0" w:noHBand="0" w:noVBand="1"/>
      </w:tblPr>
      <w:tblGrid>
        <w:gridCol w:w="2460"/>
        <w:gridCol w:w="1559"/>
      </w:tblGrid>
      <w:tr w:rsidR="00B55DEE" w:rsidRPr="00B55DEE" w14:paraId="59652066" w14:textId="77777777" w:rsidTr="006755D1">
        <w:tc>
          <w:tcPr>
            <w:tcW w:w="2460" w:type="dxa"/>
          </w:tcPr>
          <w:p w14:paraId="3928B5E0" w14:textId="77777777" w:rsidR="00B55DEE" w:rsidRPr="00B55DEE" w:rsidRDefault="00B55DEE" w:rsidP="00B55DEE">
            <w:pPr>
              <w:bidi/>
              <w:spacing w:line="360" w:lineRule="auto"/>
              <w:rPr>
                <w:rFonts w:ascii="David" w:hAnsi="David" w:cs="David"/>
                <w:rtl/>
              </w:rPr>
            </w:pPr>
            <w:bookmarkStart w:id="4" w:name="_Hlk381641635"/>
            <w:r w:rsidRPr="00B55DEE">
              <w:rPr>
                <w:rFonts w:ascii="David" w:hAnsi="David" w:cs="David"/>
                <w:rtl/>
              </w:rPr>
              <w:t>מכירות</w:t>
            </w:r>
          </w:p>
        </w:tc>
        <w:tc>
          <w:tcPr>
            <w:tcW w:w="1559" w:type="dxa"/>
          </w:tcPr>
          <w:p w14:paraId="69D632BB" w14:textId="77777777" w:rsidR="00B55DEE" w:rsidRPr="00B55DEE" w:rsidRDefault="00B55DEE" w:rsidP="00B55DEE">
            <w:pPr>
              <w:bidi/>
              <w:spacing w:line="360" w:lineRule="auto"/>
              <w:rPr>
                <w:rFonts w:ascii="David" w:hAnsi="David" w:cs="David"/>
                <w:rtl/>
              </w:rPr>
            </w:pPr>
            <w:r w:rsidRPr="00B55DEE">
              <w:rPr>
                <w:rFonts w:ascii="David" w:hAnsi="David" w:cs="David"/>
                <w:rtl/>
              </w:rPr>
              <w:t>11</w:t>
            </w:r>
          </w:p>
        </w:tc>
      </w:tr>
      <w:tr w:rsidR="00B55DEE" w:rsidRPr="00B55DEE" w14:paraId="3F01B9B4" w14:textId="77777777" w:rsidTr="006755D1">
        <w:tc>
          <w:tcPr>
            <w:tcW w:w="2460" w:type="dxa"/>
          </w:tcPr>
          <w:p w14:paraId="1798DB8C" w14:textId="77777777" w:rsidR="00B55DEE" w:rsidRPr="00B55DEE" w:rsidRDefault="00B55DEE" w:rsidP="00B55DEE">
            <w:pPr>
              <w:bidi/>
              <w:spacing w:line="360" w:lineRule="auto"/>
              <w:rPr>
                <w:rFonts w:ascii="David" w:hAnsi="David" w:cs="David"/>
                <w:rtl/>
              </w:rPr>
            </w:pPr>
            <w:r w:rsidRPr="00B55DEE">
              <w:rPr>
                <w:rFonts w:ascii="David" w:hAnsi="David" w:cs="David"/>
                <w:rtl/>
              </w:rPr>
              <w:t>קניות מפירמות</w:t>
            </w:r>
          </w:p>
        </w:tc>
        <w:tc>
          <w:tcPr>
            <w:tcW w:w="1559" w:type="dxa"/>
          </w:tcPr>
          <w:p w14:paraId="5E2B5250" w14:textId="77777777" w:rsidR="00B55DEE" w:rsidRPr="00B55DEE" w:rsidRDefault="00B55DEE" w:rsidP="00B55DEE">
            <w:pPr>
              <w:bidi/>
              <w:spacing w:line="360" w:lineRule="auto"/>
              <w:rPr>
                <w:rFonts w:ascii="David" w:hAnsi="David" w:cs="David"/>
                <w:rtl/>
              </w:rPr>
            </w:pPr>
            <w:r w:rsidRPr="00B55DEE">
              <w:rPr>
                <w:rFonts w:ascii="David" w:hAnsi="David" w:cs="David"/>
                <w:rtl/>
              </w:rPr>
              <w:t>(0)</w:t>
            </w:r>
          </w:p>
        </w:tc>
      </w:tr>
      <w:tr w:rsidR="00B55DEE" w:rsidRPr="00B55DEE" w14:paraId="0CFA8B3B" w14:textId="77777777" w:rsidTr="006755D1">
        <w:tc>
          <w:tcPr>
            <w:tcW w:w="2460" w:type="dxa"/>
          </w:tcPr>
          <w:p w14:paraId="403E04C9" w14:textId="77777777" w:rsidR="00B55DEE" w:rsidRPr="00B55DEE" w:rsidRDefault="00B55DEE" w:rsidP="00B55DEE">
            <w:pPr>
              <w:bidi/>
              <w:spacing w:line="360" w:lineRule="auto"/>
              <w:rPr>
                <w:rFonts w:ascii="David" w:hAnsi="David" w:cs="David"/>
                <w:rtl/>
              </w:rPr>
            </w:pPr>
            <w:r w:rsidRPr="00B55DEE">
              <w:rPr>
                <w:rFonts w:ascii="David" w:hAnsi="David" w:cs="David"/>
                <w:rtl/>
              </w:rPr>
              <w:t>תשלומי שכר</w:t>
            </w:r>
          </w:p>
        </w:tc>
        <w:tc>
          <w:tcPr>
            <w:tcW w:w="1559" w:type="dxa"/>
          </w:tcPr>
          <w:p w14:paraId="264A570E" w14:textId="77777777" w:rsidR="00B55DEE" w:rsidRPr="00B55DEE" w:rsidRDefault="00B55DEE" w:rsidP="00B55DEE">
            <w:pPr>
              <w:bidi/>
              <w:spacing w:line="360" w:lineRule="auto"/>
              <w:rPr>
                <w:rFonts w:ascii="David" w:hAnsi="David" w:cs="David"/>
                <w:rtl/>
              </w:rPr>
            </w:pPr>
            <w:r w:rsidRPr="00B55DEE">
              <w:rPr>
                <w:rFonts w:ascii="David" w:hAnsi="David" w:cs="David"/>
                <w:rtl/>
              </w:rPr>
              <w:t>(6)</w:t>
            </w:r>
          </w:p>
        </w:tc>
      </w:tr>
      <w:tr w:rsidR="00B55DEE" w:rsidRPr="00B55DEE" w14:paraId="758EE1EE" w14:textId="77777777" w:rsidTr="006755D1">
        <w:tc>
          <w:tcPr>
            <w:tcW w:w="2460" w:type="dxa"/>
          </w:tcPr>
          <w:p w14:paraId="02BC136E" w14:textId="77777777" w:rsidR="00B55DEE" w:rsidRPr="00B55DEE" w:rsidRDefault="00B55DEE" w:rsidP="00B55DEE">
            <w:pPr>
              <w:bidi/>
              <w:spacing w:line="360" w:lineRule="auto"/>
              <w:rPr>
                <w:rFonts w:ascii="David" w:hAnsi="David" w:cs="David"/>
                <w:rtl/>
              </w:rPr>
            </w:pPr>
            <w:r w:rsidRPr="00B55DEE">
              <w:rPr>
                <w:rFonts w:ascii="David" w:hAnsi="David" w:cs="David"/>
                <w:rtl/>
              </w:rPr>
              <w:t>רווח (לפני מס)</w:t>
            </w:r>
          </w:p>
        </w:tc>
        <w:tc>
          <w:tcPr>
            <w:tcW w:w="1559" w:type="dxa"/>
          </w:tcPr>
          <w:p w14:paraId="044210E5" w14:textId="77777777" w:rsidR="00B55DEE" w:rsidRPr="00B55DEE" w:rsidRDefault="00B55DEE" w:rsidP="00B55DEE">
            <w:pPr>
              <w:bidi/>
              <w:spacing w:line="360" w:lineRule="auto"/>
              <w:rPr>
                <w:rFonts w:ascii="David" w:hAnsi="David" w:cs="David"/>
                <w:rtl/>
              </w:rPr>
            </w:pPr>
            <w:r w:rsidRPr="00B55DEE">
              <w:rPr>
                <w:rFonts w:ascii="David" w:hAnsi="David" w:cs="David"/>
                <w:rtl/>
              </w:rPr>
              <w:t>5</w:t>
            </w:r>
          </w:p>
        </w:tc>
      </w:tr>
      <w:bookmarkEnd w:id="4"/>
    </w:tbl>
    <w:p w14:paraId="057E55E8" w14:textId="77777777" w:rsidR="00B55DEE" w:rsidRPr="00B55DEE" w:rsidRDefault="00B55DEE" w:rsidP="00B55DEE">
      <w:pPr>
        <w:bidi/>
        <w:spacing w:line="360" w:lineRule="auto"/>
        <w:rPr>
          <w:rFonts w:ascii="David" w:hAnsi="David" w:cs="David"/>
          <w:u w:val="single"/>
          <w:rtl/>
        </w:rPr>
      </w:pPr>
    </w:p>
    <w:p w14:paraId="5AB24713" w14:textId="77777777" w:rsidR="00B55DEE" w:rsidRPr="00B55DEE" w:rsidRDefault="00B55DEE" w:rsidP="00B55DEE">
      <w:pPr>
        <w:bidi/>
        <w:spacing w:line="360" w:lineRule="auto"/>
        <w:rPr>
          <w:rFonts w:ascii="David" w:hAnsi="David" w:cs="David"/>
          <w:rtl/>
        </w:rPr>
      </w:pPr>
      <w:r w:rsidRPr="00B55DEE">
        <w:rPr>
          <w:rFonts w:ascii="David" w:hAnsi="David" w:cs="David"/>
          <w:u w:val="single"/>
          <w:rtl/>
        </w:rPr>
        <w:t>דוח רווח והפסד של פירמה ב'</w:t>
      </w:r>
    </w:p>
    <w:tbl>
      <w:tblPr>
        <w:tblStyle w:val="TableGrid"/>
        <w:bidiVisual/>
        <w:tblW w:w="0" w:type="auto"/>
        <w:tblLook w:val="04A0" w:firstRow="1" w:lastRow="0" w:firstColumn="1" w:lastColumn="0" w:noHBand="0" w:noVBand="1"/>
      </w:tblPr>
      <w:tblGrid>
        <w:gridCol w:w="2460"/>
        <w:gridCol w:w="1559"/>
      </w:tblGrid>
      <w:tr w:rsidR="00B55DEE" w:rsidRPr="00B55DEE" w14:paraId="268C978A"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045D7AAC" w14:textId="77777777" w:rsidR="00B55DEE" w:rsidRPr="00B55DEE" w:rsidRDefault="00B55DEE" w:rsidP="00B55DEE">
            <w:pPr>
              <w:bidi/>
              <w:spacing w:line="360" w:lineRule="auto"/>
              <w:rPr>
                <w:rFonts w:ascii="David" w:hAnsi="David" w:cs="David"/>
              </w:rPr>
            </w:pPr>
            <w:r w:rsidRPr="00B55DEE">
              <w:rPr>
                <w:rFonts w:ascii="David" w:hAnsi="David" w:cs="David"/>
                <w:rtl/>
              </w:rPr>
              <w:t>מכירות</w:t>
            </w:r>
          </w:p>
        </w:tc>
        <w:tc>
          <w:tcPr>
            <w:tcW w:w="1559" w:type="dxa"/>
            <w:tcBorders>
              <w:top w:val="single" w:sz="4" w:space="0" w:color="auto"/>
              <w:left w:val="single" w:sz="4" w:space="0" w:color="auto"/>
              <w:bottom w:val="single" w:sz="4" w:space="0" w:color="auto"/>
              <w:right w:val="single" w:sz="4" w:space="0" w:color="auto"/>
            </w:tcBorders>
            <w:hideMark/>
          </w:tcPr>
          <w:p w14:paraId="1137D900" w14:textId="77777777" w:rsidR="00B55DEE" w:rsidRPr="00B55DEE" w:rsidRDefault="00B55DEE" w:rsidP="00B55DEE">
            <w:pPr>
              <w:bidi/>
              <w:spacing w:line="360" w:lineRule="auto"/>
              <w:rPr>
                <w:rFonts w:ascii="David" w:hAnsi="David" w:cs="David"/>
              </w:rPr>
            </w:pPr>
            <w:r w:rsidRPr="00B55DEE">
              <w:rPr>
                <w:rFonts w:ascii="David" w:hAnsi="David" w:cs="David"/>
                <w:rtl/>
              </w:rPr>
              <w:t>22</w:t>
            </w:r>
          </w:p>
        </w:tc>
      </w:tr>
      <w:tr w:rsidR="00B55DEE" w:rsidRPr="00B55DEE" w14:paraId="2D042EBE"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7A9E47FF" w14:textId="77777777" w:rsidR="00B55DEE" w:rsidRPr="00B55DEE" w:rsidRDefault="00B55DEE" w:rsidP="00B55DEE">
            <w:pPr>
              <w:bidi/>
              <w:spacing w:line="360" w:lineRule="auto"/>
              <w:rPr>
                <w:rFonts w:ascii="David" w:hAnsi="David" w:cs="David"/>
              </w:rPr>
            </w:pPr>
            <w:r w:rsidRPr="00B55DEE">
              <w:rPr>
                <w:rFonts w:ascii="David" w:hAnsi="David" w:cs="David"/>
                <w:rtl/>
              </w:rPr>
              <w:t>קניות מפירמה א'</w:t>
            </w:r>
          </w:p>
        </w:tc>
        <w:tc>
          <w:tcPr>
            <w:tcW w:w="1559" w:type="dxa"/>
            <w:tcBorders>
              <w:top w:val="single" w:sz="4" w:space="0" w:color="auto"/>
              <w:left w:val="single" w:sz="4" w:space="0" w:color="auto"/>
              <w:bottom w:val="single" w:sz="4" w:space="0" w:color="auto"/>
              <w:right w:val="single" w:sz="4" w:space="0" w:color="auto"/>
            </w:tcBorders>
            <w:hideMark/>
          </w:tcPr>
          <w:p w14:paraId="253CEAB0" w14:textId="77777777" w:rsidR="00B55DEE" w:rsidRPr="00B55DEE" w:rsidRDefault="00B55DEE" w:rsidP="00B55DEE">
            <w:pPr>
              <w:bidi/>
              <w:spacing w:line="360" w:lineRule="auto"/>
              <w:rPr>
                <w:rFonts w:ascii="David" w:hAnsi="David" w:cs="David"/>
              </w:rPr>
            </w:pPr>
            <w:r w:rsidRPr="00B55DEE">
              <w:rPr>
                <w:rFonts w:ascii="David" w:hAnsi="David" w:cs="David"/>
                <w:rtl/>
              </w:rPr>
              <w:t>(5)</w:t>
            </w:r>
          </w:p>
        </w:tc>
      </w:tr>
      <w:tr w:rsidR="00B55DEE" w:rsidRPr="00B55DEE" w14:paraId="611C5B34"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1481E978" w14:textId="77777777" w:rsidR="00B55DEE" w:rsidRPr="00B55DEE" w:rsidRDefault="00B55DEE" w:rsidP="00B55DEE">
            <w:pPr>
              <w:bidi/>
              <w:spacing w:line="360" w:lineRule="auto"/>
              <w:rPr>
                <w:rFonts w:ascii="David" w:hAnsi="David" w:cs="David"/>
              </w:rPr>
            </w:pPr>
            <w:r w:rsidRPr="00B55DEE">
              <w:rPr>
                <w:rFonts w:ascii="David" w:hAnsi="David" w:cs="David"/>
                <w:rtl/>
              </w:rPr>
              <w:t>תשלומי שכר</w:t>
            </w:r>
          </w:p>
        </w:tc>
        <w:tc>
          <w:tcPr>
            <w:tcW w:w="1559" w:type="dxa"/>
            <w:tcBorders>
              <w:top w:val="single" w:sz="4" w:space="0" w:color="auto"/>
              <w:left w:val="single" w:sz="4" w:space="0" w:color="auto"/>
              <w:bottom w:val="single" w:sz="4" w:space="0" w:color="auto"/>
              <w:right w:val="single" w:sz="4" w:space="0" w:color="auto"/>
            </w:tcBorders>
            <w:hideMark/>
          </w:tcPr>
          <w:p w14:paraId="56E66E25" w14:textId="77777777" w:rsidR="00B55DEE" w:rsidRPr="00B55DEE" w:rsidRDefault="00B55DEE" w:rsidP="00B55DEE">
            <w:pPr>
              <w:bidi/>
              <w:spacing w:line="360" w:lineRule="auto"/>
              <w:rPr>
                <w:rFonts w:ascii="David" w:hAnsi="David" w:cs="David"/>
              </w:rPr>
            </w:pPr>
            <w:r w:rsidRPr="00B55DEE">
              <w:rPr>
                <w:rFonts w:ascii="David" w:hAnsi="David" w:cs="David"/>
                <w:rtl/>
              </w:rPr>
              <w:t>(12)</w:t>
            </w:r>
          </w:p>
        </w:tc>
      </w:tr>
      <w:tr w:rsidR="00B55DEE" w:rsidRPr="00B55DEE" w14:paraId="7C16F3CD"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17E3CAF6" w14:textId="77777777" w:rsidR="00B55DEE" w:rsidRPr="00B55DEE" w:rsidRDefault="00B55DEE" w:rsidP="00B55DEE">
            <w:pPr>
              <w:bidi/>
              <w:spacing w:line="360" w:lineRule="auto"/>
              <w:rPr>
                <w:rFonts w:ascii="David" w:hAnsi="David" w:cs="David"/>
              </w:rPr>
            </w:pPr>
            <w:r w:rsidRPr="00B55DEE">
              <w:rPr>
                <w:rFonts w:ascii="David" w:hAnsi="David" w:cs="David"/>
                <w:rtl/>
              </w:rPr>
              <w:t>רווח (לפני מס)</w:t>
            </w:r>
          </w:p>
        </w:tc>
        <w:tc>
          <w:tcPr>
            <w:tcW w:w="1559" w:type="dxa"/>
            <w:tcBorders>
              <w:top w:val="single" w:sz="4" w:space="0" w:color="auto"/>
              <w:left w:val="single" w:sz="4" w:space="0" w:color="auto"/>
              <w:bottom w:val="single" w:sz="4" w:space="0" w:color="auto"/>
              <w:right w:val="single" w:sz="4" w:space="0" w:color="auto"/>
            </w:tcBorders>
            <w:hideMark/>
          </w:tcPr>
          <w:p w14:paraId="18EDF684" w14:textId="77777777" w:rsidR="00B55DEE" w:rsidRPr="00B55DEE" w:rsidRDefault="00B55DEE" w:rsidP="00B55DEE">
            <w:pPr>
              <w:bidi/>
              <w:spacing w:line="360" w:lineRule="auto"/>
              <w:rPr>
                <w:rFonts w:ascii="David" w:hAnsi="David" w:cs="David"/>
              </w:rPr>
            </w:pPr>
            <w:r w:rsidRPr="00B55DEE">
              <w:rPr>
                <w:rFonts w:ascii="David" w:hAnsi="David" w:cs="David"/>
                <w:rtl/>
              </w:rPr>
              <w:t>5</w:t>
            </w:r>
          </w:p>
        </w:tc>
      </w:tr>
    </w:tbl>
    <w:p w14:paraId="1793F51D" w14:textId="77777777" w:rsidR="00B55DEE" w:rsidRPr="00B55DEE" w:rsidRDefault="00B55DEE" w:rsidP="00B55DEE">
      <w:pPr>
        <w:bidi/>
        <w:spacing w:line="360" w:lineRule="auto"/>
        <w:rPr>
          <w:rFonts w:ascii="David" w:hAnsi="David" w:cs="David"/>
          <w:rtl/>
        </w:rPr>
      </w:pPr>
    </w:p>
    <w:p w14:paraId="222F13C2" w14:textId="77777777" w:rsidR="00B55DEE" w:rsidRPr="00B55DEE" w:rsidRDefault="00B55DEE" w:rsidP="00B55DEE">
      <w:pPr>
        <w:bidi/>
        <w:spacing w:line="360" w:lineRule="auto"/>
        <w:rPr>
          <w:rFonts w:ascii="David" w:hAnsi="David" w:cs="David"/>
          <w:u w:val="single"/>
          <w:rtl/>
        </w:rPr>
      </w:pPr>
    </w:p>
    <w:p w14:paraId="0315B220" w14:textId="77777777" w:rsidR="00B55DEE" w:rsidRPr="00B55DEE" w:rsidRDefault="00B55DEE" w:rsidP="00B55DEE">
      <w:pPr>
        <w:bidi/>
        <w:spacing w:line="360" w:lineRule="auto"/>
        <w:rPr>
          <w:rFonts w:ascii="David" w:hAnsi="David" w:cs="David"/>
          <w:rtl/>
        </w:rPr>
      </w:pPr>
      <w:r w:rsidRPr="00B55DEE">
        <w:rPr>
          <w:rFonts w:ascii="David" w:hAnsi="David" w:cs="David"/>
          <w:u w:val="single"/>
          <w:rtl/>
        </w:rPr>
        <w:t>נתונים נוספים:</w:t>
      </w:r>
    </w:p>
    <w:p w14:paraId="725F3563" w14:textId="77777777" w:rsidR="00B55DEE" w:rsidRPr="00B55DEE" w:rsidRDefault="00B55DEE" w:rsidP="00625A6D">
      <w:pPr>
        <w:pStyle w:val="ListParagraph"/>
        <w:numPr>
          <w:ilvl w:val="0"/>
          <w:numId w:val="26"/>
        </w:numPr>
        <w:bidi/>
        <w:spacing w:after="200" w:line="360" w:lineRule="auto"/>
        <w:rPr>
          <w:rFonts w:ascii="David" w:hAnsi="David" w:cs="David"/>
          <w:rtl/>
        </w:rPr>
      </w:pPr>
      <w:r w:rsidRPr="00B55DEE">
        <w:rPr>
          <w:rFonts w:ascii="David" w:hAnsi="David" w:cs="David"/>
          <w:rtl/>
        </w:rPr>
        <w:t>הממשלה סיפקה שירותי ביטחון וחינוך בסכום כולל של 17 מיליון ₪, מתוכם 8 מיליון ₪ קניות מהפירמות והיתרה תשלומי שכר.</w:t>
      </w:r>
    </w:p>
    <w:p w14:paraId="499006E9" w14:textId="77777777" w:rsidR="00B55DEE" w:rsidRPr="00B55DEE" w:rsidRDefault="00B55DEE" w:rsidP="00625A6D">
      <w:pPr>
        <w:pStyle w:val="ListParagraph"/>
        <w:numPr>
          <w:ilvl w:val="0"/>
          <w:numId w:val="26"/>
        </w:numPr>
        <w:bidi/>
        <w:spacing w:after="200" w:line="360" w:lineRule="auto"/>
        <w:rPr>
          <w:rFonts w:ascii="David" w:hAnsi="David" w:cs="David"/>
        </w:rPr>
      </w:pPr>
      <w:r w:rsidRPr="00B55DEE">
        <w:rPr>
          <w:rFonts w:ascii="David" w:hAnsi="David" w:cs="David"/>
          <w:rtl/>
        </w:rPr>
        <w:t>פירמה א' שילמה מס חברות של 2 מיליון ₪.</w:t>
      </w:r>
    </w:p>
    <w:p w14:paraId="3565F149" w14:textId="77777777" w:rsidR="00B55DEE" w:rsidRPr="00B55DEE" w:rsidRDefault="00B55DEE" w:rsidP="00625A6D">
      <w:pPr>
        <w:pStyle w:val="ListParagraph"/>
        <w:numPr>
          <w:ilvl w:val="0"/>
          <w:numId w:val="26"/>
        </w:numPr>
        <w:bidi/>
        <w:spacing w:after="200" w:line="360" w:lineRule="auto"/>
        <w:rPr>
          <w:rFonts w:ascii="David" w:hAnsi="David" w:cs="David"/>
        </w:rPr>
      </w:pPr>
      <w:r w:rsidRPr="00B55DEE">
        <w:rPr>
          <w:rFonts w:ascii="David" w:hAnsi="David" w:cs="David"/>
          <w:rtl/>
        </w:rPr>
        <w:t>פירמה ב' שילמה מס חברות של 2 מיליון ₪.</w:t>
      </w:r>
    </w:p>
    <w:p w14:paraId="22E652CA" w14:textId="5EDBC399" w:rsidR="00B55DEE" w:rsidRPr="00B55DEE" w:rsidRDefault="00B55DEE" w:rsidP="00625A6D">
      <w:pPr>
        <w:pStyle w:val="ListParagraph"/>
        <w:numPr>
          <w:ilvl w:val="0"/>
          <w:numId w:val="26"/>
        </w:numPr>
        <w:bidi/>
        <w:spacing w:after="200" w:line="360" w:lineRule="auto"/>
        <w:rPr>
          <w:rFonts w:ascii="David" w:hAnsi="David" w:cs="David"/>
        </w:rPr>
      </w:pPr>
      <w:r w:rsidRPr="00B55DEE">
        <w:rPr>
          <w:rFonts w:ascii="David" w:hAnsi="David" w:cs="David"/>
          <w:rtl/>
        </w:rPr>
        <w:t xml:space="preserve">הממשלה גבתה מסי הכנסה </w:t>
      </w:r>
      <w:r w:rsidR="007128A4" w:rsidRPr="007128A4">
        <w:rPr>
          <w:rFonts w:ascii="David" w:hAnsi="David" w:cs="David" w:hint="cs"/>
          <w:b/>
          <w:bCs/>
          <w:rtl/>
        </w:rPr>
        <w:t>מפרטיים</w:t>
      </w:r>
      <w:r w:rsidR="007128A4">
        <w:rPr>
          <w:rFonts w:ascii="David" w:hAnsi="David" w:cs="David" w:hint="cs"/>
          <w:rtl/>
        </w:rPr>
        <w:t xml:space="preserve"> </w:t>
      </w:r>
      <w:r w:rsidRPr="00B55DEE">
        <w:rPr>
          <w:rFonts w:ascii="David" w:hAnsi="David" w:cs="David"/>
          <w:rtl/>
        </w:rPr>
        <w:t>בסך 10 מיליון ₪ והעניקה דמי אבטלה בסך 2 מיליון ₪.</w:t>
      </w:r>
    </w:p>
    <w:p w14:paraId="7902DDFB" w14:textId="1E74A767" w:rsidR="00B55DEE" w:rsidRPr="00B55DEE" w:rsidRDefault="00B55DEE" w:rsidP="00B55DEE">
      <w:pPr>
        <w:bidi/>
        <w:spacing w:line="360" w:lineRule="auto"/>
        <w:rPr>
          <w:rFonts w:ascii="David" w:hAnsi="David" w:cs="David"/>
          <w:rtl/>
        </w:rPr>
      </w:pPr>
      <w:r w:rsidRPr="00B55DEE">
        <w:rPr>
          <w:rFonts w:ascii="David" w:hAnsi="David" w:cs="David"/>
          <w:rtl/>
        </w:rPr>
        <w:t>נדרש: לחשב את ה</w:t>
      </w:r>
      <w:r w:rsidR="00F75F7D">
        <w:rPr>
          <w:rFonts w:ascii="David" w:hAnsi="David" w:cs="David" w:hint="cs"/>
          <w:rtl/>
        </w:rPr>
        <w:t>תוצר ה</w:t>
      </w:r>
      <w:r w:rsidRPr="00B55DEE">
        <w:rPr>
          <w:rFonts w:ascii="David" w:hAnsi="David" w:cs="David"/>
          <w:rtl/>
        </w:rPr>
        <w:t>לאומי הנקי של מדינה א' והצג את תקציב הממשלה.</w:t>
      </w:r>
    </w:p>
    <w:p w14:paraId="7E0AD4C6" w14:textId="77777777" w:rsidR="00B55DEE" w:rsidRPr="00B55DEE" w:rsidRDefault="00B55DEE" w:rsidP="00B55DEE">
      <w:pPr>
        <w:bidi/>
        <w:spacing w:line="360" w:lineRule="auto"/>
        <w:rPr>
          <w:rFonts w:ascii="David" w:hAnsi="David" w:cs="David"/>
          <w:rtl/>
        </w:rPr>
      </w:pPr>
    </w:p>
    <w:p w14:paraId="0091B408" w14:textId="77777777" w:rsidR="00B55DEE" w:rsidRDefault="00B55DEE" w:rsidP="00B55DEE">
      <w:pPr>
        <w:bidi/>
        <w:spacing w:line="360" w:lineRule="auto"/>
        <w:rPr>
          <w:rFonts w:ascii="David" w:hAnsi="David" w:cs="David"/>
          <w:u w:val="single"/>
          <w:rtl/>
        </w:rPr>
      </w:pPr>
      <w:r w:rsidRPr="00B55DEE">
        <w:rPr>
          <w:rFonts w:ascii="David" w:hAnsi="David" w:cs="David"/>
          <w:u w:val="single"/>
          <w:rtl/>
        </w:rPr>
        <w:t>פתרון</w:t>
      </w:r>
    </w:p>
    <w:p w14:paraId="5A79A9C7" w14:textId="77777777" w:rsidR="00F75F7D" w:rsidRDefault="00F75F7D" w:rsidP="00F75F7D">
      <w:pPr>
        <w:bidi/>
        <w:spacing w:line="360" w:lineRule="auto"/>
        <w:rPr>
          <w:rFonts w:ascii="David" w:hAnsi="David" w:cs="David"/>
          <w:u w:val="single"/>
          <w:rtl/>
        </w:rPr>
      </w:pPr>
    </w:p>
    <w:p w14:paraId="432873E2" w14:textId="608FD3A0" w:rsidR="00F75F7D" w:rsidRDefault="00F75F7D" w:rsidP="00F75F7D">
      <w:pPr>
        <w:bidi/>
        <w:spacing w:line="360" w:lineRule="auto"/>
        <w:rPr>
          <w:rFonts w:ascii="David" w:hAnsi="David" w:cs="David"/>
          <w:u w:val="single"/>
          <w:rtl/>
        </w:rPr>
      </w:pPr>
      <w:r w:rsidRPr="00F75F7D">
        <w:rPr>
          <w:rFonts w:ascii="David" w:hAnsi="David" w:cs="David"/>
          <w:noProof/>
          <w:u w:val="single"/>
          <w:rtl/>
        </w:rPr>
        <w:lastRenderedPageBreak/>
        <w:drawing>
          <wp:inline distT="0" distB="0" distL="0" distR="0" wp14:anchorId="08B6829C" wp14:editId="6E76561F">
            <wp:extent cx="2566609" cy="2409212"/>
            <wp:effectExtent l="0" t="0" r="0" b="3810"/>
            <wp:docPr id="148922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21348" name=""/>
                    <pic:cNvPicPr/>
                  </pic:nvPicPr>
                  <pic:blipFill>
                    <a:blip r:embed="rId13"/>
                    <a:stretch>
                      <a:fillRect/>
                    </a:stretch>
                  </pic:blipFill>
                  <pic:spPr>
                    <a:xfrm>
                      <a:off x="0" y="0"/>
                      <a:ext cx="2613063" cy="2452818"/>
                    </a:xfrm>
                    <a:prstGeom prst="rect">
                      <a:avLst/>
                    </a:prstGeom>
                  </pic:spPr>
                </pic:pic>
              </a:graphicData>
            </a:graphic>
          </wp:inline>
        </w:drawing>
      </w:r>
    </w:p>
    <w:p w14:paraId="40A75F8F" w14:textId="77777777" w:rsidR="00F75F7D" w:rsidRPr="00B55DEE" w:rsidRDefault="00F75F7D" w:rsidP="00F75F7D">
      <w:pPr>
        <w:bidi/>
        <w:spacing w:line="360" w:lineRule="auto"/>
        <w:rPr>
          <w:rFonts w:ascii="David" w:hAnsi="David" w:cs="David"/>
          <w:u w:val="single"/>
          <w:rtl/>
        </w:rPr>
      </w:pPr>
    </w:p>
    <w:p w14:paraId="70B4535F" w14:textId="77777777" w:rsidR="00B55DEE" w:rsidRPr="00B55DEE" w:rsidRDefault="00B55DEE" w:rsidP="00B55DEE">
      <w:pPr>
        <w:bidi/>
        <w:spacing w:line="360" w:lineRule="auto"/>
        <w:rPr>
          <w:rFonts w:ascii="David" w:hAnsi="David" w:cs="David"/>
          <w:u w:val="single"/>
          <w:rtl/>
        </w:rPr>
      </w:pPr>
      <w:r w:rsidRPr="00B55DEE">
        <w:rPr>
          <w:rFonts w:ascii="David" w:hAnsi="David" w:cs="David"/>
          <w:u w:val="single"/>
          <w:rtl/>
        </w:rPr>
        <w:t>פירמה א</w:t>
      </w:r>
    </w:p>
    <w:tbl>
      <w:tblPr>
        <w:tblStyle w:val="TableGrid"/>
        <w:bidiVisual/>
        <w:tblW w:w="0" w:type="auto"/>
        <w:tblLook w:val="04A0" w:firstRow="1" w:lastRow="0" w:firstColumn="1" w:lastColumn="0" w:noHBand="0" w:noVBand="1"/>
      </w:tblPr>
      <w:tblGrid>
        <w:gridCol w:w="2177"/>
        <w:gridCol w:w="2551"/>
      </w:tblGrid>
      <w:tr w:rsidR="00B55DEE" w:rsidRPr="00B55DEE" w14:paraId="581583EE" w14:textId="77777777" w:rsidTr="006755D1">
        <w:tc>
          <w:tcPr>
            <w:tcW w:w="2177" w:type="dxa"/>
            <w:shd w:val="clear" w:color="auto" w:fill="FFFF00"/>
          </w:tcPr>
          <w:p w14:paraId="50EF53C1" w14:textId="77777777" w:rsidR="00B55DEE" w:rsidRPr="00F75F7D" w:rsidRDefault="00B55DEE" w:rsidP="00B55DEE">
            <w:pPr>
              <w:bidi/>
              <w:spacing w:line="360" w:lineRule="auto"/>
              <w:rPr>
                <w:rFonts w:ascii="David" w:hAnsi="David" w:cs="David"/>
                <w:rtl/>
              </w:rPr>
            </w:pPr>
            <w:r w:rsidRPr="00F75F7D">
              <w:rPr>
                <w:rFonts w:ascii="David" w:hAnsi="David" w:cs="David"/>
                <w:rtl/>
              </w:rPr>
              <w:t>ערך מוסף</w:t>
            </w:r>
          </w:p>
        </w:tc>
        <w:tc>
          <w:tcPr>
            <w:tcW w:w="2551" w:type="dxa"/>
            <w:shd w:val="clear" w:color="auto" w:fill="FFFF00"/>
          </w:tcPr>
          <w:p w14:paraId="086CFC3E"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w:t>
            </w:r>
          </w:p>
        </w:tc>
      </w:tr>
      <w:tr w:rsidR="00B55DEE" w:rsidRPr="00B55DEE" w14:paraId="15438D2E" w14:textId="77777777" w:rsidTr="006755D1">
        <w:tc>
          <w:tcPr>
            <w:tcW w:w="2177" w:type="dxa"/>
          </w:tcPr>
          <w:p w14:paraId="4C731E26" w14:textId="77777777" w:rsidR="00B55DEE" w:rsidRPr="00F75F7D" w:rsidRDefault="00B55DEE" w:rsidP="00B55DEE">
            <w:pPr>
              <w:bidi/>
              <w:spacing w:line="360" w:lineRule="auto"/>
              <w:rPr>
                <w:rFonts w:ascii="David" w:hAnsi="David" w:cs="David"/>
                <w:rtl/>
              </w:rPr>
            </w:pPr>
            <w:r w:rsidRPr="00F75F7D">
              <w:rPr>
                <w:rFonts w:ascii="David" w:hAnsi="David" w:cs="David"/>
                <w:rtl/>
              </w:rPr>
              <w:t>מכירות        11</w:t>
            </w:r>
          </w:p>
        </w:tc>
        <w:tc>
          <w:tcPr>
            <w:tcW w:w="2551" w:type="dxa"/>
          </w:tcPr>
          <w:p w14:paraId="775865BA" w14:textId="77777777" w:rsidR="00B55DEE" w:rsidRPr="00F75F7D" w:rsidRDefault="00B55DEE" w:rsidP="00B55DEE">
            <w:pPr>
              <w:bidi/>
              <w:spacing w:line="360" w:lineRule="auto"/>
              <w:rPr>
                <w:rFonts w:ascii="David" w:hAnsi="David" w:cs="David"/>
                <w:rtl/>
              </w:rPr>
            </w:pPr>
            <w:r w:rsidRPr="00F75F7D">
              <w:rPr>
                <w:rFonts w:ascii="David" w:hAnsi="David" w:cs="David"/>
                <w:rtl/>
              </w:rPr>
              <w:t>שכר עבודה     6</w:t>
            </w:r>
          </w:p>
        </w:tc>
      </w:tr>
      <w:tr w:rsidR="00B55DEE" w:rsidRPr="00B55DEE" w14:paraId="74C31F9F" w14:textId="77777777" w:rsidTr="006755D1">
        <w:tc>
          <w:tcPr>
            <w:tcW w:w="2177" w:type="dxa"/>
          </w:tcPr>
          <w:p w14:paraId="5B8BD3E2" w14:textId="77777777" w:rsidR="00B55DEE" w:rsidRPr="00F75F7D" w:rsidRDefault="00B55DEE" w:rsidP="00B55DEE">
            <w:pPr>
              <w:bidi/>
              <w:spacing w:line="360" w:lineRule="auto"/>
              <w:rPr>
                <w:rFonts w:ascii="David" w:hAnsi="David" w:cs="David"/>
                <w:rtl/>
              </w:rPr>
            </w:pPr>
            <w:r w:rsidRPr="00F75F7D">
              <w:rPr>
                <w:rFonts w:ascii="David" w:hAnsi="David" w:cs="David"/>
                <w:rtl/>
              </w:rPr>
              <w:t>קניות          (0)</w:t>
            </w:r>
          </w:p>
        </w:tc>
        <w:tc>
          <w:tcPr>
            <w:tcW w:w="2551" w:type="dxa"/>
          </w:tcPr>
          <w:p w14:paraId="1E4C6B75" w14:textId="77777777" w:rsidR="00B55DEE" w:rsidRPr="00F75F7D" w:rsidRDefault="00B55DEE" w:rsidP="00B55DEE">
            <w:pPr>
              <w:bidi/>
              <w:spacing w:line="360" w:lineRule="auto"/>
              <w:rPr>
                <w:rFonts w:ascii="David" w:hAnsi="David" w:cs="David"/>
                <w:rtl/>
              </w:rPr>
            </w:pPr>
            <w:r w:rsidRPr="00F75F7D">
              <w:rPr>
                <w:rFonts w:ascii="David" w:hAnsi="David" w:cs="David"/>
                <w:rtl/>
              </w:rPr>
              <w:t>רווח               5</w:t>
            </w:r>
          </w:p>
        </w:tc>
      </w:tr>
      <w:tr w:rsidR="00B55DEE" w:rsidRPr="00B55DEE" w14:paraId="586D4726" w14:textId="77777777" w:rsidTr="006755D1">
        <w:tc>
          <w:tcPr>
            <w:tcW w:w="2177" w:type="dxa"/>
          </w:tcPr>
          <w:p w14:paraId="7CA118D5" w14:textId="77777777" w:rsidR="00B55DEE" w:rsidRPr="00F75F7D" w:rsidRDefault="00B55DEE" w:rsidP="00B55DEE">
            <w:pPr>
              <w:bidi/>
              <w:spacing w:line="360" w:lineRule="auto"/>
              <w:rPr>
                <w:rFonts w:ascii="David" w:hAnsi="David" w:cs="David"/>
                <w:rtl/>
              </w:rPr>
            </w:pPr>
            <w:r w:rsidRPr="00F75F7D">
              <w:rPr>
                <w:rFonts w:ascii="David" w:hAnsi="David" w:cs="David"/>
                <w:rtl/>
              </w:rPr>
              <w:t xml:space="preserve">ערך מוסף    </w:t>
            </w:r>
            <w:r w:rsidRPr="00F75F7D">
              <w:rPr>
                <w:rFonts w:ascii="David" w:hAnsi="David" w:cs="David"/>
                <w:b/>
                <w:bCs/>
                <w:rtl/>
              </w:rPr>
              <w:t>11</w:t>
            </w:r>
          </w:p>
        </w:tc>
        <w:tc>
          <w:tcPr>
            <w:tcW w:w="2551" w:type="dxa"/>
          </w:tcPr>
          <w:p w14:paraId="4B42B02B"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  11</w:t>
            </w:r>
          </w:p>
        </w:tc>
      </w:tr>
    </w:tbl>
    <w:p w14:paraId="734F5B5D" w14:textId="77777777" w:rsidR="00B55DEE" w:rsidRPr="00B55DEE" w:rsidRDefault="00B55DEE" w:rsidP="00B55DEE">
      <w:pPr>
        <w:bidi/>
        <w:spacing w:line="360" w:lineRule="auto"/>
        <w:rPr>
          <w:rFonts w:ascii="David" w:hAnsi="David" w:cs="David"/>
          <w:rtl/>
        </w:rPr>
      </w:pPr>
    </w:p>
    <w:p w14:paraId="4670E177" w14:textId="77777777" w:rsidR="00B55DEE" w:rsidRPr="00B55DEE" w:rsidRDefault="00B55DEE" w:rsidP="00B55DEE">
      <w:pPr>
        <w:bidi/>
        <w:spacing w:line="360" w:lineRule="auto"/>
        <w:rPr>
          <w:rFonts w:ascii="David" w:hAnsi="David" w:cs="David"/>
          <w:u w:val="single"/>
          <w:rtl/>
        </w:rPr>
      </w:pPr>
      <w:r w:rsidRPr="00B55DEE">
        <w:rPr>
          <w:rFonts w:ascii="David" w:hAnsi="David" w:cs="David"/>
          <w:u w:val="single"/>
          <w:rtl/>
        </w:rPr>
        <w:t>פירמה ב</w:t>
      </w:r>
    </w:p>
    <w:tbl>
      <w:tblPr>
        <w:tblStyle w:val="TableGrid"/>
        <w:bidiVisual/>
        <w:tblW w:w="0" w:type="auto"/>
        <w:tblLook w:val="04A0" w:firstRow="1" w:lastRow="0" w:firstColumn="1" w:lastColumn="0" w:noHBand="0" w:noVBand="1"/>
      </w:tblPr>
      <w:tblGrid>
        <w:gridCol w:w="2177"/>
        <w:gridCol w:w="2551"/>
      </w:tblGrid>
      <w:tr w:rsidR="00B55DEE" w:rsidRPr="00B55DEE" w14:paraId="5EF1D88A" w14:textId="77777777" w:rsidTr="006755D1">
        <w:tc>
          <w:tcPr>
            <w:tcW w:w="2177" w:type="dxa"/>
            <w:shd w:val="clear" w:color="auto" w:fill="FFFF00"/>
          </w:tcPr>
          <w:p w14:paraId="7386749C" w14:textId="77777777" w:rsidR="00B55DEE" w:rsidRPr="00F75F7D" w:rsidRDefault="00B55DEE" w:rsidP="00B55DEE">
            <w:pPr>
              <w:bidi/>
              <w:spacing w:line="360" w:lineRule="auto"/>
              <w:rPr>
                <w:rFonts w:ascii="David" w:hAnsi="David" w:cs="David"/>
                <w:rtl/>
              </w:rPr>
            </w:pPr>
            <w:r w:rsidRPr="00F75F7D">
              <w:rPr>
                <w:rFonts w:ascii="David" w:hAnsi="David" w:cs="David"/>
                <w:rtl/>
              </w:rPr>
              <w:t>ערך מוסף</w:t>
            </w:r>
          </w:p>
        </w:tc>
        <w:tc>
          <w:tcPr>
            <w:tcW w:w="2551" w:type="dxa"/>
            <w:shd w:val="clear" w:color="auto" w:fill="FFFF00"/>
          </w:tcPr>
          <w:p w14:paraId="08347179"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w:t>
            </w:r>
          </w:p>
        </w:tc>
      </w:tr>
      <w:tr w:rsidR="00B55DEE" w:rsidRPr="00B55DEE" w14:paraId="4BF10514" w14:textId="77777777" w:rsidTr="006755D1">
        <w:tc>
          <w:tcPr>
            <w:tcW w:w="2177" w:type="dxa"/>
          </w:tcPr>
          <w:p w14:paraId="7F0D1F10" w14:textId="77777777" w:rsidR="00B55DEE" w:rsidRPr="00F75F7D" w:rsidRDefault="00B55DEE" w:rsidP="00B55DEE">
            <w:pPr>
              <w:bidi/>
              <w:spacing w:line="360" w:lineRule="auto"/>
              <w:rPr>
                <w:rFonts w:ascii="David" w:hAnsi="David" w:cs="David"/>
                <w:rtl/>
              </w:rPr>
            </w:pPr>
            <w:r w:rsidRPr="00F75F7D">
              <w:rPr>
                <w:rFonts w:ascii="David" w:hAnsi="David" w:cs="David"/>
                <w:rtl/>
              </w:rPr>
              <w:t>מכירות        22</w:t>
            </w:r>
          </w:p>
        </w:tc>
        <w:tc>
          <w:tcPr>
            <w:tcW w:w="2551" w:type="dxa"/>
          </w:tcPr>
          <w:p w14:paraId="356DAF76" w14:textId="77777777" w:rsidR="00B55DEE" w:rsidRPr="00F75F7D" w:rsidRDefault="00B55DEE" w:rsidP="00B55DEE">
            <w:pPr>
              <w:bidi/>
              <w:spacing w:line="360" w:lineRule="auto"/>
              <w:rPr>
                <w:rFonts w:ascii="David" w:hAnsi="David" w:cs="David"/>
                <w:rtl/>
              </w:rPr>
            </w:pPr>
            <w:r w:rsidRPr="00F75F7D">
              <w:rPr>
                <w:rFonts w:ascii="David" w:hAnsi="David" w:cs="David"/>
                <w:rtl/>
              </w:rPr>
              <w:t>שכר עבודה     12</w:t>
            </w:r>
          </w:p>
        </w:tc>
      </w:tr>
      <w:tr w:rsidR="00B55DEE" w:rsidRPr="00B55DEE" w14:paraId="1DB090FA" w14:textId="77777777" w:rsidTr="006755D1">
        <w:tc>
          <w:tcPr>
            <w:tcW w:w="2177" w:type="dxa"/>
          </w:tcPr>
          <w:p w14:paraId="785CA77B" w14:textId="77777777" w:rsidR="00B55DEE" w:rsidRPr="00F75F7D" w:rsidRDefault="00B55DEE" w:rsidP="00B55DEE">
            <w:pPr>
              <w:bidi/>
              <w:spacing w:line="360" w:lineRule="auto"/>
              <w:rPr>
                <w:rFonts w:ascii="David" w:hAnsi="David" w:cs="David"/>
                <w:rtl/>
              </w:rPr>
            </w:pPr>
            <w:r w:rsidRPr="00F75F7D">
              <w:rPr>
                <w:rFonts w:ascii="David" w:hAnsi="David" w:cs="David"/>
                <w:rtl/>
              </w:rPr>
              <w:t>קניות          (5)</w:t>
            </w:r>
          </w:p>
        </w:tc>
        <w:tc>
          <w:tcPr>
            <w:tcW w:w="2551" w:type="dxa"/>
          </w:tcPr>
          <w:p w14:paraId="15920402" w14:textId="77777777" w:rsidR="00B55DEE" w:rsidRPr="00F75F7D" w:rsidRDefault="00B55DEE" w:rsidP="00B55DEE">
            <w:pPr>
              <w:bidi/>
              <w:spacing w:line="360" w:lineRule="auto"/>
              <w:rPr>
                <w:rFonts w:ascii="David" w:hAnsi="David" w:cs="David"/>
                <w:rtl/>
              </w:rPr>
            </w:pPr>
            <w:r w:rsidRPr="00F75F7D">
              <w:rPr>
                <w:rFonts w:ascii="David" w:hAnsi="David" w:cs="David"/>
                <w:rtl/>
              </w:rPr>
              <w:t>רווח               5</w:t>
            </w:r>
          </w:p>
        </w:tc>
      </w:tr>
      <w:tr w:rsidR="00B55DEE" w:rsidRPr="00B55DEE" w14:paraId="6EBC6E7A" w14:textId="77777777" w:rsidTr="006755D1">
        <w:tc>
          <w:tcPr>
            <w:tcW w:w="2177" w:type="dxa"/>
          </w:tcPr>
          <w:p w14:paraId="19B68EE7" w14:textId="77777777" w:rsidR="00B55DEE" w:rsidRPr="00F75F7D" w:rsidRDefault="00B55DEE" w:rsidP="00B55DEE">
            <w:pPr>
              <w:bidi/>
              <w:spacing w:line="360" w:lineRule="auto"/>
              <w:rPr>
                <w:rFonts w:ascii="David" w:hAnsi="David" w:cs="David"/>
                <w:rtl/>
              </w:rPr>
            </w:pPr>
            <w:r w:rsidRPr="00F75F7D">
              <w:rPr>
                <w:rFonts w:ascii="David" w:hAnsi="David" w:cs="David"/>
                <w:rtl/>
              </w:rPr>
              <w:t xml:space="preserve">ערך מוסף    </w:t>
            </w:r>
            <w:r w:rsidRPr="00F75F7D">
              <w:rPr>
                <w:rFonts w:ascii="David" w:hAnsi="David" w:cs="David"/>
                <w:b/>
                <w:bCs/>
                <w:rtl/>
              </w:rPr>
              <w:t>17</w:t>
            </w:r>
          </w:p>
        </w:tc>
        <w:tc>
          <w:tcPr>
            <w:tcW w:w="2551" w:type="dxa"/>
          </w:tcPr>
          <w:p w14:paraId="0B9503B8"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  17</w:t>
            </w:r>
          </w:p>
        </w:tc>
      </w:tr>
    </w:tbl>
    <w:p w14:paraId="4DE726D8" w14:textId="77777777" w:rsidR="00B55DEE" w:rsidRPr="00B55DEE" w:rsidRDefault="00B55DEE" w:rsidP="00B55DEE">
      <w:pPr>
        <w:bidi/>
        <w:spacing w:line="360" w:lineRule="auto"/>
        <w:rPr>
          <w:rFonts w:ascii="David" w:hAnsi="David" w:cs="David"/>
          <w:rtl/>
        </w:rPr>
      </w:pPr>
    </w:p>
    <w:p w14:paraId="37CA154B" w14:textId="77777777" w:rsidR="00B55DEE" w:rsidRPr="00B55DEE" w:rsidRDefault="00B55DEE" w:rsidP="00B55DEE">
      <w:pPr>
        <w:bidi/>
        <w:spacing w:line="360" w:lineRule="auto"/>
        <w:rPr>
          <w:rFonts w:ascii="David" w:hAnsi="David" w:cs="David"/>
          <w:rtl/>
        </w:rPr>
      </w:pPr>
      <w:r w:rsidRPr="00B55DEE">
        <w:rPr>
          <w:rFonts w:ascii="David" w:hAnsi="David" w:cs="David"/>
          <w:rtl/>
        </w:rPr>
        <w:t>הערך המוסף של הממשלה = סה"כ תשלומי השכר שהממשלה שילמה לעובדי הממשלה.</w:t>
      </w:r>
    </w:p>
    <w:p w14:paraId="5E9FBC81" w14:textId="313824A2" w:rsidR="00B55DEE" w:rsidRPr="00F75F7D" w:rsidRDefault="00B55DEE" w:rsidP="00B55DEE">
      <w:pPr>
        <w:bidi/>
        <w:spacing w:line="360" w:lineRule="auto"/>
        <w:rPr>
          <w:rFonts w:ascii="David" w:hAnsi="David" w:cs="David"/>
          <w:rtl/>
        </w:rPr>
      </w:pPr>
      <m:oMathPara>
        <m:oMath>
          <m:r>
            <w:rPr>
              <w:rFonts w:ascii="Cambria Math" w:hAnsi="Cambria Math" w:cs="David"/>
              <w:rtl/>
            </w:rPr>
            <m:t>שלה</m:t>
          </m:r>
          <m:r>
            <w:rPr>
              <w:rFonts w:ascii="Cambria Math" w:hAnsi="Cambria Math" w:cs="David"/>
            </w:rPr>
            <m:t xml:space="preserve"> </m:t>
          </m:r>
          <m:r>
            <w:rPr>
              <w:rFonts w:ascii="Cambria Math" w:hAnsi="Cambria Math" w:cs="David"/>
              <w:rtl/>
            </w:rPr>
            <m:t>לעובדים</m:t>
          </m:r>
          <m:r>
            <w:rPr>
              <w:rFonts w:ascii="Cambria Math" w:hAnsi="Cambria Math" w:cs="David"/>
            </w:rPr>
            <m:t xml:space="preserve"> </m:t>
          </m:r>
          <m:r>
            <w:rPr>
              <w:rFonts w:ascii="Cambria Math" w:hAnsi="Cambria Math" w:cs="David"/>
              <w:rtl/>
            </w:rPr>
            <m:t>הממשלה</m:t>
          </m:r>
          <m:r>
            <w:rPr>
              <w:rFonts w:ascii="Cambria Math" w:hAnsi="Cambria Math" w:cs="David"/>
            </w:rPr>
            <m:t xml:space="preserve"> </m:t>
          </m:r>
          <m:r>
            <w:rPr>
              <w:rFonts w:ascii="Cambria Math" w:hAnsi="Cambria Math" w:cs="David"/>
              <w:rtl/>
            </w:rPr>
            <m:t>ששילמה</m:t>
          </m:r>
          <m:r>
            <w:rPr>
              <w:rFonts w:ascii="Cambria Math" w:hAnsi="Cambria Math" w:cs="David"/>
            </w:rPr>
            <m:t xml:space="preserve"> </m:t>
          </m:r>
          <m:r>
            <w:rPr>
              <w:rFonts w:ascii="Cambria Math" w:hAnsi="Cambria Math" w:cs="David"/>
              <w:rtl/>
            </w:rPr>
            <m:t>השכר</m:t>
          </m:r>
          <m:r>
            <w:rPr>
              <w:rFonts w:ascii="Cambria Math" w:hAnsi="Cambria Math" w:cs="David"/>
            </w:rPr>
            <m:t>=17-8=</m:t>
          </m:r>
          <m:r>
            <m:rPr>
              <m:sty m:val="bi"/>
            </m:rPr>
            <w:rPr>
              <w:rFonts w:ascii="Cambria Math" w:hAnsi="Cambria Math" w:cs="David"/>
            </w:rPr>
            <m:t>9</m:t>
          </m:r>
        </m:oMath>
      </m:oMathPara>
    </w:p>
    <w:p w14:paraId="413736B9" w14:textId="77777777" w:rsidR="00F75F7D" w:rsidRDefault="00F75F7D" w:rsidP="00F75F7D">
      <w:pPr>
        <w:bidi/>
        <w:spacing w:line="360" w:lineRule="auto"/>
        <w:rPr>
          <w:rFonts w:ascii="David" w:hAnsi="David" w:cs="David"/>
          <w:rtl/>
        </w:rPr>
      </w:pPr>
    </w:p>
    <w:p w14:paraId="41C6B4A8" w14:textId="4B5878AB" w:rsidR="00F75F7D" w:rsidRPr="00B55DEE" w:rsidRDefault="00F75F7D" w:rsidP="00F75F7D">
      <w:pPr>
        <w:bidi/>
        <w:spacing w:line="360" w:lineRule="auto"/>
        <w:rPr>
          <w:rFonts w:ascii="David" w:hAnsi="David" w:cs="David"/>
          <w:rtl/>
        </w:rPr>
      </w:pPr>
      <w:r>
        <w:rPr>
          <w:rFonts w:ascii="David" w:hAnsi="David" w:cs="David" w:hint="cs"/>
          <w:rtl/>
        </w:rPr>
        <w:t>כדי לחשב את סך התוצר בגישת הערך המוסף, אנו נחבר את הערך המוסף של פירמות יחד עם הערך המוסף של הממשלה:</w:t>
      </w:r>
    </w:p>
    <w:p w14:paraId="310F8E09" w14:textId="3AD6FC1C"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Y=11+17+9=</m:t>
          </m:r>
          <m:r>
            <m:rPr>
              <m:sty m:val="bi"/>
            </m:rPr>
            <w:rPr>
              <w:rFonts w:ascii="Cambria Math" w:eastAsiaTheme="minorEastAsia" w:hAnsi="Cambria Math" w:cs="David"/>
              <w:color w:val="FF0000"/>
            </w:rPr>
            <m:t>37</m:t>
          </m:r>
        </m:oMath>
      </m:oMathPara>
    </w:p>
    <w:p w14:paraId="3CC8BBB2" w14:textId="77777777" w:rsidR="00B55DEE" w:rsidRPr="00B55DEE" w:rsidRDefault="00B55DEE" w:rsidP="00B55DEE">
      <w:pPr>
        <w:bidi/>
        <w:spacing w:line="360" w:lineRule="auto"/>
        <w:rPr>
          <w:rFonts w:ascii="David" w:eastAsiaTheme="minorEastAsia" w:hAnsi="David" w:cs="David"/>
          <w:rtl/>
        </w:rPr>
      </w:pPr>
    </w:p>
    <w:p w14:paraId="69BA0420" w14:textId="77777777" w:rsidR="00F75F7D" w:rsidRDefault="00F75F7D">
      <w:pPr>
        <w:rPr>
          <w:rFonts w:ascii="David" w:eastAsiaTheme="minorEastAsia" w:hAnsi="David" w:cs="David"/>
          <w:rtl/>
        </w:rPr>
      </w:pPr>
      <w:r>
        <w:rPr>
          <w:rFonts w:ascii="David" w:eastAsiaTheme="minorEastAsia" w:hAnsi="David" w:cs="David"/>
          <w:rtl/>
        </w:rPr>
        <w:br w:type="page"/>
      </w:r>
    </w:p>
    <w:p w14:paraId="7BD57FFD" w14:textId="3FD501FC"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lastRenderedPageBreak/>
        <w:t>ניתן לחשב את התוצר גם באמצעות בחינה של ההכנסות של כל הפרטים במשק.</w:t>
      </w:r>
    </w:p>
    <w:p w14:paraId="489C156E"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בדוגמה שלנו יש שני סוגים של פרטים.</w:t>
      </w:r>
    </w:p>
    <w:p w14:paraId="26EEF4DB"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 xml:space="preserve">פרטים שהם שכירים שמקבלים שכר </w:t>
      </w:r>
      <w:r w:rsidRPr="00B55DEE">
        <w:rPr>
          <w:rFonts w:ascii="David" w:eastAsiaTheme="minorEastAsia" w:hAnsi="David" w:cs="David"/>
        </w:rPr>
        <w:t>W</w:t>
      </w:r>
      <w:r w:rsidRPr="00B55DEE">
        <w:rPr>
          <w:rFonts w:ascii="David" w:eastAsiaTheme="minorEastAsia" w:hAnsi="David" w:cs="David"/>
          <w:rtl/>
        </w:rPr>
        <w:t>.</w:t>
      </w:r>
    </w:p>
    <w:p w14:paraId="38342B82" w14:textId="77777777" w:rsid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 xml:space="preserve">פרטים שהם בעלי עסקים והם מקבלים רווח </w:t>
      </w:r>
      <w:r w:rsidRPr="00B55DEE">
        <w:rPr>
          <w:rFonts w:ascii="David" w:eastAsiaTheme="minorEastAsia" w:hAnsi="David" w:cs="David"/>
        </w:rPr>
        <w:t>R</w:t>
      </w:r>
      <w:r w:rsidRPr="00B55DEE">
        <w:rPr>
          <w:rFonts w:ascii="David" w:eastAsiaTheme="minorEastAsia" w:hAnsi="David" w:cs="David"/>
          <w:rtl/>
        </w:rPr>
        <w:t xml:space="preserve">. </w:t>
      </w:r>
    </w:p>
    <w:p w14:paraId="65540163" w14:textId="77777777" w:rsidR="00F75F7D" w:rsidRDefault="00F75F7D" w:rsidP="00F75F7D">
      <w:pPr>
        <w:bidi/>
        <w:spacing w:line="360" w:lineRule="auto"/>
        <w:rPr>
          <w:rFonts w:ascii="David" w:eastAsiaTheme="minorEastAsia" w:hAnsi="David" w:cs="David"/>
          <w:rtl/>
        </w:rPr>
      </w:pPr>
    </w:p>
    <w:p w14:paraId="6874EC7D" w14:textId="62386978" w:rsidR="00F75F7D" w:rsidRPr="00B55DEE" w:rsidRDefault="007128A4" w:rsidP="00F75F7D">
      <w:pPr>
        <w:bidi/>
        <w:spacing w:line="360" w:lineRule="auto"/>
        <w:rPr>
          <w:rFonts w:ascii="David" w:eastAsiaTheme="minorEastAsia" w:hAnsi="David" w:cs="David"/>
          <w:rtl/>
        </w:rPr>
      </w:pPr>
      <w:r>
        <w:rPr>
          <w:rFonts w:ascii="David" w:eastAsiaTheme="minorEastAsia" w:hAnsi="David" w:cs="David" w:hint="cs"/>
          <w:rtl/>
        </w:rPr>
        <w:t>סך השכר = שכר שמשלמת פירמה א (6) + שכר שמשלמת פירמה ב (12) נתון + שכר שמשלמת הממשלה (9)</w:t>
      </w:r>
    </w:p>
    <w:p w14:paraId="4475EBAC" w14:textId="77777777" w:rsidR="00B55DEE" w:rsidRPr="007128A4"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W=6+12+9=27</m:t>
          </m:r>
        </m:oMath>
      </m:oMathPara>
    </w:p>
    <w:p w14:paraId="205814F6" w14:textId="02430C8A" w:rsidR="007128A4" w:rsidRPr="00B55DEE" w:rsidRDefault="007128A4" w:rsidP="007128A4">
      <w:pPr>
        <w:bidi/>
        <w:spacing w:line="360" w:lineRule="auto"/>
        <w:rPr>
          <w:rFonts w:ascii="David" w:eastAsiaTheme="minorEastAsia" w:hAnsi="David" w:cs="David"/>
          <w:rtl/>
        </w:rPr>
      </w:pPr>
      <w:r>
        <w:rPr>
          <w:rFonts w:ascii="David" w:eastAsiaTheme="minorEastAsia" w:hAnsi="David" w:cs="David" w:hint="cs"/>
          <w:rtl/>
        </w:rPr>
        <w:t>סך הרווח = של פירמה א (5) + של פירמה ב (5)</w:t>
      </w:r>
    </w:p>
    <w:p w14:paraId="7ADF1054" w14:textId="77777777" w:rsidR="00B55DEE" w:rsidRPr="007128A4" w:rsidRDefault="00B55DEE" w:rsidP="00B55DEE">
      <w:pPr>
        <w:bidi/>
        <w:spacing w:line="360" w:lineRule="auto"/>
        <w:rPr>
          <w:rFonts w:ascii="David" w:eastAsiaTheme="minorEastAsia" w:hAnsi="David" w:cs="David"/>
          <w:i/>
          <w:rtl/>
        </w:rPr>
      </w:pPr>
      <m:oMathPara>
        <m:oMath>
          <m:r>
            <w:rPr>
              <w:rFonts w:ascii="Cambria Math" w:eastAsiaTheme="minorEastAsia" w:hAnsi="Cambria Math" w:cs="David"/>
            </w:rPr>
            <m:t>R=5+5=10</m:t>
          </m:r>
        </m:oMath>
      </m:oMathPara>
    </w:p>
    <w:p w14:paraId="236D4F65" w14:textId="61C7D46C" w:rsidR="007128A4" w:rsidRPr="00B55DEE" w:rsidRDefault="007128A4" w:rsidP="007128A4">
      <w:pPr>
        <w:bidi/>
        <w:spacing w:line="360" w:lineRule="auto"/>
        <w:rPr>
          <w:rFonts w:ascii="David" w:eastAsiaTheme="minorEastAsia" w:hAnsi="David" w:cs="David"/>
          <w:i/>
          <w:rtl/>
        </w:rPr>
      </w:pPr>
      <w:r>
        <w:rPr>
          <w:rFonts w:ascii="David" w:eastAsiaTheme="minorEastAsia" w:hAnsi="David" w:cs="David" w:hint="cs"/>
          <w:i/>
          <w:rtl/>
        </w:rPr>
        <w:t>סיכום השכר והרווח (בהיעדר נתוני שכר דירה) הוא סך ההכנסה הלאומית / סך ההכנסה הנובעת:</w:t>
      </w:r>
    </w:p>
    <w:p w14:paraId="5A826777" w14:textId="77777777"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NI=W+R=27+10=37</m:t>
          </m:r>
        </m:oMath>
      </m:oMathPara>
    </w:p>
    <w:p w14:paraId="57C8314C" w14:textId="77777777" w:rsidR="00B55DEE" w:rsidRPr="00B55DEE" w:rsidRDefault="00B55DEE" w:rsidP="00B55DEE">
      <w:pPr>
        <w:bidi/>
        <w:spacing w:line="360" w:lineRule="auto"/>
        <w:rPr>
          <w:rFonts w:ascii="David" w:eastAsiaTheme="minorEastAsia" w:hAnsi="David" w:cs="David"/>
        </w:rPr>
      </w:pPr>
      <w:r w:rsidRPr="00B55DEE">
        <w:rPr>
          <w:rFonts w:ascii="David" w:eastAsiaTheme="minorEastAsia" w:hAnsi="David" w:cs="David"/>
        </w:rPr>
        <w:t>NI</w:t>
      </w:r>
      <w:r w:rsidRPr="00B55DEE">
        <w:rPr>
          <w:rFonts w:ascii="David" w:eastAsiaTheme="minorEastAsia" w:hAnsi="David" w:cs="David"/>
          <w:rtl/>
        </w:rPr>
        <w:t xml:space="preserve"> הכנסה לאומית.</w:t>
      </w:r>
    </w:p>
    <w:p w14:paraId="36180E1F" w14:textId="77777777" w:rsidR="00B55DEE" w:rsidRPr="00B55DEE" w:rsidRDefault="00B55DEE" w:rsidP="00B55DEE">
      <w:pPr>
        <w:bidi/>
        <w:spacing w:line="360" w:lineRule="auto"/>
        <w:rPr>
          <w:rFonts w:ascii="David" w:eastAsiaTheme="minorEastAsia" w:hAnsi="David" w:cs="David"/>
          <w:rtl/>
        </w:rPr>
      </w:pPr>
    </w:p>
    <w:p w14:paraId="53E2891C"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נציג כעת את תקציב הממשלה.</w:t>
      </w:r>
    </w:p>
    <w:p w14:paraId="34B2ECCF"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נחשב את סך כל המיסים (</w:t>
      </w:r>
      <w:r w:rsidRPr="00B55DEE">
        <w:rPr>
          <w:rFonts w:ascii="David" w:eastAsiaTheme="minorEastAsia" w:hAnsi="David" w:cs="David"/>
        </w:rPr>
        <w:t>T</w:t>
      </w:r>
      <w:r w:rsidRPr="00B55DEE">
        <w:rPr>
          <w:rFonts w:ascii="David" w:eastAsiaTheme="minorEastAsia" w:hAnsi="David" w:cs="David"/>
          <w:rtl/>
        </w:rPr>
        <w:t>) שגובה הממשלה.</w:t>
      </w:r>
    </w:p>
    <w:p w14:paraId="4F33A1C8" w14:textId="77777777" w:rsidR="00B55DEE" w:rsidRPr="00B55DEE" w:rsidRDefault="00B55DEE" w:rsidP="00B55DEE">
      <w:pPr>
        <w:bidi/>
        <w:spacing w:line="360" w:lineRule="auto"/>
        <w:rPr>
          <w:rFonts w:ascii="David" w:eastAsiaTheme="minorEastAsia" w:hAnsi="David" w:cs="David"/>
          <w:i/>
          <w:rtl/>
        </w:rPr>
      </w:pPr>
      <m:oMathPara>
        <m:oMath>
          <m:r>
            <w:rPr>
              <w:rFonts w:ascii="Cambria Math" w:eastAsiaTheme="minorEastAsia" w:hAnsi="Cambria Math" w:cs="David"/>
            </w:rPr>
            <m:t>T=</m:t>
          </m:r>
          <m:r>
            <w:rPr>
              <w:rFonts w:ascii="Cambria Math" w:eastAsiaTheme="minorEastAsia" w:hAnsi="Cambria Math" w:cs="David"/>
              <w:rtl/>
            </w:rPr>
            <m:t>חברות</m:t>
          </m:r>
          <m:r>
            <w:rPr>
              <w:rFonts w:ascii="Cambria Math" w:eastAsiaTheme="minorEastAsia" w:hAnsi="Cambria Math" w:cs="David"/>
            </w:rPr>
            <m:t xml:space="preserve"> </m:t>
          </m:r>
          <m:r>
            <w:rPr>
              <w:rFonts w:ascii="Cambria Math" w:eastAsiaTheme="minorEastAsia" w:hAnsi="Cambria Math" w:cs="David"/>
              <w:rtl/>
            </w:rPr>
            <m:t>מס</m:t>
          </m:r>
          <m:r>
            <w:rPr>
              <w:rFonts w:ascii="Cambria Math" w:eastAsiaTheme="minorEastAsia" w:hAnsi="Cambria Math" w:cs="David"/>
            </w:rPr>
            <m:t>+</m:t>
          </m:r>
          <m:r>
            <w:rPr>
              <w:rFonts w:ascii="Cambria Math" w:eastAsiaTheme="minorEastAsia" w:hAnsi="Cambria Math" w:cs="David"/>
              <w:rtl/>
            </w:rPr>
            <m:t>הכנסה</m:t>
          </m:r>
          <m:r>
            <w:rPr>
              <w:rFonts w:ascii="Cambria Math" w:eastAsiaTheme="minorEastAsia" w:hAnsi="Cambria Math" w:cs="David"/>
            </w:rPr>
            <m:t xml:space="preserve"> </m:t>
          </m:r>
          <m:r>
            <w:rPr>
              <w:rFonts w:ascii="Cambria Math" w:eastAsiaTheme="minorEastAsia" w:hAnsi="Cambria Math" w:cs="David"/>
              <w:rtl/>
            </w:rPr>
            <m:t>מס</m:t>
          </m:r>
          <m:r>
            <w:rPr>
              <w:rFonts w:ascii="Cambria Math" w:eastAsiaTheme="minorEastAsia" w:hAnsi="Cambria Math" w:cs="David"/>
            </w:rPr>
            <m:t>-</m:t>
          </m:r>
          <m:r>
            <w:rPr>
              <w:rFonts w:ascii="Cambria Math" w:eastAsiaTheme="minorEastAsia" w:hAnsi="Cambria Math" w:cs="David"/>
              <w:rtl/>
            </w:rPr>
            <m:t>אבטלה</m:t>
          </m:r>
          <m:r>
            <w:rPr>
              <w:rFonts w:ascii="Cambria Math" w:eastAsiaTheme="minorEastAsia" w:hAnsi="Cambria Math" w:cs="David"/>
            </w:rPr>
            <m:t xml:space="preserve"> </m:t>
          </m:r>
          <m:r>
            <w:rPr>
              <w:rFonts w:ascii="Cambria Math" w:eastAsiaTheme="minorEastAsia" w:hAnsi="Cambria Math" w:cs="David"/>
              <w:rtl/>
            </w:rPr>
            <m:t>דמי</m:t>
          </m:r>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2+2</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10</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2</m:t>
              </m:r>
            </m:e>
          </m:d>
          <m:r>
            <w:rPr>
              <w:rFonts w:ascii="Cambria Math" w:eastAsiaTheme="minorEastAsia" w:hAnsi="Cambria Math" w:cs="David"/>
            </w:rPr>
            <m:t>=12</m:t>
          </m:r>
        </m:oMath>
      </m:oMathPara>
    </w:p>
    <w:p w14:paraId="0AD254AB" w14:textId="77777777" w:rsidR="00B55DEE" w:rsidRPr="00B55DEE" w:rsidRDefault="00B55DEE" w:rsidP="00B55DEE">
      <w:pPr>
        <w:bidi/>
        <w:spacing w:line="360" w:lineRule="auto"/>
        <w:rPr>
          <w:rFonts w:ascii="David" w:eastAsiaTheme="minorEastAsia" w:hAnsi="David" w:cs="David"/>
          <w:rtl/>
        </w:rPr>
      </w:pPr>
    </w:p>
    <w:tbl>
      <w:tblPr>
        <w:tblStyle w:val="TableGrid"/>
        <w:bidiVisual/>
        <w:tblW w:w="0" w:type="auto"/>
        <w:tblLook w:val="04A0" w:firstRow="1" w:lastRow="0" w:firstColumn="1" w:lastColumn="0" w:noHBand="0" w:noVBand="1"/>
      </w:tblPr>
      <w:tblGrid>
        <w:gridCol w:w="2274"/>
        <w:gridCol w:w="2543"/>
      </w:tblGrid>
      <w:tr w:rsidR="00B55DEE" w:rsidRPr="00B55DEE" w14:paraId="1D61450C" w14:textId="77777777" w:rsidTr="006755D1">
        <w:tc>
          <w:tcPr>
            <w:tcW w:w="0" w:type="auto"/>
            <w:gridSpan w:val="2"/>
            <w:shd w:val="clear" w:color="auto" w:fill="B4C6E7" w:themeFill="accent1" w:themeFillTint="66"/>
          </w:tcPr>
          <w:p w14:paraId="4206E3E3" w14:textId="77777777" w:rsidR="00B55DEE" w:rsidRPr="00B55DEE" w:rsidRDefault="00B55DEE" w:rsidP="00B55DEE">
            <w:pPr>
              <w:bidi/>
              <w:spacing w:line="360" w:lineRule="auto"/>
              <w:jc w:val="center"/>
              <w:rPr>
                <w:rFonts w:ascii="David" w:eastAsiaTheme="minorEastAsia" w:hAnsi="David" w:cs="David"/>
                <w:rtl/>
              </w:rPr>
            </w:pPr>
            <w:r w:rsidRPr="00B55DEE">
              <w:rPr>
                <w:rFonts w:ascii="David" w:eastAsiaTheme="minorEastAsia" w:hAnsi="David" w:cs="David"/>
                <w:rtl/>
              </w:rPr>
              <w:t>תקציב הממשלה</w:t>
            </w:r>
          </w:p>
        </w:tc>
      </w:tr>
      <w:tr w:rsidR="00B55DEE" w:rsidRPr="00B55DEE" w14:paraId="1F52DA20" w14:textId="77777777" w:rsidTr="006755D1">
        <w:tc>
          <w:tcPr>
            <w:tcW w:w="0" w:type="auto"/>
            <w:shd w:val="clear" w:color="auto" w:fill="B4C6E7" w:themeFill="accent1" w:themeFillTint="66"/>
          </w:tcPr>
          <w:p w14:paraId="37A29F13" w14:textId="77777777" w:rsidR="00B55DEE" w:rsidRPr="00B55DEE" w:rsidRDefault="00B55DEE" w:rsidP="00B55DEE">
            <w:pPr>
              <w:bidi/>
              <w:spacing w:line="360" w:lineRule="auto"/>
              <w:jc w:val="center"/>
              <w:rPr>
                <w:rFonts w:ascii="David" w:eastAsiaTheme="minorEastAsia" w:hAnsi="David" w:cs="David"/>
                <w:rtl/>
              </w:rPr>
            </w:pPr>
            <w:r w:rsidRPr="00B55DEE">
              <w:rPr>
                <w:rFonts w:ascii="David" w:eastAsiaTheme="minorEastAsia" w:hAnsi="David" w:cs="David"/>
                <w:rtl/>
              </w:rPr>
              <w:t>תקבולים</w:t>
            </w:r>
          </w:p>
        </w:tc>
        <w:tc>
          <w:tcPr>
            <w:tcW w:w="0" w:type="auto"/>
            <w:shd w:val="clear" w:color="auto" w:fill="B4C6E7" w:themeFill="accent1" w:themeFillTint="66"/>
          </w:tcPr>
          <w:p w14:paraId="74BD5AD7" w14:textId="77777777" w:rsidR="00B55DEE" w:rsidRPr="00B55DEE" w:rsidRDefault="00B55DEE" w:rsidP="00B55DEE">
            <w:pPr>
              <w:bidi/>
              <w:spacing w:line="360" w:lineRule="auto"/>
              <w:jc w:val="center"/>
              <w:rPr>
                <w:rFonts w:ascii="David" w:eastAsiaTheme="minorEastAsia" w:hAnsi="David" w:cs="David"/>
                <w:rtl/>
              </w:rPr>
            </w:pPr>
            <w:r w:rsidRPr="00B55DEE">
              <w:rPr>
                <w:rFonts w:ascii="David" w:eastAsiaTheme="minorEastAsia" w:hAnsi="David" w:cs="David"/>
                <w:rtl/>
              </w:rPr>
              <w:t>תשלומים</w:t>
            </w:r>
          </w:p>
        </w:tc>
      </w:tr>
      <w:tr w:rsidR="00B55DEE" w:rsidRPr="00B55DEE" w14:paraId="32D9453D" w14:textId="77777777" w:rsidTr="006755D1">
        <w:tc>
          <w:tcPr>
            <w:tcW w:w="0" w:type="auto"/>
          </w:tcPr>
          <w:p w14:paraId="4886C661" w14:textId="77777777" w:rsidR="00B55DEE" w:rsidRPr="007128A4" w:rsidRDefault="00B55DEE" w:rsidP="00B55DEE">
            <w:pPr>
              <w:bidi/>
              <w:spacing w:line="360" w:lineRule="auto"/>
              <w:jc w:val="center"/>
              <w:rPr>
                <w:rFonts w:ascii="David" w:eastAsiaTheme="minorEastAsia" w:hAnsi="David" w:cs="David"/>
                <w:rtl/>
              </w:rPr>
            </w:pPr>
            <m:oMathPara>
              <m:oMath>
                <m:r>
                  <w:rPr>
                    <w:rFonts w:ascii="Cambria Math" w:eastAsiaTheme="minorEastAsia" w:hAnsi="Cambria Math" w:cs="David"/>
                    <w:rtl/>
                  </w:rPr>
                  <m:t>מיסים</m:t>
                </m:r>
                <m:r>
                  <w:rPr>
                    <w:rFonts w:ascii="Cambria Math" w:eastAsiaTheme="minorEastAsia" w:hAnsi="Cambria Math" w:cs="David"/>
                  </w:rPr>
                  <m:t xml:space="preserve"> </m:t>
                </m:r>
                <m:r>
                  <w:rPr>
                    <w:rFonts w:ascii="Cambria Math" w:eastAsiaTheme="minorEastAsia" w:hAnsi="Cambria Math" w:cs="David"/>
                    <w:rtl/>
                  </w:rPr>
                  <m:t>נטו</m:t>
                </m:r>
                <m:r>
                  <w:rPr>
                    <w:rFonts w:ascii="Cambria Math" w:eastAsiaTheme="minorEastAsia" w:hAnsi="Cambria Math" w:cs="David"/>
                  </w:rPr>
                  <m:t xml:space="preserve"> T=12</m:t>
                </m:r>
              </m:oMath>
            </m:oMathPara>
          </w:p>
        </w:tc>
        <w:tc>
          <w:tcPr>
            <w:tcW w:w="0" w:type="auto"/>
          </w:tcPr>
          <w:p w14:paraId="75755F63" w14:textId="77777777" w:rsidR="00B55DEE" w:rsidRPr="007128A4" w:rsidRDefault="00B55DEE" w:rsidP="00B55DEE">
            <w:pPr>
              <w:bidi/>
              <w:spacing w:line="360" w:lineRule="auto"/>
              <w:jc w:val="center"/>
              <w:rPr>
                <w:rFonts w:ascii="David" w:eastAsiaTheme="minorEastAsia" w:hAnsi="David" w:cs="David"/>
                <w:rtl/>
              </w:rPr>
            </w:pPr>
            <m:oMathPara>
              <m:oMath>
                <m:r>
                  <w:rPr>
                    <w:rFonts w:ascii="Cambria Math" w:eastAsiaTheme="minorEastAsia" w:hAnsi="Cambria Math" w:cs="David"/>
                    <w:rtl/>
                  </w:rPr>
                  <m:t>ממשלתית</m:t>
                </m:r>
                <m:r>
                  <w:rPr>
                    <w:rFonts w:ascii="Cambria Math" w:eastAsiaTheme="minorEastAsia" w:hAnsi="Cambria Math" w:cs="David"/>
                  </w:rPr>
                  <m:t xml:space="preserve"> </m:t>
                </m:r>
                <m:r>
                  <w:rPr>
                    <w:rFonts w:ascii="Cambria Math" w:eastAsiaTheme="minorEastAsia" w:hAnsi="Cambria Math" w:cs="David"/>
                    <w:rtl/>
                  </w:rPr>
                  <m:t>הוצאה</m:t>
                </m:r>
                <m:r>
                  <w:rPr>
                    <w:rFonts w:ascii="Cambria Math" w:eastAsiaTheme="minorEastAsia" w:hAnsi="Cambria Math" w:cs="David"/>
                  </w:rPr>
                  <m:t xml:space="preserve"> G=17</m:t>
                </m:r>
              </m:oMath>
            </m:oMathPara>
          </w:p>
        </w:tc>
      </w:tr>
      <w:tr w:rsidR="00B55DEE" w:rsidRPr="00B55DEE" w14:paraId="2581A566" w14:textId="77777777" w:rsidTr="006755D1">
        <w:tc>
          <w:tcPr>
            <w:tcW w:w="0" w:type="auto"/>
          </w:tcPr>
          <w:p w14:paraId="5441FAC5" w14:textId="77777777" w:rsidR="00B55DEE" w:rsidRPr="007128A4" w:rsidRDefault="00B55DEE" w:rsidP="00B55DEE">
            <w:pPr>
              <w:bidi/>
              <w:spacing w:line="360" w:lineRule="auto"/>
              <w:jc w:val="center"/>
              <w:rPr>
                <w:rFonts w:ascii="David" w:eastAsiaTheme="minorEastAsia" w:hAnsi="David" w:cs="David"/>
                <w:rtl/>
              </w:rPr>
            </w:pPr>
            <m:oMathPara>
              <m:oMath>
                <m:r>
                  <w:rPr>
                    <w:rFonts w:ascii="Cambria Math" w:eastAsiaTheme="minorEastAsia" w:hAnsi="Cambria Math" w:cs="David"/>
                    <w:rtl/>
                  </w:rPr>
                  <m:t>תקציבי</m:t>
                </m:r>
                <m:r>
                  <w:rPr>
                    <w:rFonts w:ascii="Cambria Math" w:eastAsiaTheme="minorEastAsia" w:hAnsi="Cambria Math" w:cs="David"/>
                  </w:rPr>
                  <m:t xml:space="preserve"> </m:t>
                </m:r>
                <m:r>
                  <w:rPr>
                    <w:rFonts w:ascii="Cambria Math" w:eastAsiaTheme="minorEastAsia" w:hAnsi="Cambria Math" w:cs="David"/>
                    <w:rtl/>
                  </w:rPr>
                  <m:t>גירעון</m:t>
                </m:r>
                <m:r>
                  <w:rPr>
                    <w:rFonts w:ascii="Cambria Math" w:eastAsiaTheme="minorEastAsia" w:hAnsi="Cambria Math" w:cs="David"/>
                  </w:rPr>
                  <m:t xml:space="preserve"> BD=5</m:t>
                </m:r>
              </m:oMath>
            </m:oMathPara>
          </w:p>
        </w:tc>
        <w:tc>
          <w:tcPr>
            <w:tcW w:w="0" w:type="auto"/>
          </w:tcPr>
          <w:p w14:paraId="023E2798" w14:textId="77777777" w:rsidR="00B55DEE" w:rsidRPr="007128A4" w:rsidRDefault="00B55DEE" w:rsidP="00B55DEE">
            <w:pPr>
              <w:bidi/>
              <w:spacing w:line="360" w:lineRule="auto"/>
              <w:jc w:val="center"/>
              <w:rPr>
                <w:rFonts w:ascii="David" w:eastAsiaTheme="minorEastAsia" w:hAnsi="David" w:cs="David"/>
                <w:rtl/>
              </w:rPr>
            </w:pPr>
          </w:p>
        </w:tc>
      </w:tr>
    </w:tbl>
    <w:p w14:paraId="5E8B4279" w14:textId="77777777" w:rsidR="000C4D3F" w:rsidRDefault="000C4D3F" w:rsidP="00B55DEE">
      <w:pPr>
        <w:bidi/>
        <w:spacing w:line="360" w:lineRule="auto"/>
        <w:rPr>
          <w:rFonts w:ascii="David" w:eastAsiaTheme="minorEastAsia" w:hAnsi="David" w:cs="David"/>
          <w:rtl/>
        </w:rPr>
      </w:pPr>
    </w:p>
    <w:p w14:paraId="79B2EFDA" w14:textId="3BD0E63C" w:rsidR="00B55DEE" w:rsidRPr="000C4D3F" w:rsidRDefault="000C4D3F" w:rsidP="000C4D3F">
      <w:pPr>
        <w:bidi/>
        <w:spacing w:line="360" w:lineRule="auto"/>
        <w:rPr>
          <w:rFonts w:ascii="David" w:eastAsiaTheme="minorEastAsia" w:hAnsi="David" w:cs="David"/>
          <w:b/>
          <w:bCs/>
          <w:sz w:val="36"/>
          <w:szCs w:val="36"/>
          <w:rtl/>
        </w:rPr>
      </w:pPr>
      <w:r w:rsidRPr="000C4D3F">
        <w:rPr>
          <w:rFonts w:ascii="David" w:eastAsiaTheme="minorEastAsia" w:hAnsi="David" w:cs="David" w:hint="cs"/>
          <w:b/>
          <w:bCs/>
          <w:sz w:val="36"/>
          <w:szCs w:val="36"/>
          <w:highlight w:val="yellow"/>
          <w:rtl/>
        </w:rPr>
        <w:t>כאן בדיוק הסתיים מפגש 2. את המשך המחברת נעדכן לפני מפגש 3</w:t>
      </w:r>
      <w:r w:rsidR="00B55DEE" w:rsidRPr="000C4D3F">
        <w:rPr>
          <w:rFonts w:ascii="David" w:eastAsiaTheme="minorEastAsia" w:hAnsi="David" w:cs="David"/>
          <w:b/>
          <w:bCs/>
          <w:sz w:val="36"/>
          <w:szCs w:val="36"/>
          <w:rtl/>
        </w:rPr>
        <w:br/>
      </w:r>
    </w:p>
    <w:p w14:paraId="7E9C3638" w14:textId="77777777" w:rsidR="007128A4" w:rsidRDefault="007128A4">
      <w:pPr>
        <w:rPr>
          <w:rFonts w:ascii="David" w:eastAsiaTheme="minorEastAsia" w:hAnsi="David" w:cs="David"/>
          <w:b/>
          <w:bCs/>
          <w:u w:val="single"/>
          <w:rtl/>
        </w:rPr>
      </w:pPr>
      <w:r>
        <w:rPr>
          <w:rFonts w:ascii="David" w:eastAsiaTheme="minorEastAsia" w:hAnsi="David" w:cs="David"/>
          <w:b/>
          <w:bCs/>
          <w:u w:val="single"/>
          <w:rtl/>
        </w:rPr>
        <w:br w:type="page"/>
      </w:r>
    </w:p>
    <w:p w14:paraId="1C3C9F90" w14:textId="430EF6D7" w:rsidR="00057FE9" w:rsidRDefault="00057FE9" w:rsidP="00057FE9">
      <w:pPr>
        <w:pStyle w:val="Heading1"/>
        <w:bidi/>
        <w:jc w:val="center"/>
        <w:rPr>
          <w:rtl/>
        </w:rPr>
      </w:pPr>
      <w:bookmarkStart w:id="5" w:name="_Toc184275899"/>
      <w:r w:rsidRPr="00F419CF">
        <w:rPr>
          <w:rFonts w:hint="cs"/>
          <w:rtl/>
        </w:rPr>
        <w:lastRenderedPageBreak/>
        <w:t xml:space="preserve">שיעור </w:t>
      </w:r>
      <w:r>
        <w:rPr>
          <w:rFonts w:hint="cs"/>
          <w:rtl/>
        </w:rPr>
        <w:t>3</w:t>
      </w:r>
      <w:r w:rsidRPr="00F419CF">
        <w:rPr>
          <w:rFonts w:hint="cs"/>
          <w:rtl/>
        </w:rPr>
        <w:t xml:space="preserve"> </w:t>
      </w:r>
      <w:r>
        <w:rPr>
          <w:rtl/>
        </w:rPr>
        <w:t>–</w:t>
      </w:r>
      <w:r w:rsidRPr="00F419CF">
        <w:rPr>
          <w:rFonts w:hint="cs"/>
          <w:rtl/>
        </w:rPr>
        <w:t xml:space="preserve"> </w:t>
      </w:r>
      <w:r>
        <w:rPr>
          <w:rFonts w:hint="cs"/>
          <w:rtl/>
        </w:rPr>
        <w:t xml:space="preserve">המשך תרגול מדדים כלכליים עיקריים </w:t>
      </w:r>
      <w:r>
        <w:rPr>
          <w:rtl/>
        </w:rPr>
        <w:t>–</w:t>
      </w:r>
      <w:r>
        <w:rPr>
          <w:rFonts w:hint="cs"/>
          <w:rtl/>
        </w:rPr>
        <w:t xml:space="preserve"> 21.11.2024</w:t>
      </w:r>
      <w:bookmarkEnd w:id="5"/>
    </w:p>
    <w:p w14:paraId="1108B92A" w14:textId="77777777" w:rsidR="00057FE9" w:rsidRDefault="00057FE9" w:rsidP="00057FE9">
      <w:pPr>
        <w:bidi/>
        <w:spacing w:line="360" w:lineRule="auto"/>
        <w:rPr>
          <w:rFonts w:ascii="David" w:eastAsiaTheme="minorEastAsia" w:hAnsi="David" w:cs="David"/>
          <w:b/>
          <w:bCs/>
          <w:u w:val="single"/>
          <w:rtl/>
        </w:rPr>
      </w:pPr>
    </w:p>
    <w:p w14:paraId="1C51D2F2" w14:textId="4B89DC91" w:rsidR="00125C40" w:rsidRDefault="00125C40" w:rsidP="00125C40">
      <w:pPr>
        <w:autoSpaceDE w:val="0"/>
        <w:autoSpaceDN w:val="0"/>
        <w:bidi/>
        <w:adjustRightInd w:val="0"/>
        <w:spacing w:line="360" w:lineRule="auto"/>
        <w:jc w:val="both"/>
        <w:rPr>
          <w:rFonts w:ascii="David" w:hAnsi="David" w:cs="David"/>
          <w:rtl/>
        </w:rPr>
      </w:pPr>
      <w:r>
        <w:rPr>
          <w:rFonts w:ascii="David" w:hAnsi="David" w:cs="David" w:hint="cs"/>
          <w:rtl/>
        </w:rPr>
        <w:t>מטרות המפגש:</w:t>
      </w:r>
    </w:p>
    <w:p w14:paraId="524F6543" w14:textId="48E05E48" w:rsidR="00125C40" w:rsidRDefault="00125C40" w:rsidP="00625A6D">
      <w:pPr>
        <w:pStyle w:val="ListParagraph"/>
        <w:numPr>
          <w:ilvl w:val="0"/>
          <w:numId w:val="33"/>
        </w:numPr>
        <w:autoSpaceDE w:val="0"/>
        <w:autoSpaceDN w:val="0"/>
        <w:bidi/>
        <w:adjustRightInd w:val="0"/>
        <w:spacing w:line="360" w:lineRule="auto"/>
        <w:jc w:val="both"/>
        <w:rPr>
          <w:rFonts w:ascii="David" w:hAnsi="David" w:cs="David"/>
        </w:rPr>
      </w:pPr>
      <w:r>
        <w:rPr>
          <w:rFonts w:ascii="David" w:hAnsi="David" w:cs="David" w:hint="cs"/>
          <w:rtl/>
        </w:rPr>
        <w:t xml:space="preserve">להתרענן באינדיקטורים כלכליים בסיסיים וחישובם באופן משותף. אחרי המפגש הזה סוף סוף אתן תרגילון. </w:t>
      </w:r>
    </w:p>
    <w:p w14:paraId="725A8686" w14:textId="6AD4E1F4" w:rsidR="00125C40" w:rsidRDefault="00761789" w:rsidP="00625A6D">
      <w:pPr>
        <w:pStyle w:val="ListParagraph"/>
        <w:numPr>
          <w:ilvl w:val="0"/>
          <w:numId w:val="33"/>
        </w:numPr>
        <w:autoSpaceDE w:val="0"/>
        <w:autoSpaceDN w:val="0"/>
        <w:bidi/>
        <w:adjustRightInd w:val="0"/>
        <w:spacing w:line="360" w:lineRule="auto"/>
        <w:jc w:val="both"/>
        <w:rPr>
          <w:rFonts w:ascii="David" w:hAnsi="David" w:cs="David"/>
        </w:rPr>
      </w:pPr>
      <w:r>
        <w:rPr>
          <w:rFonts w:ascii="David" w:hAnsi="David" w:cs="David" w:hint="cs"/>
          <w:rtl/>
        </w:rPr>
        <w:t xml:space="preserve">להציג את מושג התוצר לנפש ואת חשיבותו. </w:t>
      </w:r>
    </w:p>
    <w:p w14:paraId="40157D22" w14:textId="5BD69441" w:rsidR="00761789" w:rsidRDefault="00761789" w:rsidP="00625A6D">
      <w:pPr>
        <w:pStyle w:val="ListParagraph"/>
        <w:numPr>
          <w:ilvl w:val="0"/>
          <w:numId w:val="33"/>
        </w:numPr>
        <w:autoSpaceDE w:val="0"/>
        <w:autoSpaceDN w:val="0"/>
        <w:bidi/>
        <w:adjustRightInd w:val="0"/>
        <w:spacing w:line="360" w:lineRule="auto"/>
        <w:jc w:val="both"/>
        <w:rPr>
          <w:rFonts w:ascii="David" w:hAnsi="David" w:cs="David"/>
        </w:rPr>
      </w:pPr>
      <w:r>
        <w:rPr>
          <w:rFonts w:ascii="David" w:hAnsi="David" w:cs="David" w:hint="cs"/>
          <w:rtl/>
        </w:rPr>
        <w:t xml:space="preserve">לדון בהצגת התוצר דרך צד ההוצאות (למעשה, הדרך האחרונה, אחרי שהצגנו לפי ערך מוסף ולפי הכנסה נובעת). </w:t>
      </w:r>
    </w:p>
    <w:p w14:paraId="4415CDCA" w14:textId="72AFF364" w:rsidR="00761789" w:rsidRPr="00125C40" w:rsidRDefault="00761789" w:rsidP="00625A6D">
      <w:pPr>
        <w:pStyle w:val="ListParagraph"/>
        <w:numPr>
          <w:ilvl w:val="0"/>
          <w:numId w:val="33"/>
        </w:numPr>
        <w:autoSpaceDE w:val="0"/>
        <w:autoSpaceDN w:val="0"/>
        <w:bidi/>
        <w:adjustRightInd w:val="0"/>
        <w:spacing w:line="360" w:lineRule="auto"/>
        <w:jc w:val="both"/>
        <w:rPr>
          <w:rFonts w:ascii="David" w:hAnsi="David" w:cs="David"/>
          <w:rtl/>
        </w:rPr>
      </w:pPr>
      <w:r>
        <w:rPr>
          <w:rFonts w:ascii="David" w:hAnsi="David" w:cs="David" w:hint="cs"/>
          <w:rtl/>
        </w:rPr>
        <w:t xml:space="preserve">ככל שנספיק </w:t>
      </w:r>
      <w:r>
        <w:rPr>
          <w:rFonts w:ascii="David" w:hAnsi="David" w:cs="David"/>
          <w:rtl/>
        </w:rPr>
        <w:t>–</w:t>
      </w:r>
      <w:r>
        <w:rPr>
          <w:rFonts w:ascii="David" w:hAnsi="David" w:cs="David" w:hint="cs"/>
          <w:rtl/>
        </w:rPr>
        <w:t xml:space="preserve"> דיון בהבחנה בין ריאלי ונומינלי בהקשרי תוצר וצמיחה. </w:t>
      </w:r>
    </w:p>
    <w:p w14:paraId="62C573DE" w14:textId="77777777" w:rsidR="00125C40" w:rsidRDefault="00125C40" w:rsidP="00125C40">
      <w:pPr>
        <w:autoSpaceDE w:val="0"/>
        <w:autoSpaceDN w:val="0"/>
        <w:bidi/>
        <w:adjustRightInd w:val="0"/>
        <w:spacing w:line="360" w:lineRule="auto"/>
        <w:jc w:val="both"/>
        <w:rPr>
          <w:rFonts w:ascii="David" w:hAnsi="David" w:cs="David"/>
          <w:b/>
          <w:bCs/>
          <w:rtl/>
        </w:rPr>
      </w:pPr>
    </w:p>
    <w:p w14:paraId="250C404D" w14:textId="3B1B5AD3" w:rsidR="00057FE9" w:rsidRPr="007E45FD" w:rsidRDefault="00057FE9" w:rsidP="00125C40">
      <w:pPr>
        <w:autoSpaceDE w:val="0"/>
        <w:autoSpaceDN w:val="0"/>
        <w:bidi/>
        <w:adjustRightInd w:val="0"/>
        <w:spacing w:line="360" w:lineRule="auto"/>
        <w:jc w:val="both"/>
        <w:rPr>
          <w:rFonts w:ascii="David" w:hAnsi="David" w:cs="David"/>
          <w:b/>
          <w:bCs/>
          <w:color w:val="000000"/>
        </w:rPr>
      </w:pPr>
      <w:r w:rsidRPr="007E45FD">
        <w:rPr>
          <w:rFonts w:ascii="David" w:hAnsi="David" w:cs="David" w:hint="cs"/>
          <w:b/>
          <w:bCs/>
          <w:rtl/>
        </w:rPr>
        <w:t xml:space="preserve">שאלה </w:t>
      </w:r>
      <w:r w:rsidR="00B1788F">
        <w:rPr>
          <w:rFonts w:ascii="David" w:hAnsi="David" w:cs="David" w:hint="cs"/>
          <w:b/>
          <w:bCs/>
          <w:rtl/>
        </w:rPr>
        <w:t>3.1</w:t>
      </w:r>
      <w:r w:rsidRPr="007E45FD">
        <w:rPr>
          <w:rFonts w:ascii="David" w:hAnsi="David" w:cs="David" w:hint="cs"/>
          <w:b/>
          <w:bCs/>
          <w:color w:val="000000"/>
          <w:rtl/>
        </w:rPr>
        <w:t xml:space="preserve"> </w:t>
      </w:r>
      <w:r>
        <w:rPr>
          <w:rFonts w:ascii="David" w:hAnsi="David" w:cs="David"/>
          <w:b/>
          <w:bCs/>
          <w:color w:val="000000"/>
          <w:rtl/>
        </w:rPr>
        <w:t>–</w:t>
      </w:r>
      <w:r w:rsidRPr="007E45FD">
        <w:rPr>
          <w:rFonts w:ascii="David" w:hAnsi="David" w:cs="David" w:hint="cs"/>
          <w:b/>
          <w:bCs/>
          <w:color w:val="000000"/>
          <w:rtl/>
        </w:rPr>
        <w:t xml:space="preserve"> חישוב התוצר בסקטור העסקי</w:t>
      </w:r>
    </w:p>
    <w:p w14:paraId="620B98DF"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נניח כי במשק קיימות שתי פירמות בלבד:</w:t>
      </w:r>
    </w:p>
    <w:p w14:paraId="71F4871D"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 xml:space="preserve">פירמה א' </w:t>
      </w:r>
      <w:r w:rsidRPr="007E45FD">
        <w:rPr>
          <w:rFonts w:ascii="David" w:hAnsi="David" w:cs="David"/>
          <w:color w:val="000000"/>
          <w:rtl/>
        </w:rPr>
        <w:t>–</w:t>
      </w:r>
      <w:r w:rsidRPr="007E45FD">
        <w:rPr>
          <w:rFonts w:ascii="David" w:hAnsi="David" w:cs="David" w:hint="cs"/>
          <w:color w:val="000000"/>
          <w:rtl/>
        </w:rPr>
        <w:t xml:space="preserve"> מייצרת דפים. בשנת 2020 יצרה דפים ללא עלות ראשונית ומכרה אותן לפירמה ב תמורת 35.</w:t>
      </w:r>
    </w:p>
    <w:p w14:paraId="4CF05726"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 xml:space="preserve">פירמה ב׳ </w:t>
      </w:r>
      <w:r w:rsidRPr="007E45FD">
        <w:rPr>
          <w:rFonts w:ascii="David" w:hAnsi="David" w:cs="David"/>
          <w:color w:val="000000"/>
          <w:rtl/>
        </w:rPr>
        <w:t>–</w:t>
      </w:r>
      <w:r w:rsidRPr="007E45FD">
        <w:rPr>
          <w:rFonts w:ascii="David" w:hAnsi="David" w:cs="David" w:hint="cs"/>
          <w:color w:val="000000"/>
          <w:rtl/>
        </w:rPr>
        <w:t xml:space="preserve"> מייצרת מחברות. בשנת 2020 יצרה מחברות ומכרה אותן בסכום של 75. </w:t>
      </w:r>
    </w:p>
    <w:p w14:paraId="3B4C3122"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הניחו היעדר התערבות ממשלתית כלשהי במשק.</w:t>
      </w:r>
    </w:p>
    <w:p w14:paraId="7505C781"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נדרש:</w:t>
      </w:r>
      <w:r w:rsidRPr="007E45FD">
        <w:rPr>
          <w:rFonts w:ascii="David" w:hAnsi="David" w:cs="David" w:hint="cs"/>
          <w:color w:val="000000"/>
        </w:rPr>
        <w:t xml:space="preserve"> </w:t>
      </w:r>
      <w:r w:rsidRPr="007E45FD">
        <w:rPr>
          <w:rFonts w:ascii="David" w:hAnsi="David" w:cs="David" w:hint="cs"/>
          <w:color w:val="000000"/>
          <w:rtl/>
        </w:rPr>
        <w:t>מה התוצר של המשק?</w:t>
      </w:r>
    </w:p>
    <w:p w14:paraId="79C39E1D"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75.</w:t>
      </w:r>
    </w:p>
    <w:p w14:paraId="6095C149"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40.</w:t>
      </w:r>
    </w:p>
    <w:p w14:paraId="6C24E602"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35.</w:t>
      </w:r>
    </w:p>
    <w:p w14:paraId="5E98C86C"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110.</w:t>
      </w:r>
    </w:p>
    <w:p w14:paraId="264DAE14"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אין אף תשובה נכונה.</w:t>
      </w:r>
    </w:p>
    <w:p w14:paraId="0D1BFCC0" w14:textId="3AEF8EA0" w:rsidR="00057FE9" w:rsidRPr="007E45FD" w:rsidRDefault="00057FE9" w:rsidP="00057FE9">
      <w:pPr>
        <w:bidi/>
        <w:spacing w:line="360" w:lineRule="auto"/>
        <w:contextualSpacing/>
        <w:jc w:val="both"/>
        <w:rPr>
          <w:rFonts w:ascii="David" w:hAnsi="David" w:cs="David"/>
          <w:b/>
          <w:bCs/>
          <w:rtl/>
        </w:rPr>
      </w:pPr>
      <w:r w:rsidRPr="007E45FD">
        <w:rPr>
          <w:rFonts w:ascii="David" w:hAnsi="David" w:cs="David" w:hint="cs"/>
          <w:b/>
          <w:bCs/>
          <w:rtl/>
        </w:rPr>
        <w:t xml:space="preserve">פתרון שאלה </w:t>
      </w:r>
      <w:r w:rsidR="00B1788F">
        <w:rPr>
          <w:rFonts w:ascii="David" w:hAnsi="David" w:cs="David" w:hint="cs"/>
          <w:b/>
          <w:bCs/>
          <w:rtl/>
        </w:rPr>
        <w:t>3.1</w:t>
      </w:r>
    </w:p>
    <w:p w14:paraId="05BC102B" w14:textId="77777777" w:rsidR="00057FE9" w:rsidRPr="00842FAB" w:rsidRDefault="00057FE9" w:rsidP="00057FE9">
      <w:pPr>
        <w:bidi/>
        <w:spacing w:line="360" w:lineRule="auto"/>
        <w:contextualSpacing/>
        <w:jc w:val="both"/>
        <w:rPr>
          <w:rFonts w:ascii="David" w:hAnsi="David" w:cs="David"/>
        </w:rPr>
      </w:pPr>
      <w:r w:rsidRPr="00842FAB">
        <w:rPr>
          <w:rFonts w:ascii="David" w:hAnsi="David" w:cs="David" w:hint="cs"/>
          <w:rtl/>
        </w:rPr>
        <w:t xml:space="preserve">התשובה הנכונה – 75. </w:t>
      </w:r>
    </w:p>
    <w:p w14:paraId="2DB271B8" w14:textId="72530136" w:rsidR="00842FAB" w:rsidRPr="007E45FD" w:rsidRDefault="00842FAB" w:rsidP="00842FAB">
      <w:pPr>
        <w:bidi/>
        <w:spacing w:line="360" w:lineRule="auto"/>
        <w:contextualSpacing/>
        <w:jc w:val="both"/>
        <w:rPr>
          <w:rFonts w:ascii="David" w:hAnsi="David" w:cs="David"/>
          <w:rtl/>
        </w:rPr>
      </w:pPr>
      <w:r>
        <w:rPr>
          <w:rFonts w:ascii="David" w:hAnsi="David" w:cs="David" w:hint="cs"/>
          <w:rtl/>
        </w:rPr>
        <w:t xml:space="preserve">הדרך הקצרה </w:t>
      </w:r>
      <w:r>
        <w:rPr>
          <w:rFonts w:ascii="David" w:hAnsi="David" w:cs="David"/>
          <w:rtl/>
        </w:rPr>
        <w:t>–</w:t>
      </w:r>
      <w:r>
        <w:rPr>
          <w:rFonts w:ascii="David" w:hAnsi="David" w:cs="David" w:hint="cs"/>
          <w:rtl/>
        </w:rPr>
        <w:t xml:space="preserve"> הערך המוסף המצרפי של כל הפירמות מתבטא במחיר המכירה לצרכן הסופי (מחיר המכירה של הפירמה האחרונה). לכן מדובר ב-75. </w:t>
      </w:r>
    </w:p>
    <w:p w14:paraId="1AC500DD" w14:textId="77777777" w:rsidR="00057FE9" w:rsidRPr="007E45FD" w:rsidRDefault="00057FE9" w:rsidP="00057FE9">
      <w:pPr>
        <w:bidi/>
        <w:spacing w:line="360" w:lineRule="auto"/>
        <w:jc w:val="both"/>
        <w:rPr>
          <w:rFonts w:ascii="David" w:hAnsi="David" w:cs="David"/>
          <w:color w:val="000000"/>
          <w:rtl/>
        </w:rPr>
      </w:pPr>
      <w:r w:rsidRPr="007E45FD">
        <w:rPr>
          <w:rFonts w:ascii="David" w:hAnsi="David" w:cs="David" w:hint="cs"/>
          <w:color w:val="000000"/>
          <w:rtl/>
        </w:rPr>
        <w:t>נייר העבודה הכללי שלנו לטובת חישוב ערך מוסף וסיכומו המהווה את התוצר יהא כדלקמן:</w:t>
      </w:r>
    </w:p>
    <w:tbl>
      <w:tblPr>
        <w:tblStyle w:val="TableGrid"/>
        <w:bidiVisual/>
        <w:tblW w:w="0" w:type="auto"/>
        <w:tblLook w:val="04A0" w:firstRow="1" w:lastRow="0" w:firstColumn="1" w:lastColumn="0" w:noHBand="0" w:noVBand="1"/>
      </w:tblPr>
      <w:tblGrid>
        <w:gridCol w:w="2337"/>
        <w:gridCol w:w="2337"/>
        <w:gridCol w:w="2338"/>
        <w:gridCol w:w="2338"/>
      </w:tblGrid>
      <w:tr w:rsidR="00125C40" w:rsidRPr="00125C40" w14:paraId="20664176" w14:textId="77777777" w:rsidTr="006755D1">
        <w:tc>
          <w:tcPr>
            <w:tcW w:w="2337" w:type="dxa"/>
          </w:tcPr>
          <w:p w14:paraId="12BEDD74"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פרטים</w:t>
            </w:r>
          </w:p>
        </w:tc>
        <w:tc>
          <w:tcPr>
            <w:tcW w:w="2337" w:type="dxa"/>
          </w:tcPr>
          <w:p w14:paraId="3F426356"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א</w:t>
            </w:r>
          </w:p>
        </w:tc>
        <w:tc>
          <w:tcPr>
            <w:tcW w:w="2338" w:type="dxa"/>
          </w:tcPr>
          <w:p w14:paraId="70E9BCEC"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ב</w:t>
            </w:r>
          </w:p>
        </w:tc>
        <w:tc>
          <w:tcPr>
            <w:tcW w:w="2338" w:type="dxa"/>
          </w:tcPr>
          <w:p w14:paraId="52018C0A"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סה״כ</w:t>
            </w:r>
          </w:p>
        </w:tc>
      </w:tr>
      <w:tr w:rsidR="00125C40" w:rsidRPr="00125C40" w14:paraId="3C68230E" w14:textId="77777777" w:rsidTr="006755D1">
        <w:tc>
          <w:tcPr>
            <w:tcW w:w="2337" w:type="dxa"/>
          </w:tcPr>
          <w:p w14:paraId="0DEA1FF1"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מכירות</w:t>
            </w:r>
          </w:p>
        </w:tc>
        <w:tc>
          <w:tcPr>
            <w:tcW w:w="2337" w:type="dxa"/>
          </w:tcPr>
          <w:p w14:paraId="69D80C62"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c>
          <w:tcPr>
            <w:tcW w:w="2338" w:type="dxa"/>
          </w:tcPr>
          <w:p w14:paraId="205FEF69"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75</w:t>
            </w:r>
          </w:p>
        </w:tc>
        <w:tc>
          <w:tcPr>
            <w:tcW w:w="2338" w:type="dxa"/>
          </w:tcPr>
          <w:p w14:paraId="1B704086"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110</w:t>
            </w:r>
          </w:p>
        </w:tc>
      </w:tr>
      <w:tr w:rsidR="00125C40" w:rsidRPr="00125C40" w14:paraId="6DB32DBE" w14:textId="77777777" w:rsidTr="006755D1">
        <w:tc>
          <w:tcPr>
            <w:tcW w:w="2337" w:type="dxa"/>
          </w:tcPr>
          <w:p w14:paraId="0215A9C7"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קניות</w:t>
            </w:r>
          </w:p>
        </w:tc>
        <w:tc>
          <w:tcPr>
            <w:tcW w:w="2337" w:type="dxa"/>
          </w:tcPr>
          <w:p w14:paraId="141EFB08"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(0)</w:t>
            </w:r>
          </w:p>
        </w:tc>
        <w:tc>
          <w:tcPr>
            <w:tcW w:w="2338" w:type="dxa"/>
          </w:tcPr>
          <w:p w14:paraId="03911D2E"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c>
          <w:tcPr>
            <w:tcW w:w="2338" w:type="dxa"/>
          </w:tcPr>
          <w:p w14:paraId="71192BD3"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r>
      <w:tr w:rsidR="00125C40" w:rsidRPr="00125C40" w14:paraId="68FD2C24" w14:textId="77777777" w:rsidTr="006755D1">
        <w:tc>
          <w:tcPr>
            <w:tcW w:w="2337" w:type="dxa"/>
          </w:tcPr>
          <w:p w14:paraId="0DEEC80A"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ערך מוסף</w:t>
            </w:r>
          </w:p>
        </w:tc>
        <w:tc>
          <w:tcPr>
            <w:tcW w:w="2337" w:type="dxa"/>
          </w:tcPr>
          <w:p w14:paraId="1C7CDE68"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c>
          <w:tcPr>
            <w:tcW w:w="2338" w:type="dxa"/>
          </w:tcPr>
          <w:p w14:paraId="7D6D0D26"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40</w:t>
            </w:r>
          </w:p>
        </w:tc>
        <w:tc>
          <w:tcPr>
            <w:tcW w:w="2338" w:type="dxa"/>
            <w:shd w:val="clear" w:color="auto" w:fill="FFFF00"/>
          </w:tcPr>
          <w:p w14:paraId="5B9E750C"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75</w:t>
            </w:r>
          </w:p>
        </w:tc>
      </w:tr>
    </w:tbl>
    <w:p w14:paraId="539358AA" w14:textId="77777777" w:rsidR="00057FE9" w:rsidRPr="00125C40" w:rsidRDefault="00057FE9" w:rsidP="00057FE9">
      <w:pPr>
        <w:bidi/>
        <w:spacing w:line="360" w:lineRule="auto"/>
        <w:contextualSpacing/>
        <w:rPr>
          <w:rFonts w:ascii="David" w:hAnsi="David" w:cs="David"/>
          <w:b/>
          <w:bCs/>
          <w:color w:val="FFFFFF" w:themeColor="background1"/>
          <w:rtl/>
        </w:rPr>
      </w:pPr>
    </w:p>
    <w:p w14:paraId="5232FD1A" w14:textId="77777777" w:rsidR="00842FAB" w:rsidRDefault="00842FAB">
      <w:pPr>
        <w:rPr>
          <w:rFonts w:ascii="David" w:hAnsi="David" w:cs="David"/>
          <w:b/>
          <w:bCs/>
          <w:rtl/>
        </w:rPr>
      </w:pPr>
      <w:r>
        <w:rPr>
          <w:rFonts w:ascii="David" w:hAnsi="David" w:cs="David"/>
          <w:b/>
          <w:bCs/>
          <w:rtl/>
        </w:rPr>
        <w:br w:type="page"/>
      </w:r>
    </w:p>
    <w:p w14:paraId="56BD47B3" w14:textId="0DA4745C" w:rsidR="00057FE9" w:rsidRPr="007E45FD" w:rsidRDefault="00057FE9" w:rsidP="00057FE9">
      <w:pPr>
        <w:bidi/>
        <w:spacing w:line="360" w:lineRule="auto"/>
        <w:contextualSpacing/>
        <w:rPr>
          <w:rFonts w:ascii="David" w:hAnsi="David" w:cs="David"/>
          <w:b/>
          <w:bCs/>
          <w:rtl/>
        </w:rPr>
      </w:pPr>
      <w:r w:rsidRPr="007E45FD">
        <w:rPr>
          <w:rFonts w:ascii="David" w:hAnsi="David" w:cs="David" w:hint="cs"/>
          <w:b/>
          <w:bCs/>
          <w:rtl/>
        </w:rPr>
        <w:lastRenderedPageBreak/>
        <w:t xml:space="preserve">שאלה </w:t>
      </w:r>
      <w:r w:rsidR="00B1788F">
        <w:rPr>
          <w:rFonts w:ascii="David" w:hAnsi="David" w:cs="David" w:hint="cs"/>
          <w:b/>
          <w:bCs/>
          <w:rtl/>
        </w:rPr>
        <w:t>3.2</w:t>
      </w:r>
      <w:r w:rsidRPr="007E45FD">
        <w:rPr>
          <w:rFonts w:ascii="David" w:hAnsi="David" w:cs="David" w:hint="cs"/>
          <w:b/>
          <w:bCs/>
          <w:rtl/>
        </w:rPr>
        <w:t xml:space="preserve"> </w:t>
      </w:r>
      <w:r>
        <w:rPr>
          <w:rFonts w:ascii="David" w:hAnsi="David" w:cs="David"/>
          <w:b/>
          <w:bCs/>
          <w:rtl/>
        </w:rPr>
        <w:t>–</w:t>
      </w:r>
      <w:r w:rsidRPr="007E45FD">
        <w:rPr>
          <w:rFonts w:ascii="David" w:hAnsi="David" w:cs="David" w:hint="cs"/>
          <w:b/>
          <w:bCs/>
          <w:rtl/>
        </w:rPr>
        <w:t xml:space="preserve"> </w:t>
      </w:r>
      <w:r w:rsidRPr="007E45FD">
        <w:rPr>
          <w:rFonts w:ascii="David" w:hAnsi="David" w:cs="David"/>
          <w:b/>
          <w:bCs/>
          <w:rtl/>
        </w:rPr>
        <w:t>חישוב התוצר בסקטור העסקי – ריבוי פירמות</w:t>
      </w:r>
    </w:p>
    <w:p w14:paraId="367484FB" w14:textId="47061515" w:rsidR="00057FE9" w:rsidRPr="007E45FD" w:rsidRDefault="00057FE9" w:rsidP="00057FE9">
      <w:pPr>
        <w:bidi/>
        <w:spacing w:line="360" w:lineRule="auto"/>
        <w:contextualSpacing/>
        <w:jc w:val="both"/>
        <w:rPr>
          <w:rFonts w:ascii="David" w:hAnsi="David" w:cs="David"/>
          <w:rtl/>
        </w:rPr>
      </w:pPr>
      <w:r w:rsidRPr="007E45FD">
        <w:rPr>
          <w:rFonts w:ascii="David" w:hAnsi="David" w:cs="David" w:hint="cs"/>
          <w:rtl/>
        </w:rPr>
        <w:t>במשק סגור של מדינת "</w:t>
      </w:r>
      <w:r w:rsidR="00842FAB">
        <w:rPr>
          <w:rFonts w:ascii="David" w:hAnsi="David" w:cs="David" w:hint="cs"/>
          <w:rtl/>
        </w:rPr>
        <w:t>נקניק עולם</w:t>
      </w:r>
      <w:r w:rsidRPr="007E45FD">
        <w:rPr>
          <w:rFonts w:ascii="David" w:hAnsi="David" w:cs="David" w:hint="cs"/>
          <w:rtl/>
        </w:rPr>
        <w:t xml:space="preserve">", הפעילות הכלכלית כוללת שלושה מפעלים בתחום </w:t>
      </w:r>
      <w:r w:rsidR="00842FAB">
        <w:rPr>
          <w:rFonts w:ascii="David" w:hAnsi="David" w:cs="David" w:hint="cs"/>
          <w:rtl/>
        </w:rPr>
        <w:t>הנקניק</w:t>
      </w:r>
      <w:r w:rsidRPr="007E45FD">
        <w:rPr>
          <w:rFonts w:ascii="David" w:hAnsi="David" w:cs="David" w:hint="cs"/>
          <w:rtl/>
        </w:rPr>
        <w:t>:</w:t>
      </w:r>
      <w:r w:rsidRPr="007E45FD">
        <w:rPr>
          <w:rFonts w:ascii="David" w:hAnsi="David" w:cs="David" w:hint="cs"/>
        </w:rPr>
        <w:t xml:space="preserve"> </w:t>
      </w:r>
      <w:r w:rsidRPr="007E45FD">
        <w:rPr>
          <w:rFonts w:ascii="David" w:hAnsi="David" w:cs="David" w:hint="cs"/>
          <w:rtl/>
        </w:rPr>
        <w:t>מפעל "</w:t>
      </w:r>
      <w:r w:rsidR="00842FAB">
        <w:rPr>
          <w:rFonts w:ascii="David" w:hAnsi="David" w:cs="David" w:hint="cs"/>
          <w:rtl/>
        </w:rPr>
        <w:t>כרבולות</w:t>
      </w:r>
      <w:r w:rsidRPr="007E45FD">
        <w:rPr>
          <w:rFonts w:ascii="David" w:hAnsi="David" w:cs="David" w:hint="cs"/>
          <w:rtl/>
        </w:rPr>
        <w:t>", מפעל  "</w:t>
      </w:r>
      <w:r w:rsidR="00842FAB">
        <w:rPr>
          <w:rFonts w:ascii="David" w:hAnsi="David" w:cs="David" w:hint="cs"/>
          <w:rtl/>
        </w:rPr>
        <w:t>פופיקים</w:t>
      </w:r>
      <w:r w:rsidRPr="007E45FD">
        <w:rPr>
          <w:rFonts w:ascii="David" w:hAnsi="David" w:cs="David" w:hint="cs"/>
          <w:rtl/>
        </w:rPr>
        <w:t>" ומפעל  "</w:t>
      </w:r>
      <w:r w:rsidR="00842FAB">
        <w:rPr>
          <w:rFonts w:ascii="David" w:hAnsi="David" w:cs="David" w:hint="cs"/>
          <w:rtl/>
        </w:rPr>
        <w:t>ניטריטים</w:t>
      </w:r>
      <w:r w:rsidRPr="007E45FD">
        <w:rPr>
          <w:rFonts w:ascii="David" w:hAnsi="David" w:cs="David" w:hint="cs"/>
          <w:rtl/>
        </w:rPr>
        <w:t xml:space="preserve">". </w:t>
      </w:r>
    </w:p>
    <w:p w14:paraId="2F1E5AB1" w14:textId="6AD38AB1" w:rsidR="00057FE9" w:rsidRPr="007E45FD" w:rsidRDefault="00057FE9" w:rsidP="00057FE9">
      <w:pPr>
        <w:bidi/>
        <w:spacing w:line="360" w:lineRule="auto"/>
        <w:contextualSpacing/>
        <w:jc w:val="both"/>
        <w:rPr>
          <w:rFonts w:ascii="David" w:hAnsi="David" w:cs="David"/>
          <w:sz w:val="16"/>
          <w:szCs w:val="16"/>
          <w:rtl/>
        </w:rPr>
      </w:pPr>
      <w:r w:rsidRPr="007E45FD">
        <w:rPr>
          <w:rFonts w:ascii="David" w:hAnsi="David" w:cs="David" w:hint="cs"/>
          <w:rtl/>
        </w:rPr>
        <w:t>החומר שמיוצר במפעל "</w:t>
      </w:r>
      <w:r w:rsidR="00842FAB">
        <w:rPr>
          <w:rFonts w:ascii="David" w:hAnsi="David" w:cs="David" w:hint="cs"/>
          <w:rtl/>
        </w:rPr>
        <w:t>כרבולות</w:t>
      </w:r>
      <w:r w:rsidRPr="007E45FD">
        <w:rPr>
          <w:rFonts w:ascii="David" w:hAnsi="David" w:cs="David" w:hint="cs"/>
          <w:rtl/>
        </w:rPr>
        <w:t>" נמכר רק למפעל "</w:t>
      </w:r>
      <w:r w:rsidR="00842FAB">
        <w:rPr>
          <w:rFonts w:ascii="David" w:hAnsi="David" w:cs="David" w:hint="cs"/>
          <w:rtl/>
        </w:rPr>
        <w:t>פופיקים</w:t>
      </w:r>
      <w:r w:rsidRPr="007E45FD">
        <w:rPr>
          <w:rFonts w:ascii="David" w:hAnsi="David" w:cs="David" w:hint="cs"/>
          <w:rtl/>
        </w:rPr>
        <w:t>"</w:t>
      </w:r>
      <w:r w:rsidRPr="007E45FD">
        <w:rPr>
          <w:rFonts w:ascii="David" w:hAnsi="David" w:cs="David" w:hint="cs"/>
          <w:sz w:val="16"/>
          <w:szCs w:val="16"/>
          <w:rtl/>
        </w:rPr>
        <w:t>.</w:t>
      </w:r>
    </w:p>
    <w:p w14:paraId="3A89F30C" w14:textId="11F5EBEF" w:rsidR="00057FE9" w:rsidRPr="007E45FD" w:rsidRDefault="00057FE9" w:rsidP="00057FE9">
      <w:pPr>
        <w:bidi/>
        <w:spacing w:line="360" w:lineRule="auto"/>
        <w:contextualSpacing/>
        <w:jc w:val="both"/>
        <w:rPr>
          <w:rFonts w:ascii="David" w:hAnsi="David" w:cs="David"/>
          <w:rtl/>
        </w:rPr>
      </w:pPr>
      <w:r w:rsidRPr="007E45FD">
        <w:rPr>
          <w:rFonts w:ascii="David" w:hAnsi="David" w:cs="David" w:hint="cs"/>
          <w:rtl/>
        </w:rPr>
        <w:t xml:space="preserve">חלק </w:t>
      </w:r>
      <w:r w:rsidR="00842FAB">
        <w:rPr>
          <w:rFonts w:ascii="David" w:hAnsi="David" w:cs="David" w:hint="cs"/>
          <w:rtl/>
        </w:rPr>
        <w:t>מהנקניק</w:t>
      </w:r>
      <w:r w:rsidRPr="007E45FD">
        <w:rPr>
          <w:rFonts w:ascii="David" w:hAnsi="David" w:cs="David" w:hint="cs"/>
          <w:rtl/>
        </w:rPr>
        <w:t xml:space="preserve"> שמייצר מפעל "</w:t>
      </w:r>
      <w:r w:rsidR="00842FAB">
        <w:rPr>
          <w:rFonts w:ascii="David" w:hAnsi="David" w:cs="David" w:hint="cs"/>
          <w:rtl/>
        </w:rPr>
        <w:t>פופיקים</w:t>
      </w:r>
      <w:r w:rsidRPr="007E45FD">
        <w:rPr>
          <w:rFonts w:ascii="David" w:hAnsi="David" w:cs="David" w:hint="cs"/>
          <w:rtl/>
        </w:rPr>
        <w:t>" נמכרים לצרכנים, וחלק אחר נמכרים למפעל "</w:t>
      </w:r>
      <w:r w:rsidR="00842FAB">
        <w:rPr>
          <w:rFonts w:ascii="David" w:hAnsi="David" w:cs="David" w:hint="cs"/>
          <w:rtl/>
        </w:rPr>
        <w:t>ניטריטים</w:t>
      </w:r>
      <w:r w:rsidRPr="007E45FD">
        <w:rPr>
          <w:rFonts w:ascii="David" w:hAnsi="David" w:cs="David" w:hint="cs"/>
          <w:rtl/>
        </w:rPr>
        <w:t>" לטובת שיפורים נוספים.</w:t>
      </w:r>
    </w:p>
    <w:p w14:paraId="593DD66B" w14:textId="77777777" w:rsidR="00057FE9" w:rsidRPr="007E45FD" w:rsidRDefault="00057FE9" w:rsidP="00057FE9">
      <w:pPr>
        <w:bidi/>
        <w:spacing w:line="360" w:lineRule="auto"/>
        <w:rPr>
          <w:rFonts w:ascii="David" w:hAnsi="David" w:cs="David"/>
        </w:rPr>
      </w:pPr>
      <w:r w:rsidRPr="007E45FD">
        <w:rPr>
          <w:rFonts w:ascii="David" w:hAnsi="David" w:cs="David" w:hint="cs"/>
          <w:rtl/>
        </w:rPr>
        <w:t>הממשלה מספקת שירותים בהיקף של 100 מיליוני ש״ח ולשם כך מעסיקה עובדים בעלות 20 מיליוני ש״ח.</w:t>
      </w:r>
    </w:p>
    <w:p w14:paraId="3457B684" w14:textId="77777777" w:rsidR="00057FE9" w:rsidRPr="007E45FD" w:rsidRDefault="00057FE9" w:rsidP="00057FE9">
      <w:pPr>
        <w:bidi/>
        <w:spacing w:line="360" w:lineRule="auto"/>
        <w:contextualSpacing/>
        <w:jc w:val="both"/>
        <w:rPr>
          <w:rFonts w:ascii="David" w:hAnsi="David" w:cs="David"/>
          <w:rtl/>
        </w:rPr>
      </w:pPr>
      <w:r w:rsidRPr="007E45FD">
        <w:rPr>
          <w:rFonts w:ascii="David" w:hAnsi="David" w:cs="David" w:hint="cs"/>
          <w:rtl/>
        </w:rPr>
        <w:t>להלן נתונים בדבר דוחות רווח והפסד במפעלים אלו – הערכים במיליוני ש״ח.</w:t>
      </w:r>
    </w:p>
    <w:p w14:paraId="2401B228" w14:textId="77777777" w:rsidR="00057FE9" w:rsidRPr="007E45FD" w:rsidRDefault="00057FE9" w:rsidP="00057FE9">
      <w:pPr>
        <w:bidi/>
        <w:spacing w:line="360" w:lineRule="auto"/>
        <w:contextualSpacing/>
        <w:rPr>
          <w:rFonts w:ascii="David" w:hAnsi="David" w:cs="David"/>
          <w:rtl/>
        </w:rPr>
      </w:pPr>
    </w:p>
    <w:tbl>
      <w:tblPr>
        <w:tblStyle w:val="TableGrid"/>
        <w:bidiVisual/>
        <w:tblW w:w="0" w:type="auto"/>
        <w:tblLook w:val="04A0" w:firstRow="1" w:lastRow="0" w:firstColumn="1" w:lastColumn="0" w:noHBand="0" w:noVBand="1"/>
      </w:tblPr>
      <w:tblGrid>
        <w:gridCol w:w="2254"/>
        <w:gridCol w:w="2254"/>
        <w:gridCol w:w="2254"/>
        <w:gridCol w:w="2254"/>
      </w:tblGrid>
      <w:tr w:rsidR="00057FE9" w:rsidRPr="007E45FD" w14:paraId="586070DB" w14:textId="77777777" w:rsidTr="006755D1">
        <w:tc>
          <w:tcPr>
            <w:tcW w:w="2254" w:type="dxa"/>
          </w:tcPr>
          <w:p w14:paraId="701C77F4" w14:textId="77777777" w:rsidR="00057FE9" w:rsidRPr="007E45FD" w:rsidRDefault="00057FE9" w:rsidP="00057FE9">
            <w:pPr>
              <w:bidi/>
              <w:spacing w:line="360" w:lineRule="auto"/>
              <w:contextualSpacing/>
              <w:rPr>
                <w:rFonts w:ascii="David" w:hAnsi="David" w:cs="David"/>
                <w:b/>
                <w:bCs/>
                <w:u w:val="single"/>
                <w:rtl/>
              </w:rPr>
            </w:pPr>
          </w:p>
        </w:tc>
        <w:tc>
          <w:tcPr>
            <w:tcW w:w="2254" w:type="dxa"/>
          </w:tcPr>
          <w:p w14:paraId="0F32BA2A" w14:textId="7644F208" w:rsidR="00057FE9" w:rsidRPr="007E45FD" w:rsidRDefault="00842FAB" w:rsidP="00057FE9">
            <w:pPr>
              <w:bidi/>
              <w:spacing w:line="360" w:lineRule="auto"/>
              <w:contextualSpacing/>
              <w:jc w:val="center"/>
              <w:rPr>
                <w:rFonts w:ascii="David" w:hAnsi="David" w:cs="David"/>
                <w:b/>
                <w:bCs/>
                <w:u w:val="single"/>
                <w:rtl/>
              </w:rPr>
            </w:pPr>
            <w:r>
              <w:rPr>
                <w:rFonts w:ascii="David" w:hAnsi="David" w:cs="David" w:hint="cs"/>
                <w:b/>
                <w:bCs/>
                <w:u w:val="single"/>
                <w:rtl/>
              </w:rPr>
              <w:t>כרבולות</w:t>
            </w:r>
          </w:p>
        </w:tc>
        <w:tc>
          <w:tcPr>
            <w:tcW w:w="2254" w:type="dxa"/>
          </w:tcPr>
          <w:p w14:paraId="281C8DBD" w14:textId="69402244" w:rsidR="00057FE9" w:rsidRPr="007E45FD" w:rsidRDefault="00842FAB" w:rsidP="00057FE9">
            <w:pPr>
              <w:bidi/>
              <w:spacing w:line="360" w:lineRule="auto"/>
              <w:contextualSpacing/>
              <w:jc w:val="center"/>
              <w:rPr>
                <w:rFonts w:ascii="David" w:hAnsi="David" w:cs="David"/>
                <w:b/>
                <w:bCs/>
                <w:u w:val="single"/>
                <w:rtl/>
              </w:rPr>
            </w:pPr>
            <w:r>
              <w:rPr>
                <w:rFonts w:ascii="David" w:hAnsi="David" w:cs="David" w:hint="cs"/>
                <w:b/>
                <w:bCs/>
                <w:u w:val="single"/>
                <w:rtl/>
              </w:rPr>
              <w:t>פופיקים</w:t>
            </w:r>
          </w:p>
        </w:tc>
        <w:tc>
          <w:tcPr>
            <w:tcW w:w="2254" w:type="dxa"/>
          </w:tcPr>
          <w:p w14:paraId="6A765324" w14:textId="60156139" w:rsidR="00057FE9" w:rsidRPr="007E45FD" w:rsidRDefault="00842FAB" w:rsidP="00057FE9">
            <w:pPr>
              <w:bidi/>
              <w:spacing w:line="360" w:lineRule="auto"/>
              <w:contextualSpacing/>
              <w:jc w:val="center"/>
              <w:rPr>
                <w:rFonts w:ascii="David" w:hAnsi="David" w:cs="David"/>
                <w:b/>
                <w:bCs/>
                <w:u w:val="single"/>
                <w:rtl/>
              </w:rPr>
            </w:pPr>
            <w:r>
              <w:rPr>
                <w:rFonts w:ascii="David" w:hAnsi="David" w:cs="David" w:hint="cs"/>
                <w:b/>
                <w:bCs/>
                <w:u w:val="single"/>
                <w:rtl/>
              </w:rPr>
              <w:t>ניטריטים</w:t>
            </w:r>
          </w:p>
        </w:tc>
      </w:tr>
      <w:tr w:rsidR="00057FE9" w:rsidRPr="007E45FD" w14:paraId="347F0BE8" w14:textId="77777777" w:rsidTr="006755D1">
        <w:tc>
          <w:tcPr>
            <w:tcW w:w="2254" w:type="dxa"/>
          </w:tcPr>
          <w:p w14:paraId="06D6672A"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מכירות</w:t>
            </w:r>
          </w:p>
        </w:tc>
        <w:tc>
          <w:tcPr>
            <w:tcW w:w="2254" w:type="dxa"/>
          </w:tcPr>
          <w:p w14:paraId="6A40756C"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350</w:t>
            </w:r>
          </w:p>
        </w:tc>
        <w:tc>
          <w:tcPr>
            <w:tcW w:w="2254" w:type="dxa"/>
          </w:tcPr>
          <w:p w14:paraId="45E58ECB"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2,050</w:t>
            </w:r>
          </w:p>
        </w:tc>
        <w:tc>
          <w:tcPr>
            <w:tcW w:w="2254" w:type="dxa"/>
          </w:tcPr>
          <w:p w14:paraId="12A3E46E"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1,000</w:t>
            </w:r>
          </w:p>
        </w:tc>
      </w:tr>
      <w:tr w:rsidR="00057FE9" w:rsidRPr="007E45FD" w14:paraId="78BBEC1E" w14:textId="77777777" w:rsidTr="006755D1">
        <w:tc>
          <w:tcPr>
            <w:tcW w:w="2254" w:type="dxa"/>
          </w:tcPr>
          <w:p w14:paraId="08F882C0"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תוספות למלאי</w:t>
            </w:r>
          </w:p>
        </w:tc>
        <w:tc>
          <w:tcPr>
            <w:tcW w:w="2254" w:type="dxa"/>
          </w:tcPr>
          <w:p w14:paraId="40BCAD75"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w:t>
            </w:r>
          </w:p>
        </w:tc>
        <w:tc>
          <w:tcPr>
            <w:tcW w:w="2254" w:type="dxa"/>
          </w:tcPr>
          <w:p w14:paraId="215733B4"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0</w:t>
            </w:r>
          </w:p>
        </w:tc>
        <w:tc>
          <w:tcPr>
            <w:tcW w:w="2254" w:type="dxa"/>
          </w:tcPr>
          <w:p w14:paraId="29673DD5"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w:t>
            </w:r>
          </w:p>
        </w:tc>
      </w:tr>
      <w:tr w:rsidR="00057FE9" w:rsidRPr="007E45FD" w14:paraId="5D294D77" w14:textId="77777777" w:rsidTr="006755D1">
        <w:tc>
          <w:tcPr>
            <w:tcW w:w="2254" w:type="dxa"/>
          </w:tcPr>
          <w:p w14:paraId="5C5E2FA3"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קניות</w:t>
            </w:r>
          </w:p>
        </w:tc>
        <w:tc>
          <w:tcPr>
            <w:tcW w:w="2254" w:type="dxa"/>
          </w:tcPr>
          <w:p w14:paraId="245659E8"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0</w:t>
            </w:r>
          </w:p>
        </w:tc>
        <w:tc>
          <w:tcPr>
            <w:tcW w:w="2254" w:type="dxa"/>
          </w:tcPr>
          <w:p w14:paraId="1FC3DD05"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350</w:t>
            </w:r>
          </w:p>
        </w:tc>
        <w:tc>
          <w:tcPr>
            <w:tcW w:w="2254" w:type="dxa"/>
          </w:tcPr>
          <w:p w14:paraId="3802C416"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400</w:t>
            </w:r>
          </w:p>
        </w:tc>
      </w:tr>
      <w:tr w:rsidR="00057FE9" w:rsidRPr="007E45FD" w14:paraId="74796BA1" w14:textId="77777777" w:rsidTr="006755D1">
        <w:tc>
          <w:tcPr>
            <w:tcW w:w="2254" w:type="dxa"/>
          </w:tcPr>
          <w:p w14:paraId="148DC764"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שכר עבודה</w:t>
            </w:r>
          </w:p>
        </w:tc>
        <w:tc>
          <w:tcPr>
            <w:tcW w:w="2254" w:type="dxa"/>
          </w:tcPr>
          <w:p w14:paraId="1E271628"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300</w:t>
            </w:r>
          </w:p>
        </w:tc>
        <w:tc>
          <w:tcPr>
            <w:tcW w:w="2254" w:type="dxa"/>
          </w:tcPr>
          <w:p w14:paraId="5C89B34D"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w:t>
            </w:r>
          </w:p>
        </w:tc>
        <w:tc>
          <w:tcPr>
            <w:tcW w:w="2254" w:type="dxa"/>
          </w:tcPr>
          <w:p w14:paraId="29B088B6"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200</w:t>
            </w:r>
          </w:p>
        </w:tc>
      </w:tr>
    </w:tbl>
    <w:p w14:paraId="7123048F" w14:textId="77777777" w:rsidR="00057FE9" w:rsidRPr="007E45FD" w:rsidRDefault="00057FE9" w:rsidP="00057FE9">
      <w:pPr>
        <w:bidi/>
        <w:spacing w:line="360" w:lineRule="auto"/>
        <w:contextualSpacing/>
        <w:rPr>
          <w:rFonts w:ascii="David" w:hAnsi="David" w:cs="David"/>
          <w:b/>
          <w:bCs/>
          <w:u w:val="single"/>
          <w:rtl/>
        </w:rPr>
      </w:pPr>
    </w:p>
    <w:p w14:paraId="6772D290" w14:textId="77777777" w:rsidR="00057FE9" w:rsidRPr="007E45FD" w:rsidRDefault="00057FE9" w:rsidP="00057FE9">
      <w:pPr>
        <w:bidi/>
        <w:spacing w:line="360" w:lineRule="auto"/>
        <w:rPr>
          <w:rFonts w:ascii="David" w:hAnsi="David" w:cs="David"/>
          <w:rtl/>
        </w:rPr>
      </w:pPr>
      <w:r w:rsidRPr="007E45FD">
        <w:rPr>
          <w:rFonts w:ascii="David" w:hAnsi="David" w:cs="David"/>
          <w:rtl/>
        </w:rPr>
        <w:t>מהו הערך המוסף במשק במיליוני ש״ח?</w:t>
      </w:r>
    </w:p>
    <w:p w14:paraId="3B04DED1"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2,870.</w:t>
      </w:r>
    </w:p>
    <w:p w14:paraId="44E4BF1C"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3,400.</w:t>
      </w:r>
    </w:p>
    <w:p w14:paraId="16845E14"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2,850.</w:t>
      </w:r>
    </w:p>
    <w:p w14:paraId="6F19F4FD"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1,700.</w:t>
      </w:r>
    </w:p>
    <w:p w14:paraId="51D871F0"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2,950.</w:t>
      </w:r>
    </w:p>
    <w:p w14:paraId="7797F0E8" w14:textId="6DC6A52D" w:rsidR="00057FE9" w:rsidRPr="007E45FD" w:rsidRDefault="00057FE9" w:rsidP="00057FE9">
      <w:pPr>
        <w:bidi/>
        <w:spacing w:line="360" w:lineRule="auto"/>
        <w:contextualSpacing/>
        <w:rPr>
          <w:rFonts w:ascii="David" w:hAnsi="David" w:cs="David"/>
          <w:b/>
          <w:bCs/>
          <w:rtl/>
        </w:rPr>
      </w:pPr>
      <w:r w:rsidRPr="007E45FD">
        <w:rPr>
          <w:rFonts w:ascii="David" w:hAnsi="David" w:cs="David" w:hint="cs"/>
          <w:b/>
          <w:bCs/>
          <w:rtl/>
        </w:rPr>
        <w:t xml:space="preserve">פתרון שאלה </w:t>
      </w:r>
      <w:r w:rsidR="00B1788F">
        <w:rPr>
          <w:rFonts w:ascii="David" w:hAnsi="David" w:cs="David" w:hint="cs"/>
          <w:b/>
          <w:bCs/>
          <w:rtl/>
        </w:rPr>
        <w:t>3.2</w:t>
      </w:r>
    </w:p>
    <w:p w14:paraId="1B01E3A1"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התשובה הנכונה – 2,870</w:t>
      </w:r>
      <w:r w:rsidRPr="00761789">
        <w:rPr>
          <w:rFonts w:ascii="David" w:hAnsi="David" w:cs="David" w:hint="cs"/>
          <w:color w:val="FFFFFF" w:themeColor="background1"/>
          <w:rtl/>
        </w:rPr>
        <w:t>.</w:t>
      </w:r>
    </w:p>
    <w:p w14:paraId="328647D1"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נתחיל מהטבלה / נייר העבודה לחישוב הערך המוסף בסקטור העסקי:</w:t>
      </w:r>
    </w:p>
    <w:tbl>
      <w:tblPr>
        <w:tblStyle w:val="TableGrid"/>
        <w:bidiVisual/>
        <w:tblW w:w="0" w:type="auto"/>
        <w:tblLook w:val="04A0" w:firstRow="1" w:lastRow="0" w:firstColumn="1" w:lastColumn="0" w:noHBand="0" w:noVBand="1"/>
      </w:tblPr>
      <w:tblGrid>
        <w:gridCol w:w="1963"/>
        <w:gridCol w:w="1834"/>
        <w:gridCol w:w="1828"/>
        <w:gridCol w:w="1801"/>
        <w:gridCol w:w="1924"/>
      </w:tblGrid>
      <w:tr w:rsidR="009D6342" w:rsidRPr="007E45FD" w14:paraId="7D619E40" w14:textId="77777777" w:rsidTr="006755D1">
        <w:tc>
          <w:tcPr>
            <w:tcW w:w="1963" w:type="dxa"/>
          </w:tcPr>
          <w:p w14:paraId="647DFCD5" w14:textId="77777777" w:rsidR="009D6342" w:rsidRPr="007E45FD" w:rsidRDefault="009D6342" w:rsidP="009D6342">
            <w:pPr>
              <w:bidi/>
              <w:spacing w:line="360" w:lineRule="auto"/>
              <w:jc w:val="center"/>
              <w:rPr>
                <w:rFonts w:ascii="David" w:hAnsi="David" w:cs="David"/>
                <w:color w:val="000000"/>
                <w:rtl/>
              </w:rPr>
            </w:pPr>
            <w:r w:rsidRPr="007E45FD">
              <w:rPr>
                <w:rFonts w:ascii="David" w:hAnsi="David" w:cs="David" w:hint="cs"/>
                <w:color w:val="000000"/>
                <w:rtl/>
              </w:rPr>
              <w:t>פרטים</w:t>
            </w:r>
          </w:p>
        </w:tc>
        <w:tc>
          <w:tcPr>
            <w:tcW w:w="1834" w:type="dxa"/>
          </w:tcPr>
          <w:p w14:paraId="106D81E9" w14:textId="54D4EF07" w:rsidR="009D6342" w:rsidRPr="007E45FD" w:rsidRDefault="009D6342" w:rsidP="009D6342">
            <w:pPr>
              <w:bidi/>
              <w:spacing w:line="360" w:lineRule="auto"/>
              <w:jc w:val="center"/>
              <w:rPr>
                <w:rFonts w:ascii="David" w:hAnsi="David" w:cs="David"/>
                <w:color w:val="000000"/>
                <w:rtl/>
              </w:rPr>
            </w:pPr>
            <w:r>
              <w:rPr>
                <w:rFonts w:ascii="David" w:hAnsi="David" w:cs="David" w:hint="cs"/>
                <w:b/>
                <w:bCs/>
                <w:u w:val="single"/>
                <w:rtl/>
              </w:rPr>
              <w:t>כרבולות</w:t>
            </w:r>
          </w:p>
        </w:tc>
        <w:tc>
          <w:tcPr>
            <w:tcW w:w="1828" w:type="dxa"/>
          </w:tcPr>
          <w:p w14:paraId="0CD7C59B" w14:textId="204D9202" w:rsidR="009D6342" w:rsidRPr="009D6342" w:rsidRDefault="009D6342" w:rsidP="009D6342">
            <w:pPr>
              <w:bidi/>
              <w:spacing w:line="360" w:lineRule="auto"/>
              <w:jc w:val="center"/>
              <w:rPr>
                <w:rFonts w:ascii="David" w:hAnsi="David" w:cs="David"/>
                <w:rtl/>
              </w:rPr>
            </w:pPr>
            <w:r w:rsidRPr="009D6342">
              <w:rPr>
                <w:rFonts w:ascii="David" w:hAnsi="David" w:cs="David" w:hint="cs"/>
                <w:b/>
                <w:bCs/>
                <w:u w:val="single"/>
                <w:rtl/>
              </w:rPr>
              <w:t>פופיקים</w:t>
            </w:r>
          </w:p>
        </w:tc>
        <w:tc>
          <w:tcPr>
            <w:tcW w:w="1801" w:type="dxa"/>
          </w:tcPr>
          <w:p w14:paraId="4CC483E1" w14:textId="6F0BC134" w:rsidR="009D6342" w:rsidRPr="007E45FD" w:rsidRDefault="009D6342" w:rsidP="009D6342">
            <w:pPr>
              <w:bidi/>
              <w:spacing w:line="360" w:lineRule="auto"/>
              <w:jc w:val="center"/>
              <w:rPr>
                <w:rFonts w:ascii="David" w:hAnsi="David" w:cs="David"/>
                <w:color w:val="000000"/>
                <w:rtl/>
              </w:rPr>
            </w:pPr>
            <w:r>
              <w:rPr>
                <w:rFonts w:ascii="David" w:hAnsi="David" w:cs="David" w:hint="cs"/>
                <w:b/>
                <w:bCs/>
                <w:u w:val="single"/>
                <w:rtl/>
              </w:rPr>
              <w:t>ניטריטים</w:t>
            </w:r>
          </w:p>
        </w:tc>
        <w:tc>
          <w:tcPr>
            <w:tcW w:w="1924" w:type="dxa"/>
          </w:tcPr>
          <w:p w14:paraId="2A042DE6" w14:textId="77777777" w:rsidR="009D6342" w:rsidRPr="007E45FD" w:rsidRDefault="009D6342" w:rsidP="009D6342">
            <w:pPr>
              <w:bidi/>
              <w:spacing w:line="360" w:lineRule="auto"/>
              <w:jc w:val="center"/>
              <w:rPr>
                <w:rFonts w:ascii="David" w:hAnsi="David" w:cs="David"/>
                <w:color w:val="000000"/>
                <w:rtl/>
              </w:rPr>
            </w:pPr>
            <w:r w:rsidRPr="007E45FD">
              <w:rPr>
                <w:rFonts w:ascii="David" w:hAnsi="David" w:cs="David" w:hint="cs"/>
                <w:color w:val="000000"/>
                <w:rtl/>
              </w:rPr>
              <w:t>סה״כ</w:t>
            </w:r>
          </w:p>
        </w:tc>
      </w:tr>
      <w:tr w:rsidR="00057FE9" w:rsidRPr="007E45FD" w14:paraId="64262316" w14:textId="77777777" w:rsidTr="006755D1">
        <w:tc>
          <w:tcPr>
            <w:tcW w:w="1963" w:type="dxa"/>
          </w:tcPr>
          <w:p w14:paraId="25010B51"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מכירות</w:t>
            </w:r>
          </w:p>
        </w:tc>
        <w:tc>
          <w:tcPr>
            <w:tcW w:w="1834" w:type="dxa"/>
          </w:tcPr>
          <w:p w14:paraId="341BE4E3"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350</w:t>
            </w:r>
          </w:p>
        </w:tc>
        <w:tc>
          <w:tcPr>
            <w:tcW w:w="1828" w:type="dxa"/>
          </w:tcPr>
          <w:p w14:paraId="2D28B6BA"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2,050</w:t>
            </w:r>
          </w:p>
        </w:tc>
        <w:tc>
          <w:tcPr>
            <w:tcW w:w="1801" w:type="dxa"/>
          </w:tcPr>
          <w:p w14:paraId="0DF6C462"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1,000</w:t>
            </w:r>
          </w:p>
        </w:tc>
        <w:tc>
          <w:tcPr>
            <w:tcW w:w="1924" w:type="dxa"/>
          </w:tcPr>
          <w:p w14:paraId="4ED889AA"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3,400</w:t>
            </w:r>
          </w:p>
        </w:tc>
      </w:tr>
      <w:tr w:rsidR="00057FE9" w:rsidRPr="007E45FD" w14:paraId="6A5DD4CF" w14:textId="77777777" w:rsidTr="006755D1">
        <w:tc>
          <w:tcPr>
            <w:tcW w:w="1963" w:type="dxa"/>
          </w:tcPr>
          <w:p w14:paraId="261CE526"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תוספות למלאי</w:t>
            </w:r>
          </w:p>
        </w:tc>
        <w:tc>
          <w:tcPr>
            <w:tcW w:w="1834" w:type="dxa"/>
          </w:tcPr>
          <w:p w14:paraId="3D8FBAB2"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100</w:t>
            </w:r>
          </w:p>
        </w:tc>
        <w:tc>
          <w:tcPr>
            <w:tcW w:w="1828" w:type="dxa"/>
          </w:tcPr>
          <w:p w14:paraId="4DFA1AFA"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0</w:t>
            </w:r>
          </w:p>
        </w:tc>
        <w:tc>
          <w:tcPr>
            <w:tcW w:w="1801" w:type="dxa"/>
          </w:tcPr>
          <w:p w14:paraId="0EE9BA45"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100</w:t>
            </w:r>
          </w:p>
        </w:tc>
        <w:tc>
          <w:tcPr>
            <w:tcW w:w="1924" w:type="dxa"/>
          </w:tcPr>
          <w:p w14:paraId="379BAD8D"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200</w:t>
            </w:r>
          </w:p>
        </w:tc>
      </w:tr>
      <w:tr w:rsidR="00057FE9" w:rsidRPr="007E45FD" w14:paraId="06693F5B" w14:textId="77777777" w:rsidTr="006755D1">
        <w:tc>
          <w:tcPr>
            <w:tcW w:w="1963" w:type="dxa"/>
          </w:tcPr>
          <w:p w14:paraId="2CB9FA31"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קניות</w:t>
            </w:r>
          </w:p>
        </w:tc>
        <w:tc>
          <w:tcPr>
            <w:tcW w:w="1834" w:type="dxa"/>
          </w:tcPr>
          <w:p w14:paraId="75C00057"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(0)</w:t>
            </w:r>
          </w:p>
        </w:tc>
        <w:tc>
          <w:tcPr>
            <w:tcW w:w="1828" w:type="dxa"/>
          </w:tcPr>
          <w:p w14:paraId="61DA01F0"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(350)</w:t>
            </w:r>
          </w:p>
        </w:tc>
        <w:tc>
          <w:tcPr>
            <w:tcW w:w="1801" w:type="dxa"/>
          </w:tcPr>
          <w:p w14:paraId="03894974"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(400)</w:t>
            </w:r>
          </w:p>
        </w:tc>
        <w:tc>
          <w:tcPr>
            <w:tcW w:w="1924" w:type="dxa"/>
          </w:tcPr>
          <w:p w14:paraId="44D3A4E2"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(750)</w:t>
            </w:r>
          </w:p>
        </w:tc>
      </w:tr>
      <w:tr w:rsidR="00057FE9" w:rsidRPr="007E45FD" w14:paraId="146908C8" w14:textId="77777777" w:rsidTr="006755D1">
        <w:tc>
          <w:tcPr>
            <w:tcW w:w="1963" w:type="dxa"/>
          </w:tcPr>
          <w:p w14:paraId="0EB043F4"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ערך מוסף</w:t>
            </w:r>
          </w:p>
        </w:tc>
        <w:tc>
          <w:tcPr>
            <w:tcW w:w="1834" w:type="dxa"/>
          </w:tcPr>
          <w:p w14:paraId="1B2B9C78"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450</w:t>
            </w:r>
          </w:p>
        </w:tc>
        <w:tc>
          <w:tcPr>
            <w:tcW w:w="1828" w:type="dxa"/>
          </w:tcPr>
          <w:p w14:paraId="731E5D3D"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1,700</w:t>
            </w:r>
          </w:p>
        </w:tc>
        <w:tc>
          <w:tcPr>
            <w:tcW w:w="1801" w:type="dxa"/>
            <w:shd w:val="clear" w:color="auto" w:fill="auto"/>
          </w:tcPr>
          <w:p w14:paraId="6EEBEF75"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700</w:t>
            </w:r>
          </w:p>
        </w:tc>
        <w:tc>
          <w:tcPr>
            <w:tcW w:w="1924" w:type="dxa"/>
            <w:shd w:val="clear" w:color="auto" w:fill="FFFF00"/>
          </w:tcPr>
          <w:p w14:paraId="6C4E56E9"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2,850</w:t>
            </w:r>
          </w:p>
        </w:tc>
      </w:tr>
    </w:tbl>
    <w:p w14:paraId="58BEAAEB" w14:textId="77777777" w:rsidR="00057FE9" w:rsidRPr="009D6342" w:rsidRDefault="00057FE9" w:rsidP="00057FE9">
      <w:pPr>
        <w:bidi/>
        <w:spacing w:line="360" w:lineRule="auto"/>
        <w:rPr>
          <w:rFonts w:ascii="David" w:hAnsi="David" w:cs="David"/>
          <w:rtl/>
        </w:rPr>
      </w:pPr>
    </w:p>
    <w:p w14:paraId="25AFE2F2" w14:textId="77777777" w:rsidR="00057FE9" w:rsidRPr="009D6342" w:rsidRDefault="00057FE9" w:rsidP="00057FE9">
      <w:pPr>
        <w:bidi/>
        <w:spacing w:line="360" w:lineRule="auto"/>
        <w:rPr>
          <w:rFonts w:ascii="David" w:hAnsi="David" w:cs="David"/>
          <w:rtl/>
        </w:rPr>
      </w:pPr>
      <w:r w:rsidRPr="009D6342">
        <w:rPr>
          <w:rFonts w:ascii="David" w:hAnsi="David" w:cs="David" w:hint="cs"/>
          <w:rtl/>
        </w:rPr>
        <w:t>סך הכל ערך מוסף בסקטור העסקי:</w:t>
      </w:r>
      <w:r w:rsidRPr="009D6342">
        <w:rPr>
          <w:rFonts w:ascii="David" w:hAnsi="David" w:cs="David"/>
          <w:rtl/>
        </w:rPr>
        <w:tab/>
      </w:r>
      <w:r w:rsidRPr="009D6342">
        <w:rPr>
          <w:rFonts w:ascii="David" w:hAnsi="David" w:cs="David"/>
          <w:rtl/>
        </w:rPr>
        <w:tab/>
      </w:r>
      <w:r w:rsidRPr="009D6342">
        <w:rPr>
          <w:rFonts w:ascii="David" w:hAnsi="David" w:cs="David"/>
          <w:rtl/>
        </w:rPr>
        <w:tab/>
      </w:r>
      <w:r w:rsidRPr="009D6342">
        <w:rPr>
          <w:rFonts w:ascii="David" w:hAnsi="David" w:cs="David"/>
          <w:rtl/>
        </w:rPr>
        <w:tab/>
      </w:r>
      <w:r w:rsidRPr="009D6342">
        <w:rPr>
          <w:rFonts w:ascii="David" w:hAnsi="David" w:cs="David" w:hint="cs"/>
          <w:rtl/>
        </w:rPr>
        <w:t>2,850</w:t>
      </w:r>
    </w:p>
    <w:p w14:paraId="67A23521" w14:textId="77777777" w:rsidR="00057FE9" w:rsidRPr="009D6342" w:rsidRDefault="00057FE9" w:rsidP="00057FE9">
      <w:pPr>
        <w:bidi/>
        <w:spacing w:line="360" w:lineRule="auto"/>
        <w:rPr>
          <w:rFonts w:ascii="David" w:hAnsi="David" w:cs="David"/>
          <w:rtl/>
        </w:rPr>
      </w:pPr>
      <w:r w:rsidRPr="009D6342">
        <w:rPr>
          <w:rFonts w:ascii="David" w:hAnsi="David" w:cs="David" w:hint="cs"/>
          <w:rtl/>
        </w:rPr>
        <w:t>הוסף: ערך מוסף ממשלה לפי תשלומי השכר המבוצעים על ידה</w:t>
      </w:r>
      <w:r w:rsidRPr="009D6342">
        <w:rPr>
          <w:rFonts w:ascii="David" w:hAnsi="David" w:cs="David"/>
          <w:rtl/>
        </w:rPr>
        <w:tab/>
      </w:r>
      <w:r w:rsidRPr="009D6342">
        <w:rPr>
          <w:rFonts w:ascii="David" w:hAnsi="David" w:cs="David" w:hint="cs"/>
          <w:u w:val="single"/>
          <w:rtl/>
        </w:rPr>
        <w:t>20</w:t>
      </w:r>
    </w:p>
    <w:p w14:paraId="54DD1D50" w14:textId="77777777" w:rsidR="00057FE9" w:rsidRPr="009D6342" w:rsidRDefault="00057FE9" w:rsidP="00057FE9">
      <w:pPr>
        <w:bidi/>
        <w:spacing w:line="360" w:lineRule="auto"/>
        <w:rPr>
          <w:rFonts w:ascii="David" w:hAnsi="David" w:cs="David"/>
          <w:rtl/>
        </w:rPr>
      </w:pPr>
      <w:r w:rsidRPr="009D6342">
        <w:rPr>
          <w:rFonts w:ascii="David" w:hAnsi="David" w:cs="David" w:hint="cs"/>
          <w:rtl/>
        </w:rPr>
        <w:t>שווה לסך ערך מוסף = ברמה המשקית = סך התוצר</w:t>
      </w:r>
      <w:r w:rsidRPr="009D6342">
        <w:rPr>
          <w:rFonts w:ascii="David" w:hAnsi="David" w:cs="David"/>
          <w:rtl/>
        </w:rPr>
        <w:tab/>
      </w:r>
      <w:r w:rsidRPr="009D6342">
        <w:rPr>
          <w:rFonts w:ascii="David" w:hAnsi="David" w:cs="David"/>
          <w:rtl/>
        </w:rPr>
        <w:tab/>
      </w:r>
      <w:r w:rsidRPr="009D6342">
        <w:rPr>
          <w:rFonts w:ascii="David" w:hAnsi="David" w:cs="David" w:hint="cs"/>
          <w:rtl/>
        </w:rPr>
        <w:t>2,870</w:t>
      </w:r>
    </w:p>
    <w:p w14:paraId="1A4E43AE" w14:textId="77777777" w:rsidR="00057FE9" w:rsidRDefault="00057FE9" w:rsidP="00057FE9">
      <w:pPr>
        <w:bidi/>
        <w:spacing w:line="360" w:lineRule="auto"/>
        <w:rPr>
          <w:rFonts w:ascii="David" w:eastAsiaTheme="minorEastAsia" w:hAnsi="David" w:cs="David"/>
          <w:b/>
          <w:bCs/>
          <w:u w:val="single"/>
          <w:rtl/>
        </w:rPr>
      </w:pPr>
    </w:p>
    <w:p w14:paraId="0EF55A3E" w14:textId="162EC5EE" w:rsidR="00057FE9" w:rsidRPr="009D6342" w:rsidRDefault="00A02BD9" w:rsidP="00A02BD9">
      <w:pPr>
        <w:bidi/>
        <w:spacing w:line="360" w:lineRule="auto"/>
        <w:rPr>
          <w:rFonts w:ascii="David" w:eastAsiaTheme="minorEastAsia" w:hAnsi="David" w:cs="David"/>
          <w:rtl/>
        </w:rPr>
      </w:pPr>
      <w:r w:rsidRPr="00A02BD9">
        <w:rPr>
          <w:rFonts w:ascii="David" w:eastAsiaTheme="minorEastAsia" w:hAnsi="David" w:cs="David" w:hint="cs"/>
          <w:rtl/>
        </w:rPr>
        <w:t xml:space="preserve">(*) העובדה שהערך המוסף של הממשלה נאמד על בסיס תשלומי השכר שלה נובע מכך ששווי השוק של תוצרתה איננו ניתן לאמידה מהימנה. </w:t>
      </w:r>
    </w:p>
    <w:p w14:paraId="0F315B51" w14:textId="77777777" w:rsidR="00A02BD9" w:rsidRDefault="00A02BD9" w:rsidP="00057FE9">
      <w:pPr>
        <w:bidi/>
        <w:spacing w:line="360" w:lineRule="auto"/>
        <w:contextualSpacing/>
        <w:rPr>
          <w:rFonts w:ascii="David" w:hAnsi="David" w:cs="David"/>
          <w:b/>
          <w:bCs/>
          <w:rtl/>
        </w:rPr>
      </w:pPr>
    </w:p>
    <w:p w14:paraId="7593C20E" w14:textId="196AC36C" w:rsidR="00057FE9" w:rsidRPr="007E45FD" w:rsidRDefault="00057FE9" w:rsidP="00A02BD9">
      <w:pPr>
        <w:bidi/>
        <w:spacing w:line="360" w:lineRule="auto"/>
        <w:contextualSpacing/>
        <w:rPr>
          <w:rFonts w:ascii="David" w:hAnsi="David" w:cs="David"/>
          <w:b/>
          <w:bCs/>
          <w:rtl/>
        </w:rPr>
      </w:pPr>
      <w:r w:rsidRPr="007E45FD">
        <w:rPr>
          <w:rFonts w:ascii="David" w:hAnsi="David" w:cs="David" w:hint="cs"/>
          <w:b/>
          <w:bCs/>
          <w:rtl/>
        </w:rPr>
        <w:t xml:space="preserve">שאלה </w:t>
      </w:r>
      <w:r w:rsidR="00B1788F">
        <w:rPr>
          <w:rFonts w:ascii="David" w:hAnsi="David" w:cs="David" w:hint="cs"/>
          <w:b/>
          <w:bCs/>
          <w:rtl/>
        </w:rPr>
        <w:t>3.3</w:t>
      </w:r>
      <w:r w:rsidRPr="007E45FD">
        <w:rPr>
          <w:rFonts w:ascii="David" w:hAnsi="David" w:cs="David" w:hint="cs"/>
          <w:b/>
          <w:bCs/>
          <w:rtl/>
        </w:rPr>
        <w:t xml:space="preserve"> </w:t>
      </w:r>
      <w:r w:rsidRPr="007E45FD">
        <w:rPr>
          <w:rFonts w:ascii="David" w:hAnsi="David" w:cs="David"/>
          <w:b/>
          <w:bCs/>
          <w:rtl/>
        </w:rPr>
        <w:t>–</w:t>
      </w:r>
      <w:r>
        <w:rPr>
          <w:rFonts w:ascii="David" w:hAnsi="David" w:cs="David" w:hint="cs"/>
          <w:b/>
          <w:bCs/>
          <w:rtl/>
        </w:rPr>
        <w:t xml:space="preserve"> </w:t>
      </w:r>
      <w:r w:rsidRPr="007E45FD">
        <w:rPr>
          <w:rFonts w:ascii="David" w:hAnsi="David" w:cs="David"/>
          <w:b/>
          <w:bCs/>
          <w:rtl/>
        </w:rPr>
        <w:t>תקציב הממשלה המתוכנן כולל התחשבות במסים ויעד גירעון</w:t>
      </w:r>
      <w:r w:rsidRPr="007E45FD">
        <w:rPr>
          <w:rFonts w:ascii="David" w:hAnsi="David" w:cs="David" w:hint="cs"/>
          <w:b/>
          <w:bCs/>
          <w:rtl/>
        </w:rPr>
        <w:t xml:space="preserve"> </w:t>
      </w:r>
    </w:p>
    <w:p w14:paraId="40888281" w14:textId="39AB986A"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מה</w:t>
      </w:r>
      <w:r w:rsidR="00A02BD9">
        <w:rPr>
          <w:rFonts w:ascii="David" w:hAnsi="David" w:cs="David" w:hint="cs"/>
          <w:rtl/>
        </w:rPr>
        <w:t xml:space="preserve">י </w:t>
      </w:r>
      <w:r w:rsidRPr="007E45FD">
        <w:rPr>
          <w:rFonts w:ascii="David" w:hAnsi="David" w:cs="David" w:hint="cs"/>
          <w:rtl/>
        </w:rPr>
        <w:t>הערכת הממשלה לתוצר בשנת התקציב הבאה (</w:t>
      </w:r>
      <w:r w:rsidR="00A02BD9">
        <w:rPr>
          <w:rFonts w:ascii="David" w:hAnsi="David" w:cs="David" w:hint="cs"/>
          <w:rtl/>
        </w:rPr>
        <w:t>2025</w:t>
      </w:r>
      <w:r w:rsidRPr="007E45FD">
        <w:rPr>
          <w:rFonts w:ascii="David" w:hAnsi="David" w:cs="David" w:hint="cs"/>
          <w:rtl/>
        </w:rPr>
        <w:t>) בהנחה ש:</w:t>
      </w:r>
    </w:p>
    <w:p w14:paraId="50036C99" w14:textId="1F21A44B" w:rsidR="00057FE9" w:rsidRPr="007E45FD" w:rsidRDefault="00057FE9" w:rsidP="00057FE9">
      <w:pPr>
        <w:bidi/>
        <w:spacing w:line="360" w:lineRule="auto"/>
        <w:contextualSpacing/>
        <w:rPr>
          <w:rFonts w:ascii="David" w:hAnsi="David" w:cs="David"/>
          <w:rtl/>
        </w:rPr>
      </w:pPr>
      <w:r w:rsidRPr="007E45FD">
        <w:rPr>
          <w:rFonts w:ascii="David" w:hAnsi="David" w:cs="David" w:hint="cs"/>
          <w:rtl/>
        </w:rPr>
        <w:t xml:space="preserve">ההכנסות ממיסים </w:t>
      </w:r>
      <w:r w:rsidR="00A02BD9">
        <w:rPr>
          <w:rFonts w:ascii="David" w:hAnsi="David" w:cs="David" w:hint="cs"/>
          <w:rtl/>
        </w:rPr>
        <w:t>ב</w:t>
      </w:r>
      <w:r w:rsidRPr="007E45FD">
        <w:rPr>
          <w:rFonts w:ascii="David" w:hAnsi="David" w:cs="David" w:hint="cs"/>
          <w:rtl/>
        </w:rPr>
        <w:t>-</w:t>
      </w:r>
      <w:r w:rsidR="00A02BD9">
        <w:rPr>
          <w:rFonts w:ascii="David" w:hAnsi="David" w:cs="David" w:hint="cs"/>
          <w:rtl/>
        </w:rPr>
        <w:t>2025</w:t>
      </w:r>
      <w:r w:rsidRPr="007E45FD">
        <w:rPr>
          <w:rFonts w:ascii="David" w:hAnsi="David" w:cs="David" w:hint="cs"/>
          <w:rtl/>
        </w:rPr>
        <w:t xml:space="preserve"> יעמדו על 500. הוצאות הממשלה יעמדו על 750. נקבע יעד גירעון בשיעור של 10% ביחס לתוצר.</w:t>
      </w:r>
    </w:p>
    <w:p w14:paraId="2E6A0C57"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2500.</w:t>
      </w:r>
    </w:p>
    <w:p w14:paraId="35682884"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500.</w:t>
      </w:r>
    </w:p>
    <w:p w14:paraId="77E731A8"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750.</w:t>
      </w:r>
    </w:p>
    <w:p w14:paraId="7B68F4D6"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250.</w:t>
      </w:r>
    </w:p>
    <w:p w14:paraId="0485AADC" w14:textId="77777777" w:rsidR="00057FE9"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1500.</w:t>
      </w:r>
    </w:p>
    <w:p w14:paraId="250C7277" w14:textId="77777777" w:rsidR="00A02BD9" w:rsidRDefault="00A02BD9" w:rsidP="00A02BD9">
      <w:pPr>
        <w:bidi/>
        <w:spacing w:after="160" w:line="360" w:lineRule="auto"/>
        <w:rPr>
          <w:rFonts w:ascii="David" w:hAnsi="David" w:cs="David"/>
          <w:rtl/>
        </w:rPr>
      </w:pPr>
    </w:p>
    <w:p w14:paraId="3954A8A6" w14:textId="6359923A" w:rsidR="00A02BD9" w:rsidRDefault="00A02BD9" w:rsidP="00A02BD9">
      <w:pPr>
        <w:bidi/>
        <w:spacing w:after="160" w:line="360" w:lineRule="auto"/>
        <w:rPr>
          <w:rFonts w:ascii="David" w:hAnsi="David" w:cs="David"/>
          <w:rtl/>
        </w:rPr>
      </w:pPr>
      <w:r>
        <w:rPr>
          <w:rFonts w:ascii="David" w:hAnsi="David" w:cs="David" w:hint="cs"/>
          <w:rtl/>
        </w:rPr>
        <w:t>תזכורת:</w:t>
      </w:r>
    </w:p>
    <w:tbl>
      <w:tblPr>
        <w:tblStyle w:val="TableGrid"/>
        <w:bidiVisual/>
        <w:tblW w:w="0" w:type="auto"/>
        <w:tblLook w:val="04A0" w:firstRow="1" w:lastRow="0" w:firstColumn="1" w:lastColumn="0" w:noHBand="0" w:noVBand="1"/>
      </w:tblPr>
      <w:tblGrid>
        <w:gridCol w:w="4675"/>
        <w:gridCol w:w="4675"/>
      </w:tblGrid>
      <w:tr w:rsidR="00A02BD9" w14:paraId="6D7A97C7" w14:textId="77777777" w:rsidTr="00A02BD9">
        <w:tc>
          <w:tcPr>
            <w:tcW w:w="4675" w:type="dxa"/>
          </w:tcPr>
          <w:p w14:paraId="32EE6CF5" w14:textId="4C13DFC3" w:rsidR="00A02BD9" w:rsidRDefault="00A02BD9" w:rsidP="00A02BD9">
            <w:pPr>
              <w:bidi/>
              <w:spacing w:after="160" w:line="360" w:lineRule="auto"/>
              <w:jc w:val="center"/>
              <w:rPr>
                <w:rFonts w:ascii="David" w:hAnsi="David" w:cs="David"/>
                <w:rtl/>
              </w:rPr>
            </w:pPr>
            <w:r>
              <w:rPr>
                <w:rFonts w:ascii="David" w:hAnsi="David" w:cs="David" w:hint="cs"/>
                <w:rtl/>
              </w:rPr>
              <w:t>תקבולים</w:t>
            </w:r>
          </w:p>
        </w:tc>
        <w:tc>
          <w:tcPr>
            <w:tcW w:w="4675" w:type="dxa"/>
          </w:tcPr>
          <w:p w14:paraId="7FD6C619" w14:textId="1549983A" w:rsidR="00A02BD9" w:rsidRDefault="00A02BD9" w:rsidP="00A02BD9">
            <w:pPr>
              <w:bidi/>
              <w:spacing w:after="160" w:line="360" w:lineRule="auto"/>
              <w:jc w:val="center"/>
              <w:rPr>
                <w:rFonts w:ascii="David" w:hAnsi="David" w:cs="David"/>
                <w:rtl/>
              </w:rPr>
            </w:pPr>
            <w:r>
              <w:rPr>
                <w:rFonts w:ascii="David" w:hAnsi="David" w:cs="David" w:hint="cs"/>
                <w:rtl/>
              </w:rPr>
              <w:t>הוצאות הממשלה</w:t>
            </w:r>
          </w:p>
        </w:tc>
      </w:tr>
      <w:tr w:rsidR="00A02BD9" w14:paraId="5D939BB3" w14:textId="77777777" w:rsidTr="00A02BD9">
        <w:tc>
          <w:tcPr>
            <w:tcW w:w="4675" w:type="dxa"/>
          </w:tcPr>
          <w:p w14:paraId="131DA050" w14:textId="22BA6389" w:rsidR="00A02BD9" w:rsidRDefault="00A02BD9" w:rsidP="00A02BD9">
            <w:pPr>
              <w:bidi/>
              <w:spacing w:after="160" w:line="360" w:lineRule="auto"/>
              <w:jc w:val="center"/>
              <w:rPr>
                <w:rFonts w:ascii="David" w:hAnsi="David" w:cs="David"/>
                <w:rtl/>
              </w:rPr>
            </w:pPr>
            <w:r>
              <w:rPr>
                <w:rFonts w:ascii="David" w:hAnsi="David" w:cs="David" w:hint="cs"/>
                <w:rtl/>
              </w:rPr>
              <w:t>מסים: 500</w:t>
            </w:r>
          </w:p>
        </w:tc>
        <w:tc>
          <w:tcPr>
            <w:tcW w:w="4675" w:type="dxa"/>
          </w:tcPr>
          <w:p w14:paraId="729BC9A4" w14:textId="73436845" w:rsidR="00A02BD9" w:rsidRDefault="00A02BD9" w:rsidP="00A02BD9">
            <w:pPr>
              <w:bidi/>
              <w:spacing w:after="160" w:line="360" w:lineRule="auto"/>
              <w:jc w:val="center"/>
              <w:rPr>
                <w:rFonts w:ascii="David" w:hAnsi="David" w:cs="David"/>
                <w:rtl/>
              </w:rPr>
            </w:pPr>
            <w:r>
              <w:rPr>
                <w:rFonts w:ascii="David" w:hAnsi="David" w:cs="David" w:hint="cs"/>
                <w:rtl/>
              </w:rPr>
              <w:t>750</w:t>
            </w:r>
          </w:p>
        </w:tc>
      </w:tr>
      <w:tr w:rsidR="00A02BD9" w14:paraId="46E3AF6B" w14:textId="77777777" w:rsidTr="00A02BD9">
        <w:tc>
          <w:tcPr>
            <w:tcW w:w="4675" w:type="dxa"/>
          </w:tcPr>
          <w:p w14:paraId="02C91D4A" w14:textId="7A24863E" w:rsidR="00A02BD9" w:rsidRDefault="00A02BD9" w:rsidP="00A02BD9">
            <w:pPr>
              <w:bidi/>
              <w:spacing w:after="160" w:line="360" w:lineRule="auto"/>
              <w:jc w:val="center"/>
              <w:rPr>
                <w:rFonts w:ascii="David" w:hAnsi="David" w:cs="David"/>
                <w:rtl/>
              </w:rPr>
            </w:pPr>
            <w:r>
              <w:rPr>
                <w:rFonts w:ascii="David" w:hAnsi="David" w:cs="David" w:hint="cs"/>
                <w:rtl/>
              </w:rPr>
              <w:t xml:space="preserve">גירעון: 250 </w:t>
            </w:r>
            <w:r>
              <w:rPr>
                <w:rFonts w:ascii="David" w:hAnsi="David" w:cs="David"/>
              </w:rPr>
              <w:t>PN</w:t>
            </w:r>
          </w:p>
        </w:tc>
        <w:tc>
          <w:tcPr>
            <w:tcW w:w="4675" w:type="dxa"/>
          </w:tcPr>
          <w:p w14:paraId="78754BA3" w14:textId="77777777" w:rsidR="00A02BD9" w:rsidRDefault="00A02BD9" w:rsidP="00A02BD9">
            <w:pPr>
              <w:bidi/>
              <w:spacing w:after="160" w:line="360" w:lineRule="auto"/>
              <w:jc w:val="center"/>
              <w:rPr>
                <w:rFonts w:ascii="David" w:hAnsi="David" w:cs="David"/>
                <w:rtl/>
              </w:rPr>
            </w:pPr>
          </w:p>
        </w:tc>
      </w:tr>
    </w:tbl>
    <w:p w14:paraId="18998C2A" w14:textId="7CCFCA70" w:rsidR="00A02BD9" w:rsidRDefault="00970F3F" w:rsidP="00A02BD9">
      <w:pPr>
        <w:bidi/>
        <w:spacing w:after="160" w:line="360" w:lineRule="auto"/>
        <w:rPr>
          <w:rFonts w:ascii="David" w:hAnsi="David" w:cs="David"/>
          <w:rtl/>
        </w:rPr>
      </w:pPr>
      <w:r>
        <w:rPr>
          <w:rFonts w:ascii="David" w:hAnsi="David" w:cs="David" w:hint="cs"/>
          <w:rtl/>
        </w:rPr>
        <w:t xml:space="preserve">יעד הגירעון שחולץ לעיל תוכנן בשאלה זו על ידי הממשלה לעמוד על 10% מהתוצר. </w:t>
      </w:r>
    </w:p>
    <w:p w14:paraId="7D0F68F9" w14:textId="6FCA7DD7" w:rsidR="00970F3F" w:rsidRPr="00A02BD9" w:rsidRDefault="00970F3F" w:rsidP="00970F3F">
      <w:pPr>
        <w:bidi/>
        <w:spacing w:after="160" w:line="360" w:lineRule="auto"/>
        <w:rPr>
          <w:rFonts w:ascii="David" w:hAnsi="David" w:cs="David"/>
          <w:rtl/>
        </w:rPr>
      </w:pPr>
      <m:oMathPara>
        <m:oMath>
          <m:r>
            <w:rPr>
              <w:rFonts w:ascii="Cambria Math" w:hAnsi="Cambria Math" w:cs="David"/>
            </w:rPr>
            <m:t>BD=10%*Y→250=10%*Y→Y=2,500</m:t>
          </m:r>
        </m:oMath>
      </m:oMathPara>
    </w:p>
    <w:p w14:paraId="13EA3D41" w14:textId="77777777" w:rsidR="00057FE9" w:rsidRDefault="00057FE9" w:rsidP="00057FE9">
      <w:pPr>
        <w:bidi/>
        <w:spacing w:line="360" w:lineRule="auto"/>
        <w:rPr>
          <w:rFonts w:ascii="David" w:eastAsiaTheme="minorEastAsia" w:hAnsi="David" w:cs="David"/>
          <w:b/>
          <w:bCs/>
          <w:u w:val="single"/>
          <w:rtl/>
        </w:rPr>
      </w:pPr>
    </w:p>
    <w:p w14:paraId="13256FED" w14:textId="77777777" w:rsidR="00057FE9" w:rsidRDefault="00057FE9" w:rsidP="00057FE9">
      <w:pPr>
        <w:bidi/>
        <w:spacing w:line="360" w:lineRule="auto"/>
        <w:rPr>
          <w:rFonts w:ascii="David" w:eastAsiaTheme="minorEastAsia" w:hAnsi="David" w:cs="David"/>
          <w:b/>
          <w:bCs/>
          <w:u w:val="single"/>
          <w:rtl/>
        </w:rPr>
      </w:pPr>
    </w:p>
    <w:p w14:paraId="23585659" w14:textId="77777777" w:rsidR="00057FE9" w:rsidRDefault="00057FE9" w:rsidP="00057FE9">
      <w:pPr>
        <w:bidi/>
        <w:spacing w:line="360" w:lineRule="auto"/>
        <w:rPr>
          <w:rFonts w:ascii="David" w:eastAsiaTheme="minorEastAsia" w:hAnsi="David" w:cs="David"/>
          <w:b/>
          <w:bCs/>
          <w:u w:val="single"/>
        </w:rPr>
      </w:pPr>
    </w:p>
    <w:p w14:paraId="791AC6D5" w14:textId="77777777" w:rsidR="00970F3F" w:rsidRDefault="00970F3F">
      <w:pPr>
        <w:rPr>
          <w:rFonts w:ascii="David" w:eastAsiaTheme="minorEastAsia" w:hAnsi="David" w:cs="David"/>
          <w:b/>
          <w:bCs/>
          <w:u w:val="single"/>
          <w:rtl/>
        </w:rPr>
      </w:pPr>
      <w:r>
        <w:rPr>
          <w:rFonts w:ascii="David" w:eastAsiaTheme="minorEastAsia" w:hAnsi="David" w:cs="David"/>
          <w:b/>
          <w:bCs/>
          <w:u w:val="single"/>
          <w:rtl/>
        </w:rPr>
        <w:br w:type="page"/>
      </w:r>
    </w:p>
    <w:p w14:paraId="60A87F12" w14:textId="54A3BCE6" w:rsidR="00B55DEE" w:rsidRPr="00B55DEE" w:rsidRDefault="00970F3F" w:rsidP="00057FE9">
      <w:pPr>
        <w:bidi/>
        <w:spacing w:line="360" w:lineRule="auto"/>
        <w:rPr>
          <w:rFonts w:ascii="David" w:eastAsiaTheme="minorEastAsia" w:hAnsi="David" w:cs="David"/>
          <w:b/>
          <w:bCs/>
          <w:u w:val="single"/>
          <w:rtl/>
        </w:rPr>
      </w:pPr>
      <w:r>
        <w:rPr>
          <w:rFonts w:ascii="David" w:eastAsiaTheme="minorEastAsia" w:hAnsi="David" w:cs="David" w:hint="cs"/>
          <w:b/>
          <w:bCs/>
          <w:u w:val="single"/>
          <w:rtl/>
        </w:rPr>
        <w:lastRenderedPageBreak/>
        <w:t xml:space="preserve">מושג ״חדש״ - </w:t>
      </w:r>
      <w:r w:rsidR="00B55DEE" w:rsidRPr="00B55DEE">
        <w:rPr>
          <w:rFonts w:ascii="David" w:eastAsiaTheme="minorEastAsia" w:hAnsi="David" w:cs="David"/>
          <w:b/>
          <w:bCs/>
          <w:u w:val="single"/>
          <w:rtl/>
        </w:rPr>
        <w:t>התוצר לנפש</w:t>
      </w:r>
    </w:p>
    <w:p w14:paraId="3B1FBF90"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התוצר לנפש זהו סך התוצר לחלק למספר הנפשות.</w:t>
      </w:r>
    </w:p>
    <w:p w14:paraId="4C04D1FA"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תוצר לנפש= הכנסה לנפש</w:t>
      </w:r>
    </w:p>
    <w:p w14:paraId="6FF8356A" w14:textId="77777777" w:rsid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התוצר לנפש בישראל הוא בסביבות 50,000 דולר.</w:t>
      </w:r>
    </w:p>
    <w:p w14:paraId="1E2B20A8" w14:textId="77777777" w:rsidR="00970F3F" w:rsidRDefault="00970F3F" w:rsidP="00970F3F">
      <w:pPr>
        <w:bidi/>
        <w:spacing w:line="360" w:lineRule="auto"/>
        <w:rPr>
          <w:rFonts w:ascii="David" w:eastAsiaTheme="minorEastAsia" w:hAnsi="David" w:cs="David"/>
          <w:rtl/>
        </w:rPr>
      </w:pPr>
    </w:p>
    <w:p w14:paraId="7E6DC395" w14:textId="0E6CD4CA" w:rsidR="00970F3F" w:rsidRPr="00970F3F" w:rsidRDefault="00970F3F" w:rsidP="00970F3F">
      <w:pPr>
        <w:bidi/>
        <w:spacing w:line="360" w:lineRule="auto"/>
        <w:rPr>
          <w:rFonts w:ascii="David" w:eastAsiaTheme="minorEastAsia" w:hAnsi="David" w:cs="David"/>
          <w:b/>
          <w:bCs/>
          <w:rtl/>
        </w:rPr>
      </w:pPr>
      <w:r w:rsidRPr="00970F3F">
        <w:rPr>
          <w:rFonts w:ascii="David" w:eastAsiaTheme="minorEastAsia" w:hAnsi="David" w:cs="David" w:hint="cs"/>
          <w:b/>
          <w:bCs/>
          <w:rtl/>
        </w:rPr>
        <w:t>שאלת מבוא: מדוע התוצר לנפש מעניין בכלל?</w:t>
      </w:r>
    </w:p>
    <w:p w14:paraId="30E9C89B" w14:textId="6D216BF6" w:rsidR="00970F3F" w:rsidRDefault="00970F3F" w:rsidP="00970F3F">
      <w:pPr>
        <w:bidi/>
        <w:spacing w:line="360" w:lineRule="auto"/>
        <w:rPr>
          <w:rFonts w:ascii="David" w:eastAsiaTheme="minorEastAsia" w:hAnsi="David" w:cs="David"/>
          <w:rtl/>
        </w:rPr>
      </w:pPr>
      <w:r>
        <w:rPr>
          <w:rFonts w:ascii="David" w:eastAsiaTheme="minorEastAsia" w:hAnsi="David" w:cs="David" w:hint="cs"/>
          <w:rtl/>
        </w:rPr>
        <w:t xml:space="preserve">ככלל </w:t>
      </w:r>
      <w:r>
        <w:rPr>
          <w:rFonts w:ascii="David" w:eastAsiaTheme="minorEastAsia" w:hAnsi="David" w:cs="David"/>
          <w:rtl/>
        </w:rPr>
        <w:t>–</w:t>
      </w:r>
      <w:r>
        <w:rPr>
          <w:rFonts w:ascii="David" w:eastAsiaTheme="minorEastAsia" w:hAnsi="David" w:cs="David" w:hint="cs"/>
          <w:rtl/>
        </w:rPr>
        <w:t xml:space="preserve"> התוצר במשק (תוצר לאומי / מקומי) משקף את סך שווי התפוקה שיוצרה במשק. כמובן שאם נרצה לדעת עד כמה משק יעיל ופורה, נרצה להתחשב גם בגודלו </w:t>
      </w:r>
      <w:r>
        <w:rPr>
          <w:rFonts w:ascii="David" w:eastAsiaTheme="minorEastAsia" w:hAnsi="David" w:cs="David"/>
          <w:rtl/>
        </w:rPr>
        <w:t>–</w:t>
      </w:r>
      <w:r>
        <w:rPr>
          <w:rFonts w:ascii="David" w:eastAsiaTheme="minorEastAsia" w:hAnsi="David" w:cs="David" w:hint="cs"/>
          <w:rtl/>
        </w:rPr>
        <w:t xml:space="preserve"> בהיבט מספר הנפשות וכוח העבודה. </w:t>
      </w:r>
    </w:p>
    <w:p w14:paraId="10E5BA43" w14:textId="61314010" w:rsidR="00970F3F" w:rsidRDefault="00970F3F" w:rsidP="00970F3F">
      <w:pPr>
        <w:bidi/>
        <w:spacing w:line="360" w:lineRule="auto"/>
        <w:rPr>
          <w:rFonts w:ascii="David" w:eastAsiaTheme="minorEastAsia" w:hAnsi="David" w:cs="David"/>
          <w:rtl/>
        </w:rPr>
      </w:pPr>
      <w:r>
        <w:rPr>
          <w:rFonts w:ascii="David" w:eastAsiaTheme="minorEastAsia" w:hAnsi="David" w:cs="David" w:hint="cs"/>
          <w:rtl/>
        </w:rPr>
        <w:t>התוצר לנפש מחושב כערך ממוצע. וממוצע לעולם לא מראה את כל התמונה.</w:t>
      </w:r>
    </w:p>
    <w:p w14:paraId="1FFEDF6B" w14:textId="0433F252" w:rsidR="00970F3F" w:rsidRDefault="00970F3F" w:rsidP="00970F3F">
      <w:pPr>
        <w:bidi/>
        <w:spacing w:line="360" w:lineRule="auto"/>
        <w:rPr>
          <w:rFonts w:ascii="David" w:eastAsiaTheme="minorEastAsia" w:hAnsi="David" w:cs="David"/>
          <w:rtl/>
        </w:rPr>
      </w:pPr>
      <w:r>
        <w:rPr>
          <w:rFonts w:ascii="David" w:eastAsiaTheme="minorEastAsia" w:hAnsi="David" w:cs="David" w:hint="cs"/>
          <w:rtl/>
        </w:rPr>
        <w:t xml:space="preserve">איכות הממוצע כמדד פריון שבאמת אפשר להסיק ממנו בצורה רחבה יותר לגבי רמת חיים, רמת השתכרות, תרומה לתוצר של בני המשק </w:t>
      </w:r>
      <w:r>
        <w:rPr>
          <w:rFonts w:ascii="David" w:eastAsiaTheme="minorEastAsia" w:hAnsi="David" w:cs="David"/>
          <w:rtl/>
        </w:rPr>
        <w:t>–</w:t>
      </w:r>
      <w:r>
        <w:rPr>
          <w:rFonts w:ascii="David" w:eastAsiaTheme="minorEastAsia" w:hAnsi="David" w:cs="David" w:hint="cs"/>
          <w:rtl/>
        </w:rPr>
        <w:t xml:space="preserve"> תלויה במידה רבה בפערים בתוצר בין שכבות אוכלוסיה שונות במשק. </w:t>
      </w:r>
    </w:p>
    <w:p w14:paraId="5CEF9017" w14:textId="5EEC3201" w:rsidR="00970F3F" w:rsidRDefault="00006DE0" w:rsidP="00970F3F">
      <w:pPr>
        <w:bidi/>
        <w:spacing w:line="360" w:lineRule="auto"/>
        <w:rPr>
          <w:rFonts w:ascii="David" w:eastAsiaTheme="minorEastAsia" w:hAnsi="David" w:cs="David"/>
          <w:rtl/>
        </w:rPr>
      </w:pPr>
      <w:r>
        <w:rPr>
          <w:rFonts w:ascii="David" w:eastAsiaTheme="minorEastAsia" w:hAnsi="David" w:cs="David" w:hint="cs"/>
          <w:rtl/>
        </w:rPr>
        <w:t xml:space="preserve">אנחנו נדון בפערים אלו בהמשך דרכנו המשותפת. </w:t>
      </w:r>
    </w:p>
    <w:p w14:paraId="14D72B4C" w14:textId="77777777" w:rsidR="00006DE0" w:rsidRDefault="00006DE0" w:rsidP="00006DE0">
      <w:pPr>
        <w:bidi/>
        <w:spacing w:line="360" w:lineRule="auto"/>
        <w:rPr>
          <w:rFonts w:ascii="David" w:eastAsiaTheme="minorEastAsia" w:hAnsi="David" w:cs="David"/>
          <w:rtl/>
        </w:rPr>
      </w:pPr>
    </w:p>
    <w:p w14:paraId="52D05CD4" w14:textId="37F3AE63" w:rsidR="00006DE0" w:rsidRPr="00006DE0" w:rsidRDefault="00006DE0" w:rsidP="00006DE0">
      <w:pPr>
        <w:bidi/>
        <w:spacing w:line="360" w:lineRule="auto"/>
        <w:jc w:val="both"/>
        <w:rPr>
          <w:rFonts w:ascii="David" w:eastAsiaTheme="minorEastAsia" w:hAnsi="David" w:cs="David"/>
          <w:b/>
          <w:bCs/>
          <w:rtl/>
        </w:rPr>
      </w:pPr>
      <w:r w:rsidRPr="00006DE0">
        <w:rPr>
          <w:rFonts w:ascii="David" w:eastAsiaTheme="minorEastAsia" w:hAnsi="David" w:cs="David" w:hint="cs"/>
          <w:b/>
          <w:bCs/>
          <w:rtl/>
        </w:rPr>
        <w:t xml:space="preserve">אמל״ק: סך התוצר הוא לא מדד פריון מספק, יש להביא בחשבון גם את גודל המשק ומספר העובדים / הנפשות בו. מדד התוצר לנפש משקף זאת; אלא שגם התוצר לנפש בעל חסרונות כאשר העיקרי שבהם הוא היעדר ייצוג לפערים בין רמות התפוקה של שכבות אוכלוסיה שונות. </w:t>
      </w:r>
    </w:p>
    <w:p w14:paraId="09170C7B" w14:textId="77777777" w:rsidR="00970F3F" w:rsidRPr="00B55DEE" w:rsidRDefault="00970F3F" w:rsidP="00970F3F">
      <w:pPr>
        <w:bidi/>
        <w:spacing w:line="360" w:lineRule="auto"/>
        <w:rPr>
          <w:rFonts w:ascii="David" w:eastAsiaTheme="minorEastAsia" w:hAnsi="David" w:cs="David"/>
          <w:rtl/>
        </w:rPr>
      </w:pPr>
    </w:p>
    <w:p w14:paraId="20261C4B" w14:textId="77777777" w:rsidR="00B55DEE" w:rsidRPr="00B55DEE" w:rsidRDefault="00B55DEE" w:rsidP="00B55DEE">
      <w:pPr>
        <w:bidi/>
        <w:spacing w:line="360" w:lineRule="auto"/>
        <w:rPr>
          <w:rFonts w:ascii="David" w:hAnsi="David" w:cs="David"/>
          <w:b/>
          <w:bCs/>
          <w:rtl/>
        </w:rPr>
      </w:pPr>
    </w:p>
    <w:p w14:paraId="71183B97" w14:textId="77777777" w:rsidR="00B55DEE" w:rsidRPr="00B55DEE" w:rsidRDefault="00B55DEE" w:rsidP="00625A6D">
      <w:pPr>
        <w:pStyle w:val="ListParagraph"/>
        <w:numPr>
          <w:ilvl w:val="0"/>
          <w:numId w:val="27"/>
        </w:numPr>
        <w:bidi/>
        <w:spacing w:after="200" w:line="360" w:lineRule="auto"/>
        <w:rPr>
          <w:rFonts w:ascii="David" w:hAnsi="David" w:cs="David"/>
          <w:rtl/>
        </w:rPr>
      </w:pPr>
      <w:r w:rsidRPr="00B55DEE">
        <w:rPr>
          <w:rFonts w:ascii="David" w:hAnsi="David" w:cs="David"/>
          <w:rtl/>
        </w:rPr>
        <w:t>רק מוצרים שיוצרו השנה נחשבים כחלק מהתוצר ולכן מכירה של מוצרים שהן "יד שנייה" הן לא חלק מהתוצר. (מכוניות יד שנייה, דירות יד שנייה וכדומה)</w:t>
      </w:r>
    </w:p>
    <w:p w14:paraId="49B30199" w14:textId="77777777" w:rsidR="00B55DEE" w:rsidRPr="00B55DEE" w:rsidRDefault="00B55DEE" w:rsidP="00B55DEE">
      <w:pPr>
        <w:bidi/>
        <w:spacing w:line="360" w:lineRule="auto"/>
        <w:rPr>
          <w:rFonts w:ascii="David" w:hAnsi="David" w:cs="David"/>
          <w:rtl/>
        </w:rPr>
      </w:pPr>
    </w:p>
    <w:p w14:paraId="73511A14" w14:textId="77777777" w:rsidR="00B55DEE" w:rsidRPr="00B55DEE" w:rsidRDefault="00B55DEE" w:rsidP="00B55DEE">
      <w:pPr>
        <w:bidi/>
        <w:spacing w:line="360" w:lineRule="auto"/>
        <w:rPr>
          <w:rFonts w:ascii="David" w:hAnsi="David" w:cs="David"/>
          <w:rtl/>
        </w:rPr>
      </w:pPr>
      <w:r w:rsidRPr="00B55DEE">
        <w:rPr>
          <w:rFonts w:ascii="David" w:hAnsi="David" w:cs="David"/>
          <w:rtl/>
        </w:rPr>
        <w:t>היכולת הכלכלית של מדינה מתבטאת באמצעות יכולת הייצור של המדינה והתוצר הלאומי נותן לנו מושג על העוצמה הכלכלית של המדינה (בדומה להכנסה של הפרט שנותנת לנו מושג על מצבו הכלכלי).</w:t>
      </w:r>
    </w:p>
    <w:p w14:paraId="096266C2"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את התוצר הלאומי ניתן לחשב באמצעות שלוש דרכים: </w:t>
      </w:r>
    </w:p>
    <w:p w14:paraId="1F0CCCC3" w14:textId="77777777" w:rsidR="00B55DEE" w:rsidRPr="00B55DEE" w:rsidRDefault="00B55DEE" w:rsidP="00625A6D">
      <w:pPr>
        <w:pStyle w:val="ListParagraph"/>
        <w:numPr>
          <w:ilvl w:val="0"/>
          <w:numId w:val="28"/>
        </w:numPr>
        <w:bidi/>
        <w:spacing w:after="200" w:line="360" w:lineRule="auto"/>
        <w:rPr>
          <w:rFonts w:ascii="David" w:hAnsi="David" w:cs="David"/>
        </w:rPr>
      </w:pPr>
      <w:r w:rsidRPr="00B55DEE">
        <w:rPr>
          <w:rFonts w:ascii="David" w:hAnsi="David" w:cs="David"/>
          <w:rtl/>
        </w:rPr>
        <w:t>הסכום של הערך המוסף של הפירמות + הערך המוסף של הממשלה.</w:t>
      </w:r>
    </w:p>
    <w:p w14:paraId="491815BA" w14:textId="77777777" w:rsidR="00B55DEE" w:rsidRPr="00B55DEE" w:rsidRDefault="00B55DEE" w:rsidP="00625A6D">
      <w:pPr>
        <w:pStyle w:val="ListParagraph"/>
        <w:numPr>
          <w:ilvl w:val="0"/>
          <w:numId w:val="28"/>
        </w:numPr>
        <w:bidi/>
        <w:spacing w:after="200" w:line="360" w:lineRule="auto"/>
        <w:rPr>
          <w:rFonts w:ascii="David" w:hAnsi="David" w:cs="David"/>
        </w:rPr>
      </w:pPr>
      <w:r w:rsidRPr="00B55DEE">
        <w:rPr>
          <w:rFonts w:ascii="David" w:hAnsi="David" w:cs="David"/>
          <w:rtl/>
        </w:rPr>
        <w:t xml:space="preserve">צד ההכנסות – בדרך זו נחשב את ההכנסה הכוללת של </w:t>
      </w:r>
      <w:r w:rsidRPr="00B55DEE">
        <w:rPr>
          <w:rFonts w:ascii="David" w:hAnsi="David" w:cs="David"/>
          <w:b/>
          <w:bCs/>
          <w:u w:val="single"/>
          <w:rtl/>
        </w:rPr>
        <w:t>כל תושבי המדינה</w:t>
      </w:r>
      <w:r w:rsidRPr="00B55DEE">
        <w:rPr>
          <w:rFonts w:ascii="David" w:hAnsi="David" w:cs="David"/>
          <w:rtl/>
        </w:rPr>
        <w:t xml:space="preserve"> שכוללת את סך כל ההכנסות של העובדים, היזמים ובעלי ההון במשק.</w:t>
      </w:r>
    </w:p>
    <w:p w14:paraId="3C0665F3" w14:textId="77777777" w:rsidR="00B55DEE" w:rsidRPr="00B55DEE" w:rsidRDefault="00B55DEE" w:rsidP="00625A6D">
      <w:pPr>
        <w:pStyle w:val="ListParagraph"/>
        <w:numPr>
          <w:ilvl w:val="0"/>
          <w:numId w:val="28"/>
        </w:numPr>
        <w:bidi/>
        <w:spacing w:after="200" w:line="360" w:lineRule="auto"/>
        <w:rPr>
          <w:rFonts w:ascii="David" w:hAnsi="David" w:cs="David"/>
        </w:rPr>
      </w:pPr>
      <w:r w:rsidRPr="00B55DEE">
        <w:rPr>
          <w:rFonts w:ascii="David" w:hAnsi="David" w:cs="David"/>
          <w:rtl/>
        </w:rPr>
        <w:t xml:space="preserve">צד ההוצאות- בדרך זו נחשב את ההוצאות הכוללות של </w:t>
      </w:r>
      <w:r w:rsidRPr="00B55DEE">
        <w:rPr>
          <w:rFonts w:ascii="David" w:hAnsi="David" w:cs="David"/>
          <w:b/>
          <w:bCs/>
          <w:u w:val="single"/>
          <w:rtl/>
        </w:rPr>
        <w:t>כל תושבי המדינה</w:t>
      </w:r>
      <w:r w:rsidRPr="00B55DEE">
        <w:rPr>
          <w:rFonts w:ascii="David" w:hAnsi="David" w:cs="David"/>
          <w:rtl/>
        </w:rPr>
        <w:t xml:space="preserve"> לרכישת סחורות ושירותים.</w:t>
      </w:r>
    </w:p>
    <w:p w14:paraId="5C81EBE6" w14:textId="77777777" w:rsidR="00B55DEE" w:rsidRPr="00B55DEE" w:rsidRDefault="00B55DEE" w:rsidP="00B55DEE">
      <w:pPr>
        <w:bidi/>
        <w:spacing w:line="360" w:lineRule="auto"/>
        <w:rPr>
          <w:rFonts w:ascii="David" w:hAnsi="David" w:cs="David"/>
          <w:rtl/>
        </w:rPr>
      </w:pPr>
    </w:p>
    <w:p w14:paraId="7F43C179"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הסיבה לכך שניתן לחשב את התוצר הלאומי בשתי דרכים שונות היא שמבחינת הכלכלה כולה </w:t>
      </w:r>
      <w:r w:rsidRPr="00B55DEE">
        <w:rPr>
          <w:rFonts w:ascii="David" w:hAnsi="David" w:cs="David"/>
          <w:u w:val="single"/>
          <w:rtl/>
        </w:rPr>
        <w:t>ההכנסה הכוללת</w:t>
      </w:r>
      <w:r w:rsidRPr="00B55DEE">
        <w:rPr>
          <w:rFonts w:ascii="David" w:hAnsi="David" w:cs="David"/>
          <w:rtl/>
        </w:rPr>
        <w:t xml:space="preserve"> של תושבי המדינה חייבת להיות שווה </w:t>
      </w:r>
      <w:r w:rsidRPr="00B55DEE">
        <w:rPr>
          <w:rFonts w:ascii="David" w:hAnsi="David" w:cs="David"/>
          <w:u w:val="single"/>
          <w:rtl/>
        </w:rPr>
        <w:t>להוצאה הכוללת</w:t>
      </w:r>
      <w:r w:rsidRPr="00B55DEE">
        <w:rPr>
          <w:rFonts w:ascii="David" w:hAnsi="David" w:cs="David"/>
          <w:rtl/>
        </w:rPr>
        <w:t xml:space="preserve"> של תושבי המדינה שכן בכל עסקה ישנם שני צדדים -קונה ומוכר. </w:t>
      </w:r>
    </w:p>
    <w:p w14:paraId="656246E0" w14:textId="77777777" w:rsidR="00B55DEE" w:rsidRPr="00B55DEE" w:rsidRDefault="00B55DEE" w:rsidP="00B55DEE">
      <w:pPr>
        <w:bidi/>
        <w:spacing w:line="360" w:lineRule="auto"/>
        <w:rPr>
          <w:rFonts w:ascii="David" w:hAnsi="David" w:cs="David"/>
          <w:rtl/>
        </w:rPr>
      </w:pPr>
      <w:r w:rsidRPr="00B55DEE">
        <w:rPr>
          <w:rFonts w:ascii="David" w:hAnsi="David" w:cs="David"/>
          <w:rtl/>
        </w:rPr>
        <w:lastRenderedPageBreak/>
        <w:t>לדוגמה כאשר דני משלם 2,000 ₪ עבור ייעוץ כלכלי אז נוצר תוצר בסכום של 2,000 ₪ (יעוץ כלכלי). תוצר זה ניתן לחשב או באמצעות חישוב ההוצאות שנוצרו לדני (2,000 ₪) או באמצעות חישוב ההכנסות שנוספו ליועץ הכלכלי (2,000 ₪)</w:t>
      </w:r>
    </w:p>
    <w:p w14:paraId="0645EC40" w14:textId="77777777" w:rsidR="00B55DEE" w:rsidRPr="00B55DEE" w:rsidRDefault="00B55DEE" w:rsidP="00B55DEE">
      <w:pPr>
        <w:bidi/>
        <w:spacing w:line="360" w:lineRule="auto"/>
        <w:rPr>
          <w:rFonts w:ascii="David" w:hAnsi="David" w:cs="David"/>
          <w:rtl/>
        </w:rPr>
      </w:pPr>
    </w:p>
    <w:p w14:paraId="32F16587" w14:textId="77777777" w:rsidR="00B55DEE" w:rsidRPr="00B55DEE" w:rsidRDefault="00B55DEE" w:rsidP="00B55DEE">
      <w:pPr>
        <w:bidi/>
        <w:spacing w:line="360" w:lineRule="auto"/>
        <w:rPr>
          <w:rFonts w:ascii="David" w:hAnsi="David" w:cs="David"/>
          <w:b/>
          <w:bCs/>
          <w:u w:val="single"/>
          <w:rtl/>
        </w:rPr>
      </w:pPr>
      <w:r w:rsidRPr="00B55DEE">
        <w:rPr>
          <w:rFonts w:ascii="David" w:hAnsi="David" w:cs="David"/>
          <w:b/>
          <w:bCs/>
          <w:u w:val="single"/>
          <w:rtl/>
        </w:rPr>
        <w:t>הבעיות במדד של התוצר הלאומי</w:t>
      </w:r>
    </w:p>
    <w:p w14:paraId="71D0B971" w14:textId="77777777" w:rsidR="00B55DEE" w:rsidRPr="00B55DEE" w:rsidRDefault="00B55DEE" w:rsidP="00625A6D">
      <w:pPr>
        <w:pStyle w:val="ListParagraph"/>
        <w:numPr>
          <w:ilvl w:val="0"/>
          <w:numId w:val="27"/>
        </w:numPr>
        <w:bidi/>
        <w:spacing w:after="200" w:line="360" w:lineRule="auto"/>
        <w:rPr>
          <w:rFonts w:ascii="David" w:hAnsi="David" w:cs="David"/>
        </w:rPr>
      </w:pPr>
      <w:r w:rsidRPr="00B55DEE">
        <w:rPr>
          <w:rFonts w:ascii="David" w:hAnsi="David" w:cs="David"/>
          <w:rtl/>
        </w:rPr>
        <w:t>מוצרים ושירותים לא חוקיים אינם מדווחים בד"כ ע"י הקונים או המוכרים לרשויות המדינה ולכן הם לא מופעים כחלק מהתוצר.</w:t>
      </w:r>
    </w:p>
    <w:p w14:paraId="6F67163D" w14:textId="77777777" w:rsidR="00B55DEE" w:rsidRPr="00B55DEE" w:rsidRDefault="00B55DEE" w:rsidP="00625A6D">
      <w:pPr>
        <w:pStyle w:val="ListParagraph"/>
        <w:numPr>
          <w:ilvl w:val="0"/>
          <w:numId w:val="27"/>
        </w:numPr>
        <w:bidi/>
        <w:spacing w:after="200" w:line="360" w:lineRule="auto"/>
        <w:rPr>
          <w:rFonts w:ascii="David" w:hAnsi="David" w:cs="David"/>
        </w:rPr>
      </w:pPr>
      <w:r w:rsidRPr="00B55DEE">
        <w:rPr>
          <w:rFonts w:ascii="David" w:hAnsi="David" w:cs="David"/>
          <w:rtl/>
        </w:rPr>
        <w:t>הכלכלה "השחורה" של מוצרים ושירותים שנמכרים ללא דיווח (בכדי לא לשלם מס הכנסה) לא מופיעה כחלק מהתוצר. במדינות עולם שלישי בד"כ הכלכלה "השחורה" היא בשיעור גבוה יחסית ולכן אותן מדינות עולם שלישי הן פחות "עניות" ממה שנראה על פי נתוני התוצר והתוצר לנפש.</w:t>
      </w:r>
    </w:p>
    <w:p w14:paraId="60CD1B78" w14:textId="77777777" w:rsidR="00B55DEE" w:rsidRPr="00B55DEE" w:rsidRDefault="00B55DEE" w:rsidP="00625A6D">
      <w:pPr>
        <w:pStyle w:val="ListParagraph"/>
        <w:numPr>
          <w:ilvl w:val="0"/>
          <w:numId w:val="27"/>
        </w:numPr>
        <w:bidi/>
        <w:spacing w:after="200" w:line="360" w:lineRule="auto"/>
        <w:rPr>
          <w:rFonts w:ascii="David" w:hAnsi="David" w:cs="David"/>
        </w:rPr>
      </w:pPr>
      <w:r w:rsidRPr="00B55DEE">
        <w:rPr>
          <w:rFonts w:ascii="David" w:hAnsi="David" w:cs="David"/>
          <w:rtl/>
        </w:rPr>
        <w:t>התוצר הלאומי מודד רק את המוצרים והשירותים שנמכרים בשוק. כאשר אתם מזמינים שיפוצניק שיצבע עבורכם את הדירה תמורת 1,000 ₪ אז נוצר תוצר שהוא דירה צבועה והתוצר נרשם גם בחשבונאות הלאומית שכן שילמתם לשיפוצניק 1,000 ₪ ודיווחתם לרשויות המס. (אנו מניחים שכולכם אזרחים ישירים שדורשים קבלות). לעומת זאת, כאשר אתם צובעים את הדירה בעצמכם גם נוצר תוצר (דירה צבועה) אבל מכיוון שלא נוצרה אינטראקציה בשוק בין קונה למוכר, אז תוצר זה לא ירשם כחלק מהתוצר הלאומי.</w:t>
      </w:r>
    </w:p>
    <w:p w14:paraId="1EC5019D" w14:textId="3356E694" w:rsidR="00B55DEE" w:rsidRPr="00F85DA7" w:rsidRDefault="00B55DEE" w:rsidP="00625A6D">
      <w:pPr>
        <w:pStyle w:val="ListParagraph"/>
        <w:numPr>
          <w:ilvl w:val="0"/>
          <w:numId w:val="27"/>
        </w:numPr>
        <w:bidi/>
        <w:spacing w:after="200" w:line="360" w:lineRule="auto"/>
        <w:rPr>
          <w:rFonts w:ascii="David" w:hAnsi="David" w:cs="David"/>
          <w:rtl/>
        </w:rPr>
      </w:pPr>
      <w:r w:rsidRPr="00B55DEE">
        <w:rPr>
          <w:rFonts w:ascii="David" w:hAnsi="David" w:cs="David"/>
          <w:rtl/>
        </w:rPr>
        <w:t>שעות פנאי אינן נמדדות בתוצר אבל הם חלק מרמת החיים של בני האדם. בארה"ב עובדים יותר מאשר במדינות מערב אירופה ולכן מצד אחד התוצר לנפש בארה"ב גבוה יותר אך מצד שני לתושבי מערב אירופה יש יותר שעות פנאי. האמריקאי קונה אולי טלוויזיה יותר גדולה אבל הצרפתי והגרמני יוצאים מהעבודה בשעה יותר מוקדמת ולכן התוצר לנפש לא תמיד מראה היכן רמת החיים טובה יותר.</w:t>
      </w:r>
    </w:p>
    <w:p w14:paraId="06DB9917" w14:textId="77777777" w:rsidR="00B55DEE" w:rsidRPr="00B55DEE" w:rsidRDefault="00B55DEE" w:rsidP="00B55DEE">
      <w:pPr>
        <w:bidi/>
        <w:spacing w:line="360" w:lineRule="auto"/>
        <w:jc w:val="center"/>
        <w:rPr>
          <w:rFonts w:ascii="David" w:hAnsi="David" w:cs="David"/>
          <w:b/>
          <w:bCs/>
          <w:sz w:val="32"/>
          <w:szCs w:val="32"/>
          <w:u w:val="single"/>
          <w:rtl/>
        </w:rPr>
      </w:pPr>
      <w:r w:rsidRPr="00B55DEE">
        <w:rPr>
          <w:rFonts w:ascii="David" w:hAnsi="David" w:cs="David"/>
          <w:b/>
          <w:bCs/>
          <w:sz w:val="32"/>
          <w:szCs w:val="32"/>
          <w:u w:val="single"/>
          <w:rtl/>
        </w:rPr>
        <w:t>צמיחה כלכלית</w:t>
      </w:r>
    </w:p>
    <w:p w14:paraId="318CAB8C" w14:textId="77777777" w:rsidR="00B55DEE" w:rsidRPr="00B55DEE" w:rsidRDefault="00B55DEE" w:rsidP="00B55DEE">
      <w:pPr>
        <w:bidi/>
        <w:spacing w:line="360" w:lineRule="auto"/>
        <w:rPr>
          <w:rFonts w:ascii="David" w:hAnsi="David" w:cs="David"/>
          <w:rtl/>
        </w:rPr>
      </w:pPr>
      <w:r w:rsidRPr="00B55DEE">
        <w:rPr>
          <w:rFonts w:ascii="David" w:hAnsi="David" w:cs="David"/>
          <w:rtl/>
        </w:rPr>
        <w:t>צמיחה כלכלית מראה לנו בכמה אחוזים צמח התוצר במהלך תקופה נתונה.</w:t>
      </w:r>
    </w:p>
    <w:p w14:paraId="7C9DE96E" w14:textId="77777777" w:rsidR="00B55DEE" w:rsidRPr="00F85DA7" w:rsidRDefault="00B55DEE" w:rsidP="00B55DEE">
      <w:pPr>
        <w:bidi/>
        <w:spacing w:line="360" w:lineRule="auto"/>
        <w:rPr>
          <w:rFonts w:ascii="David" w:hAnsi="David" w:cs="David"/>
          <w:rtl/>
        </w:rPr>
      </w:pPr>
    </w:p>
    <w:p w14:paraId="51111D6B" w14:textId="5E0AD3A8" w:rsidR="00B55DEE" w:rsidRPr="00F85DA7" w:rsidRDefault="00B55DEE" w:rsidP="00B55DEE">
      <w:pPr>
        <w:bidi/>
        <w:spacing w:line="360" w:lineRule="auto"/>
        <w:rPr>
          <w:rFonts w:ascii="David" w:hAnsi="David" w:cs="David"/>
          <w:rtl/>
        </w:rPr>
      </w:pPr>
      <w:r w:rsidRPr="00F85DA7">
        <w:rPr>
          <w:rFonts w:ascii="David" w:hAnsi="David" w:cs="David"/>
          <w:rtl/>
        </w:rPr>
        <w:t xml:space="preserve">לדוגמה אם בשנת 2010 התוצר </w:t>
      </w:r>
      <w:r w:rsidR="00F85DA7" w:rsidRPr="00F85DA7">
        <w:rPr>
          <w:rFonts w:ascii="David" w:hAnsi="David" w:cs="David" w:hint="cs"/>
          <w:rtl/>
        </w:rPr>
        <w:t>היה</w:t>
      </w:r>
      <w:r w:rsidRPr="00F85DA7">
        <w:rPr>
          <w:rFonts w:ascii="David" w:hAnsi="David" w:cs="David"/>
          <w:rtl/>
        </w:rPr>
        <w:t xml:space="preserve"> 1000 ₪ ובשנת 2011 התוצר הוא 1100 ש"ח אנו אומרים שהייתה צמיחה של 10%</w:t>
      </w:r>
    </w:p>
    <w:p w14:paraId="18A26079" w14:textId="77777777" w:rsidR="00B55DEE" w:rsidRPr="00F85DA7" w:rsidRDefault="00000000" w:rsidP="00B55DEE">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1100</m:t>
              </m:r>
            </m:num>
            <m:den>
              <m:r>
                <w:rPr>
                  <w:rFonts w:ascii="Cambria Math" w:hAnsi="Cambria Math" w:cs="David"/>
                </w:rPr>
                <m:t>1000</m:t>
              </m:r>
            </m:den>
          </m:f>
          <m:r>
            <w:rPr>
              <w:rFonts w:ascii="Cambria Math" w:hAnsi="Cambria Math" w:cs="David"/>
            </w:rPr>
            <m:t>-1=0.1</m:t>
          </m:r>
        </m:oMath>
      </m:oMathPara>
    </w:p>
    <w:p w14:paraId="285BCA31" w14:textId="77777777" w:rsidR="00B55DEE" w:rsidRDefault="00B55DEE" w:rsidP="00B55DEE">
      <w:pPr>
        <w:bidi/>
        <w:spacing w:line="360" w:lineRule="auto"/>
        <w:rPr>
          <w:rFonts w:ascii="David" w:eastAsiaTheme="minorEastAsia" w:hAnsi="David" w:cs="David"/>
          <w:rtl/>
        </w:rPr>
      </w:pPr>
    </w:p>
    <w:p w14:paraId="44190EF0" w14:textId="7AA59401" w:rsidR="00F85DA7" w:rsidRDefault="00F85DA7" w:rsidP="00F85DA7">
      <w:pPr>
        <w:bidi/>
        <w:spacing w:line="360" w:lineRule="auto"/>
        <w:rPr>
          <w:rFonts w:ascii="David" w:eastAsiaTheme="minorEastAsia" w:hAnsi="David" w:cs="David"/>
          <w:rtl/>
        </w:rPr>
      </w:pPr>
      <w:r>
        <w:rPr>
          <w:rFonts w:ascii="David" w:eastAsiaTheme="minorEastAsia" w:hAnsi="David" w:cs="David" w:hint="cs"/>
          <w:rtl/>
        </w:rPr>
        <w:t xml:space="preserve">כמובן שאת צמיחת התוצר בוחנים לאורך זמן, בהשוואה בין שנים וכיו״ב. </w:t>
      </w:r>
    </w:p>
    <w:p w14:paraId="56CD25B3" w14:textId="77777777" w:rsidR="00F85DA7" w:rsidRPr="00F85DA7" w:rsidRDefault="00F85DA7" w:rsidP="00F85DA7">
      <w:pPr>
        <w:bidi/>
        <w:spacing w:line="360" w:lineRule="auto"/>
        <w:rPr>
          <w:rFonts w:ascii="David" w:eastAsiaTheme="minorEastAsia" w:hAnsi="David" w:cs="David"/>
          <w:rtl/>
        </w:rPr>
      </w:pPr>
    </w:p>
    <w:p w14:paraId="6468712C" w14:textId="77777777" w:rsidR="00B55DEE" w:rsidRPr="00B55DEE" w:rsidRDefault="00B55DEE" w:rsidP="00B55DEE">
      <w:pPr>
        <w:bidi/>
        <w:spacing w:line="360" w:lineRule="auto"/>
        <w:jc w:val="center"/>
        <w:rPr>
          <w:rFonts w:ascii="David" w:hAnsi="David" w:cs="David"/>
          <w:sz w:val="32"/>
          <w:szCs w:val="32"/>
          <w:rtl/>
        </w:rPr>
      </w:pPr>
      <w:r w:rsidRPr="00B55DEE">
        <w:rPr>
          <w:rFonts w:ascii="David" w:hAnsi="David" w:cs="David"/>
          <w:b/>
          <w:bCs/>
          <w:sz w:val="32"/>
          <w:szCs w:val="32"/>
          <w:u w:val="single"/>
          <w:rtl/>
        </w:rPr>
        <w:t>תוצר נומינלי ותוצר ריאלי</w:t>
      </w:r>
    </w:p>
    <w:p w14:paraId="15CA87BE" w14:textId="77777777" w:rsidR="00B55DEE" w:rsidRPr="00B55DEE" w:rsidRDefault="00B55DEE" w:rsidP="00B55DEE">
      <w:pPr>
        <w:bidi/>
        <w:spacing w:line="360" w:lineRule="auto"/>
        <w:rPr>
          <w:rFonts w:ascii="David" w:hAnsi="David" w:cs="David"/>
          <w:rtl/>
        </w:rPr>
      </w:pPr>
      <w:r w:rsidRPr="00B55DEE">
        <w:rPr>
          <w:rFonts w:ascii="David" w:hAnsi="David" w:cs="David"/>
          <w:rtl/>
        </w:rPr>
        <w:t>התוצר במשק  מודד את הערך הכספי של כל הסחורות והשירותים שיוצרו במשק במהלך תקופה נתונה (למשל במהלך שנה).אם התוצר של המשק בשנה אחת גדל ביחס לשנה הקודמת אז לפחות אחד מהשניים התרחש (1) המשק ייצר יותר סחורות ושירותים (2) המחירים של הסחורות והשירותים התייקרו.</w:t>
      </w:r>
    </w:p>
    <w:p w14:paraId="15C646F0" w14:textId="77777777" w:rsidR="00B55DEE" w:rsidRPr="00B55DEE" w:rsidRDefault="00B55DEE" w:rsidP="00B55DEE">
      <w:pPr>
        <w:bidi/>
        <w:spacing w:line="360" w:lineRule="auto"/>
        <w:rPr>
          <w:rFonts w:ascii="David" w:hAnsi="David" w:cs="David"/>
          <w:rtl/>
        </w:rPr>
      </w:pPr>
    </w:p>
    <w:p w14:paraId="729C2087" w14:textId="77777777" w:rsidR="00B55DEE" w:rsidRPr="00B55DEE" w:rsidRDefault="00B55DEE" w:rsidP="00B55DEE">
      <w:pPr>
        <w:bidi/>
        <w:spacing w:line="360" w:lineRule="auto"/>
        <w:rPr>
          <w:rFonts w:ascii="David" w:hAnsi="David" w:cs="David"/>
          <w:rtl/>
        </w:rPr>
      </w:pPr>
      <w:r w:rsidRPr="00B55DEE">
        <w:rPr>
          <w:rFonts w:ascii="David" w:hAnsi="David" w:cs="David"/>
          <w:rtl/>
        </w:rPr>
        <w:t>הכלכלנים רוצים להפריד בין שני הדברים האלו. במיוחד הם רוצים למדוד את הכמות המיוצרת של סחורות ושירותים ללא ההשפעה של השינוי במחירים.</w:t>
      </w:r>
    </w:p>
    <w:p w14:paraId="6A98D5D9"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בכדי לעשות זאת הכלכלנים משתמשים במדד שנקרא תוצר ריאלי. תוצר ריאלי עונה על השאלה ההיפותטית הבאה: מה יהיה הערך הכספי של כל הסחורות והשירותים המיוצרים השנה אם נמדוד אותם במחירים שהיו קיימים בשנה כלשהי בעבר. כאשר אנו מודדים את הערך הכספי של מה שיוצר השנה ומשתמשים במחירים שהיו בשנה מסוימת בעבר אז נוכל לגלות בכמה התוצר האמתי גדל (מכיוון שנטרלנו למעשה את המחירים) </w:t>
      </w:r>
    </w:p>
    <w:tbl>
      <w:tblPr>
        <w:tblStyle w:val="TableGrid"/>
        <w:bidiVisual/>
        <w:tblW w:w="0" w:type="auto"/>
        <w:tblLook w:val="04A0" w:firstRow="1" w:lastRow="0" w:firstColumn="1" w:lastColumn="0" w:noHBand="0" w:noVBand="1"/>
      </w:tblPr>
      <w:tblGrid>
        <w:gridCol w:w="8522"/>
      </w:tblGrid>
      <w:tr w:rsidR="00B55DEE" w:rsidRPr="00B55DEE" w14:paraId="002F9720" w14:textId="77777777" w:rsidTr="006755D1">
        <w:tc>
          <w:tcPr>
            <w:tcW w:w="8522" w:type="dxa"/>
          </w:tcPr>
          <w:p w14:paraId="0450DAF3" w14:textId="77777777" w:rsidR="00B55DEE" w:rsidRPr="00B55DEE" w:rsidRDefault="00B55DEE" w:rsidP="00B55DEE">
            <w:pPr>
              <w:bidi/>
              <w:spacing w:line="360" w:lineRule="auto"/>
              <w:rPr>
                <w:rFonts w:ascii="David" w:hAnsi="David" w:cs="David"/>
                <w:rtl/>
              </w:rPr>
            </w:pPr>
            <w:r w:rsidRPr="00B55DEE">
              <w:rPr>
                <w:rFonts w:ascii="David" w:hAnsi="David" w:cs="David"/>
                <w:rtl/>
              </w:rPr>
              <w:t>ערך ריאלי-ערך כספי במחירי שנת בסיס מסוימת.</w:t>
            </w:r>
          </w:p>
          <w:p w14:paraId="2CEC4C15" w14:textId="77777777" w:rsidR="00B55DEE" w:rsidRPr="00B55DEE" w:rsidRDefault="00B55DEE" w:rsidP="00B55DEE">
            <w:pPr>
              <w:bidi/>
              <w:spacing w:line="360" w:lineRule="auto"/>
              <w:rPr>
                <w:rFonts w:ascii="David" w:hAnsi="David" w:cs="David"/>
                <w:rtl/>
              </w:rPr>
            </w:pPr>
          </w:p>
        </w:tc>
      </w:tr>
    </w:tbl>
    <w:p w14:paraId="3CC563C4" w14:textId="77777777" w:rsidR="00B55DEE" w:rsidRPr="00B55DEE" w:rsidRDefault="00B55DEE" w:rsidP="00B55DEE">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8522"/>
      </w:tblGrid>
      <w:tr w:rsidR="00B55DEE" w:rsidRPr="00B55DEE" w14:paraId="5B769F6F" w14:textId="77777777" w:rsidTr="006755D1">
        <w:tc>
          <w:tcPr>
            <w:tcW w:w="8522" w:type="dxa"/>
          </w:tcPr>
          <w:p w14:paraId="7B91386F" w14:textId="77777777" w:rsidR="00B55DEE" w:rsidRPr="00B55DEE" w:rsidRDefault="00B55DEE" w:rsidP="00B55DEE">
            <w:pPr>
              <w:bidi/>
              <w:spacing w:line="360" w:lineRule="auto"/>
              <w:rPr>
                <w:rFonts w:ascii="David" w:hAnsi="David" w:cs="David"/>
                <w:rtl/>
              </w:rPr>
            </w:pPr>
            <w:r w:rsidRPr="00B55DEE">
              <w:rPr>
                <w:rFonts w:ascii="David" w:hAnsi="David" w:cs="David"/>
                <w:rtl/>
              </w:rPr>
              <w:t>ערך נומינלי-ערך כספי במחירים שוטפים, דהיינו במחירי אותה שנה.</w:t>
            </w:r>
          </w:p>
          <w:p w14:paraId="0D2EE793" w14:textId="77777777" w:rsidR="00B55DEE" w:rsidRPr="00B55DEE" w:rsidRDefault="00B55DEE" w:rsidP="00B55DEE">
            <w:pPr>
              <w:bidi/>
              <w:spacing w:line="360" w:lineRule="auto"/>
              <w:rPr>
                <w:rFonts w:ascii="David" w:hAnsi="David" w:cs="David"/>
                <w:rtl/>
              </w:rPr>
            </w:pPr>
          </w:p>
        </w:tc>
      </w:tr>
    </w:tbl>
    <w:p w14:paraId="70CF4588" w14:textId="77777777" w:rsidR="00B55DEE" w:rsidRPr="00B55DEE" w:rsidRDefault="00B55DEE" w:rsidP="00B55DEE">
      <w:pPr>
        <w:bidi/>
        <w:spacing w:line="360" w:lineRule="auto"/>
        <w:rPr>
          <w:rFonts w:ascii="David" w:hAnsi="David" w:cs="David"/>
          <w:rtl/>
        </w:rPr>
      </w:pPr>
    </w:p>
    <w:p w14:paraId="5AAB54F0" w14:textId="77777777" w:rsidR="00B55DEE" w:rsidRPr="00B55DEE" w:rsidRDefault="00B55DEE" w:rsidP="00B55DEE">
      <w:pPr>
        <w:bidi/>
        <w:spacing w:line="360" w:lineRule="auto"/>
        <w:rPr>
          <w:rFonts w:ascii="David" w:hAnsi="David" w:cs="David"/>
          <w:rtl/>
        </w:rPr>
      </w:pPr>
    </w:p>
    <w:p w14:paraId="79E64FA1" w14:textId="77777777" w:rsidR="00B55DEE" w:rsidRPr="00B55DEE" w:rsidRDefault="00B55DEE" w:rsidP="00B55DEE">
      <w:pPr>
        <w:bidi/>
        <w:spacing w:line="360" w:lineRule="auto"/>
        <w:rPr>
          <w:rFonts w:ascii="David" w:hAnsi="David" w:cs="David"/>
          <w:u w:val="single"/>
          <w:rtl/>
        </w:rPr>
      </w:pPr>
      <w:r w:rsidRPr="00B55DEE">
        <w:rPr>
          <w:rFonts w:ascii="David" w:hAnsi="David" w:cs="David"/>
          <w:u w:val="single"/>
          <w:rtl/>
        </w:rPr>
        <w:t>דוגמא 1:</w:t>
      </w:r>
    </w:p>
    <w:p w14:paraId="1389C888" w14:textId="49C827C5" w:rsidR="00B55DEE" w:rsidRPr="00B55DEE" w:rsidRDefault="00B55DEE" w:rsidP="00B55DEE">
      <w:pPr>
        <w:bidi/>
        <w:spacing w:line="360" w:lineRule="auto"/>
        <w:rPr>
          <w:rFonts w:ascii="David" w:hAnsi="David" w:cs="David"/>
          <w:rtl/>
        </w:rPr>
      </w:pPr>
      <w:r w:rsidRPr="00B55DEE">
        <w:rPr>
          <w:rFonts w:ascii="David" w:hAnsi="David" w:cs="David"/>
          <w:rtl/>
        </w:rPr>
        <w:t xml:space="preserve">הנח כי במשק מסוים מייצרים רק </w:t>
      </w:r>
      <w:r w:rsidR="00A4126D">
        <w:rPr>
          <w:rFonts w:ascii="David" w:hAnsi="David" w:cs="David" w:hint="cs"/>
          <w:rtl/>
        </w:rPr>
        <w:t>נקניק</w:t>
      </w:r>
      <w:r w:rsidRPr="00B55DEE">
        <w:rPr>
          <w:rFonts w:ascii="David" w:hAnsi="David" w:cs="David"/>
          <w:rtl/>
        </w:rPr>
        <w:t xml:space="preserve">. ידוע כי בשנת 2004 המשק ייצר 100 </w:t>
      </w:r>
      <w:r w:rsidR="00A4126D">
        <w:rPr>
          <w:rFonts w:ascii="David" w:hAnsi="David" w:cs="David" w:hint="cs"/>
          <w:rtl/>
        </w:rPr>
        <w:t>נקניק</w:t>
      </w:r>
      <w:r w:rsidRPr="00B55DEE">
        <w:rPr>
          <w:rFonts w:ascii="David" w:hAnsi="David" w:cs="David"/>
          <w:rtl/>
        </w:rPr>
        <w:t xml:space="preserve"> וידוע כי מחירו של </w:t>
      </w:r>
      <w:r w:rsidR="00A4126D">
        <w:rPr>
          <w:rFonts w:ascii="David" w:hAnsi="David" w:cs="David" w:hint="cs"/>
          <w:rtl/>
        </w:rPr>
        <w:t>נקניק</w:t>
      </w:r>
      <w:r w:rsidRPr="00B55DEE">
        <w:rPr>
          <w:rFonts w:ascii="David" w:hAnsi="David" w:cs="David"/>
          <w:rtl/>
        </w:rPr>
        <w:t xml:space="preserve"> בשנת 2004 הינו 10 ₪. בשנת 2005 המשק ייצר 110 </w:t>
      </w:r>
      <w:r w:rsidR="00A4126D">
        <w:rPr>
          <w:rFonts w:ascii="David" w:hAnsi="David" w:cs="David" w:hint="cs"/>
          <w:rtl/>
        </w:rPr>
        <w:t>נקניק</w:t>
      </w:r>
      <w:r w:rsidRPr="00B55DEE">
        <w:rPr>
          <w:rFonts w:ascii="David" w:hAnsi="David" w:cs="David"/>
          <w:rtl/>
        </w:rPr>
        <w:t xml:space="preserve"> ומחיר </w:t>
      </w:r>
      <w:r w:rsidR="00A4126D">
        <w:rPr>
          <w:rFonts w:ascii="David" w:hAnsi="David" w:cs="David" w:hint="cs"/>
          <w:rtl/>
        </w:rPr>
        <w:t>נקניק</w:t>
      </w:r>
      <w:r w:rsidRPr="00B55DEE">
        <w:rPr>
          <w:rFonts w:ascii="David" w:hAnsi="David" w:cs="David"/>
          <w:rtl/>
        </w:rPr>
        <w:t xml:space="preserve"> היה 12 ₪.</w:t>
      </w:r>
    </w:p>
    <w:p w14:paraId="27DEB23E" w14:textId="77777777" w:rsidR="00B55DEE" w:rsidRPr="00B55DEE" w:rsidRDefault="00B55DEE" w:rsidP="00B55DEE">
      <w:pPr>
        <w:bidi/>
        <w:spacing w:line="360" w:lineRule="auto"/>
        <w:rPr>
          <w:rFonts w:ascii="David" w:hAnsi="David" w:cs="David"/>
          <w:rtl/>
        </w:rPr>
      </w:pPr>
      <w:r w:rsidRPr="00B55DEE">
        <w:rPr>
          <w:rFonts w:ascii="David" w:hAnsi="David" w:cs="David"/>
          <w:rtl/>
        </w:rPr>
        <w:t>חשב את התוצר הנומינלי בכל אחת מהשנים ואת אחוז השינוי בתוצר הנומינלי.</w:t>
      </w:r>
    </w:p>
    <w:p w14:paraId="2568CE24" w14:textId="77777777" w:rsidR="00B55DEE" w:rsidRPr="00B55DEE" w:rsidRDefault="00B55DEE" w:rsidP="00B55DEE">
      <w:pPr>
        <w:bidi/>
        <w:spacing w:line="360" w:lineRule="auto"/>
        <w:rPr>
          <w:rFonts w:ascii="David" w:hAnsi="David" w:cs="David"/>
          <w:rtl/>
        </w:rPr>
      </w:pPr>
      <w:r w:rsidRPr="00B55DEE">
        <w:rPr>
          <w:rFonts w:ascii="David" w:hAnsi="David" w:cs="David"/>
          <w:rtl/>
        </w:rPr>
        <w:t>.</w:t>
      </w:r>
    </w:p>
    <w:tbl>
      <w:tblPr>
        <w:tblStyle w:val="TableGrid"/>
        <w:bidiVisual/>
        <w:tblW w:w="0" w:type="auto"/>
        <w:tblLook w:val="04A0" w:firstRow="1" w:lastRow="0" w:firstColumn="1" w:lastColumn="0" w:noHBand="0" w:noVBand="1"/>
      </w:tblPr>
      <w:tblGrid>
        <w:gridCol w:w="2911"/>
        <w:gridCol w:w="2911"/>
      </w:tblGrid>
      <w:tr w:rsidR="00B55DEE" w:rsidRPr="00B55DEE" w14:paraId="5B33FACF" w14:textId="77777777" w:rsidTr="006755D1">
        <w:tc>
          <w:tcPr>
            <w:tcW w:w="2911" w:type="dxa"/>
          </w:tcPr>
          <w:p w14:paraId="40B8F7D8"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נומינלי שנת 2004</w:t>
            </w:r>
          </w:p>
        </w:tc>
        <w:tc>
          <w:tcPr>
            <w:tcW w:w="2911" w:type="dxa"/>
          </w:tcPr>
          <w:p w14:paraId="1308FF39"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נומינלי שנת 2005</w:t>
            </w:r>
          </w:p>
        </w:tc>
      </w:tr>
      <w:tr w:rsidR="00B55DEE" w:rsidRPr="00B55DEE" w14:paraId="5BCD7EF0" w14:textId="77777777" w:rsidTr="006755D1">
        <w:tc>
          <w:tcPr>
            <w:tcW w:w="2911" w:type="dxa"/>
          </w:tcPr>
          <w:p w14:paraId="7429AD84" w14:textId="77777777" w:rsidR="00B55DEE" w:rsidRPr="00B55DEE" w:rsidRDefault="00B55DEE" w:rsidP="00B55DEE">
            <w:pPr>
              <w:bidi/>
              <w:spacing w:line="360" w:lineRule="auto"/>
              <w:rPr>
                <w:rFonts w:ascii="David" w:hAnsi="David" w:cs="David"/>
                <w:i/>
                <w:iCs/>
                <w:rtl/>
              </w:rPr>
            </w:pPr>
            <m:oMathPara>
              <m:oMath>
                <m:r>
                  <w:rPr>
                    <w:rFonts w:ascii="Cambria Math" w:hAnsi="Cambria Math" w:cs="David"/>
                  </w:rPr>
                  <m:t>10*100=1000</m:t>
                </m:r>
              </m:oMath>
            </m:oMathPara>
          </w:p>
        </w:tc>
        <w:tc>
          <w:tcPr>
            <w:tcW w:w="2911" w:type="dxa"/>
          </w:tcPr>
          <w:p w14:paraId="7DF28461" w14:textId="77777777" w:rsidR="00B55DEE" w:rsidRPr="00B55DEE" w:rsidRDefault="00B55DEE" w:rsidP="00B55DEE">
            <w:pPr>
              <w:bidi/>
              <w:spacing w:line="360" w:lineRule="auto"/>
              <w:rPr>
                <w:rFonts w:ascii="David" w:hAnsi="David" w:cs="David"/>
                <w:rtl/>
              </w:rPr>
            </w:pPr>
            <m:oMathPara>
              <m:oMath>
                <m:r>
                  <w:rPr>
                    <w:rFonts w:ascii="Cambria Math" w:hAnsi="Cambria Math" w:cs="David"/>
                  </w:rPr>
                  <m:t>12*110=1320</m:t>
                </m:r>
              </m:oMath>
            </m:oMathPara>
          </w:p>
        </w:tc>
      </w:tr>
    </w:tbl>
    <w:p w14:paraId="758BA735" w14:textId="77777777" w:rsidR="00B55DEE" w:rsidRPr="00B55DEE" w:rsidRDefault="00B55DEE" w:rsidP="00B55DEE">
      <w:pPr>
        <w:bidi/>
        <w:spacing w:line="360" w:lineRule="auto"/>
        <w:rPr>
          <w:rFonts w:ascii="David" w:hAnsi="David" w:cs="David"/>
          <w:u w:val="single"/>
          <w:rtl/>
        </w:rPr>
      </w:pPr>
    </w:p>
    <w:p w14:paraId="0B90A4C2" w14:textId="1EAA810B" w:rsidR="00B55DEE" w:rsidRPr="00B55DEE" w:rsidRDefault="00B55DEE" w:rsidP="00A4126D">
      <w:pPr>
        <w:bidi/>
        <w:spacing w:line="360" w:lineRule="auto"/>
        <w:rPr>
          <w:rFonts w:ascii="David" w:hAnsi="David" w:cs="David"/>
          <w:rtl/>
        </w:rPr>
      </w:pPr>
      <w:r w:rsidRPr="00B55DEE">
        <w:rPr>
          <w:rFonts w:ascii="David" w:hAnsi="David" w:cs="David"/>
          <w:rtl/>
        </w:rPr>
        <w:t>חשב את אחוז השינוי בתוצר הנומינלי</w:t>
      </w:r>
    </w:p>
    <w:p w14:paraId="470D5289" w14:textId="77777777" w:rsidR="00B55DEE" w:rsidRPr="00B55DEE" w:rsidRDefault="00000000" w:rsidP="00B55DEE">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1320</m:t>
              </m:r>
            </m:num>
            <m:den>
              <m:r>
                <w:rPr>
                  <w:rFonts w:ascii="Cambria Math" w:hAnsi="Cambria Math" w:cs="David"/>
                </w:rPr>
                <m:t>1000</m:t>
              </m:r>
            </m:den>
          </m:f>
          <m:r>
            <w:rPr>
              <w:rFonts w:ascii="Cambria Math" w:hAnsi="Cambria Math" w:cs="David"/>
            </w:rPr>
            <m:t>-1=0.32</m:t>
          </m:r>
        </m:oMath>
      </m:oMathPara>
    </w:p>
    <w:p w14:paraId="6524241D" w14:textId="77777777" w:rsidR="00B55DEE" w:rsidRPr="00B55DEE" w:rsidRDefault="00B55DEE" w:rsidP="00B55DEE">
      <w:pPr>
        <w:bidi/>
        <w:spacing w:line="360" w:lineRule="auto"/>
        <w:rPr>
          <w:rFonts w:ascii="David" w:hAnsi="David" w:cs="David"/>
          <w:u w:val="single"/>
          <w:rtl/>
        </w:rPr>
      </w:pPr>
    </w:p>
    <w:p w14:paraId="368A5E47" w14:textId="77777777" w:rsidR="00B55DEE" w:rsidRPr="00B55DEE" w:rsidRDefault="00B55DEE" w:rsidP="00B55DEE">
      <w:pPr>
        <w:bidi/>
        <w:spacing w:line="360" w:lineRule="auto"/>
        <w:rPr>
          <w:rFonts w:ascii="David" w:hAnsi="David" w:cs="David"/>
          <w:u w:val="single"/>
          <w:rtl/>
        </w:rPr>
      </w:pPr>
    </w:p>
    <w:p w14:paraId="754F994A" w14:textId="77777777" w:rsidR="00B55DEE" w:rsidRPr="00B55DEE" w:rsidRDefault="00B55DEE" w:rsidP="00B55DEE">
      <w:pPr>
        <w:bidi/>
        <w:spacing w:line="360" w:lineRule="auto"/>
        <w:rPr>
          <w:rFonts w:ascii="David" w:hAnsi="David" w:cs="David"/>
          <w:rtl/>
        </w:rPr>
      </w:pPr>
      <w:r w:rsidRPr="00B55DEE">
        <w:rPr>
          <w:rFonts w:ascii="David" w:hAnsi="David" w:cs="David"/>
          <w:rtl/>
        </w:rPr>
        <w:t>התוצר הנומינלי גדל ב-32% אבל כמות התפוחים גדלה מ-100 תפוחים ל-110 תפוחים כלומר גדלה ב-10% בלבד.</w:t>
      </w:r>
    </w:p>
    <w:p w14:paraId="09B8A160" w14:textId="77777777" w:rsidR="00B55DEE" w:rsidRPr="00B55DEE" w:rsidRDefault="00B55DEE" w:rsidP="00B55DEE">
      <w:pPr>
        <w:bidi/>
        <w:spacing w:line="360" w:lineRule="auto"/>
        <w:rPr>
          <w:rFonts w:ascii="David" w:eastAsiaTheme="minorEastAsia" w:hAnsi="David" w:cs="David"/>
          <w:rtl/>
        </w:rPr>
      </w:pPr>
    </w:p>
    <w:p w14:paraId="0B138C29"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שימו לב כי התוצר האמיתי (הראלי) עלה ב-10% ולא ב32% (מ-100 ל-110 תפוחים).</w:t>
      </w:r>
    </w:p>
    <w:p w14:paraId="07F4C1C9"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 xml:space="preserve">במציאות בכדי לחשב את שיעור השינוי בתוצר הריאלי (התוצר האמיתי ) אנו </w:t>
      </w:r>
      <w:r w:rsidRPr="00B55DEE">
        <w:rPr>
          <w:rFonts w:ascii="David" w:eastAsiaTheme="minorEastAsia" w:hAnsi="David" w:cs="David"/>
          <w:highlight w:val="yellow"/>
          <w:rtl/>
        </w:rPr>
        <w:t>נקבע את המחירים</w:t>
      </w:r>
      <w:r w:rsidRPr="00B55DEE">
        <w:rPr>
          <w:rFonts w:ascii="David" w:eastAsiaTheme="minorEastAsia" w:hAnsi="David" w:cs="David"/>
          <w:rtl/>
        </w:rPr>
        <w:t xml:space="preserve"> בשנת הבסיס (2004) </w:t>
      </w:r>
    </w:p>
    <w:p w14:paraId="53BAFB09" w14:textId="77777777" w:rsidR="00B55DEE" w:rsidRPr="00B55DEE" w:rsidRDefault="00B55DEE" w:rsidP="00B55DEE">
      <w:pPr>
        <w:bidi/>
        <w:spacing w:line="360" w:lineRule="auto"/>
        <w:rPr>
          <w:rFonts w:ascii="David" w:hAnsi="David" w:cs="David"/>
          <w:rtl/>
        </w:rPr>
      </w:pPr>
    </w:p>
    <w:p w14:paraId="473D58E4"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בכדי לנטרל את השפעת המחירים ולמצוא בכמה גדלה הכמות האמתית של סחורות ושירותים אנו צריכים להשתמש במדד שנקרא תוצר ריאלי שהוא כאמור הכמות המיוצרת של סחורות ושירותים הנמדדת במחירים </w:t>
      </w:r>
      <w:r w:rsidRPr="00B55DEE">
        <w:rPr>
          <w:rFonts w:ascii="David" w:hAnsi="David" w:cs="David"/>
          <w:rtl/>
        </w:rPr>
        <w:lastRenderedPageBreak/>
        <w:t>של שנת בסיס מסוימת. תחילה אנו צריכים לקבוע את שנת הבסיס. לאחר מכן אנו נשמש במחירים של שנת הבסיס בכדי לחשב את התוצר בכל שאר השנים.</w:t>
      </w:r>
    </w:p>
    <w:p w14:paraId="17880DC1" w14:textId="77777777" w:rsidR="00B55DEE" w:rsidRPr="00B55DEE" w:rsidRDefault="00B55DEE" w:rsidP="00B55DEE">
      <w:pPr>
        <w:bidi/>
        <w:spacing w:line="360" w:lineRule="auto"/>
        <w:rPr>
          <w:rFonts w:ascii="David" w:hAnsi="David" w:cs="David"/>
          <w:rtl/>
        </w:rPr>
      </w:pPr>
      <w:r w:rsidRPr="00B55DEE">
        <w:rPr>
          <w:rFonts w:ascii="David" w:hAnsi="David" w:cs="David"/>
          <w:rtl/>
        </w:rPr>
        <w:t>נחשב כעת את התוצר הריאלי של שנת 2004 ושל שנת 2005 במחירי שנת 2004 (כלומר נבחר את שנת 2004 היא שנת הבסיס)</w:t>
      </w:r>
    </w:p>
    <w:p w14:paraId="5984604E" w14:textId="77777777" w:rsidR="00B55DEE" w:rsidRPr="00B55DEE" w:rsidRDefault="00B55DEE" w:rsidP="00B55DEE">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2919"/>
        <w:gridCol w:w="2918"/>
      </w:tblGrid>
      <w:tr w:rsidR="00B55DEE" w:rsidRPr="00B55DEE" w14:paraId="3E23312C" w14:textId="77777777" w:rsidTr="006755D1">
        <w:tc>
          <w:tcPr>
            <w:tcW w:w="5837" w:type="dxa"/>
            <w:gridSpan w:val="2"/>
            <w:shd w:val="clear" w:color="auto" w:fill="D5DCE4" w:themeFill="text2" w:themeFillTint="33"/>
          </w:tcPr>
          <w:p w14:paraId="466F7D35"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תוצר ריאלי</w:t>
            </w:r>
          </w:p>
        </w:tc>
      </w:tr>
      <w:tr w:rsidR="00B55DEE" w:rsidRPr="00B55DEE" w14:paraId="1CB7C82A" w14:textId="77777777" w:rsidTr="006755D1">
        <w:tc>
          <w:tcPr>
            <w:tcW w:w="2919" w:type="dxa"/>
            <w:shd w:val="clear" w:color="auto" w:fill="D5DCE4" w:themeFill="text2" w:themeFillTint="33"/>
          </w:tcPr>
          <w:p w14:paraId="6722336F" w14:textId="77777777" w:rsidR="00B55DEE" w:rsidRPr="00B55DEE" w:rsidRDefault="00B55DEE" w:rsidP="00B55DEE">
            <w:pPr>
              <w:bidi/>
              <w:spacing w:line="360" w:lineRule="auto"/>
              <w:rPr>
                <w:rFonts w:ascii="David" w:hAnsi="David" w:cs="David"/>
                <w:rtl/>
              </w:rPr>
            </w:pPr>
            <w:r w:rsidRPr="00B55DEE">
              <w:rPr>
                <w:rFonts w:ascii="David" w:hAnsi="David" w:cs="David"/>
                <w:rtl/>
              </w:rPr>
              <w:t>2024</w:t>
            </w:r>
          </w:p>
        </w:tc>
        <w:tc>
          <w:tcPr>
            <w:tcW w:w="2918" w:type="dxa"/>
            <w:shd w:val="clear" w:color="auto" w:fill="D5DCE4" w:themeFill="text2" w:themeFillTint="33"/>
          </w:tcPr>
          <w:p w14:paraId="261C09FC" w14:textId="77777777" w:rsidR="00B55DEE" w:rsidRPr="00B55DEE" w:rsidRDefault="00B55DEE" w:rsidP="00B55DEE">
            <w:pPr>
              <w:bidi/>
              <w:spacing w:line="360" w:lineRule="auto"/>
              <w:rPr>
                <w:rFonts w:ascii="David" w:hAnsi="David" w:cs="David"/>
                <w:rtl/>
              </w:rPr>
            </w:pPr>
            <w:r w:rsidRPr="00B55DEE">
              <w:rPr>
                <w:rFonts w:ascii="David" w:hAnsi="David" w:cs="David"/>
                <w:rtl/>
              </w:rPr>
              <w:t>2025</w:t>
            </w:r>
          </w:p>
        </w:tc>
      </w:tr>
      <w:tr w:rsidR="00B55DEE" w:rsidRPr="00B55DEE" w14:paraId="44838360" w14:textId="77777777" w:rsidTr="006755D1">
        <w:tc>
          <w:tcPr>
            <w:tcW w:w="2919" w:type="dxa"/>
            <w:shd w:val="clear" w:color="auto" w:fill="D5DCE4" w:themeFill="text2" w:themeFillTint="33"/>
          </w:tcPr>
          <w:p w14:paraId="5186AEE6"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של שנת 2024 במחירי 2004</w:t>
            </w:r>
          </w:p>
        </w:tc>
        <w:tc>
          <w:tcPr>
            <w:tcW w:w="2918" w:type="dxa"/>
            <w:shd w:val="clear" w:color="auto" w:fill="D5DCE4" w:themeFill="text2" w:themeFillTint="33"/>
          </w:tcPr>
          <w:p w14:paraId="36F09DE0"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של שנת 2025במחירי שנת 2024</w:t>
            </w:r>
          </w:p>
          <w:p w14:paraId="47E55891" w14:textId="77777777" w:rsidR="00B55DEE" w:rsidRPr="00B55DEE" w:rsidRDefault="00B55DEE" w:rsidP="00B55DEE">
            <w:pPr>
              <w:bidi/>
              <w:spacing w:line="360" w:lineRule="auto"/>
              <w:rPr>
                <w:rFonts w:ascii="David" w:hAnsi="David" w:cs="David"/>
                <w:rtl/>
              </w:rPr>
            </w:pPr>
          </w:p>
        </w:tc>
      </w:tr>
      <w:tr w:rsidR="00B55DEE" w:rsidRPr="00B55DEE" w14:paraId="60F3E170" w14:textId="77777777" w:rsidTr="006755D1">
        <w:tc>
          <w:tcPr>
            <w:tcW w:w="2919" w:type="dxa"/>
          </w:tcPr>
          <w:p w14:paraId="0453C568" w14:textId="77777777" w:rsidR="00B55DEE" w:rsidRPr="00B55DEE" w:rsidRDefault="00B55DEE" w:rsidP="00B55DEE">
            <w:pPr>
              <w:bidi/>
              <w:spacing w:line="360" w:lineRule="auto"/>
              <w:rPr>
                <w:rFonts w:ascii="David" w:hAnsi="David" w:cs="David"/>
                <w:i/>
                <w:rtl/>
              </w:rPr>
            </w:pPr>
            <m:oMathPara>
              <m:oMath>
                <m:r>
                  <w:rPr>
                    <w:rFonts w:ascii="Cambria Math" w:hAnsi="Cambria Math" w:cs="David"/>
                  </w:rPr>
                  <m:t>10*100=1000</m:t>
                </m:r>
              </m:oMath>
            </m:oMathPara>
          </w:p>
        </w:tc>
        <w:tc>
          <w:tcPr>
            <w:tcW w:w="2918" w:type="dxa"/>
          </w:tcPr>
          <w:p w14:paraId="1CC8DDDB" w14:textId="77777777" w:rsidR="00B55DEE" w:rsidRPr="00B55DEE" w:rsidRDefault="00B55DEE" w:rsidP="00B55DEE">
            <w:pPr>
              <w:bidi/>
              <w:spacing w:line="360" w:lineRule="auto"/>
              <w:rPr>
                <w:rFonts w:ascii="David" w:hAnsi="David" w:cs="David"/>
                <w:rtl/>
              </w:rPr>
            </w:pPr>
            <m:oMathPara>
              <m:oMath>
                <m:r>
                  <w:rPr>
                    <w:rFonts w:ascii="Cambria Math" w:hAnsi="Cambria Math" w:cs="David"/>
                  </w:rPr>
                  <m:t>10*110=1100</m:t>
                </m:r>
              </m:oMath>
            </m:oMathPara>
          </w:p>
        </w:tc>
      </w:tr>
      <w:tr w:rsidR="00B55DEE" w:rsidRPr="00B55DEE" w14:paraId="47876E4B" w14:textId="77777777" w:rsidTr="006755D1">
        <w:tc>
          <w:tcPr>
            <w:tcW w:w="2919" w:type="dxa"/>
          </w:tcPr>
          <w:p w14:paraId="071C7F73" w14:textId="77777777" w:rsidR="00B55DEE" w:rsidRPr="00B55DEE" w:rsidRDefault="00B55DEE" w:rsidP="00B55DEE">
            <w:pPr>
              <w:bidi/>
              <w:spacing w:line="360" w:lineRule="auto"/>
              <w:rPr>
                <w:rFonts w:ascii="David" w:hAnsi="David" w:cs="David"/>
                <w:rtl/>
              </w:rPr>
            </w:pPr>
          </w:p>
        </w:tc>
        <w:tc>
          <w:tcPr>
            <w:tcW w:w="2918" w:type="dxa"/>
          </w:tcPr>
          <w:p w14:paraId="6B52189F" w14:textId="77777777" w:rsidR="00B55DEE" w:rsidRPr="00B55DEE" w:rsidRDefault="00B55DEE" w:rsidP="00B55DEE">
            <w:pPr>
              <w:bidi/>
              <w:spacing w:line="360" w:lineRule="auto"/>
              <w:rPr>
                <w:rFonts w:ascii="David" w:hAnsi="David" w:cs="David"/>
                <w:rtl/>
              </w:rPr>
            </w:pPr>
          </w:p>
        </w:tc>
      </w:tr>
    </w:tbl>
    <w:p w14:paraId="319F07B1" w14:textId="77777777" w:rsidR="00B55DEE" w:rsidRPr="00B55DEE" w:rsidRDefault="00B55DEE" w:rsidP="00B55DEE">
      <w:pPr>
        <w:bidi/>
        <w:spacing w:line="360" w:lineRule="auto"/>
        <w:rPr>
          <w:rFonts w:ascii="David" w:hAnsi="David" w:cs="David"/>
          <w:rtl/>
        </w:rPr>
      </w:pPr>
    </w:p>
    <w:p w14:paraId="3CF6DFFA" w14:textId="77777777" w:rsidR="00B55DEE" w:rsidRPr="00B55DEE" w:rsidRDefault="00B55DEE" w:rsidP="00B55DEE">
      <w:pPr>
        <w:bidi/>
        <w:spacing w:line="360" w:lineRule="auto"/>
        <w:rPr>
          <w:rFonts w:ascii="David" w:hAnsi="David" w:cs="David"/>
          <w:color w:val="FF0000"/>
          <w:rtl/>
        </w:rPr>
      </w:pPr>
    </w:p>
    <w:p w14:paraId="65FB4904" w14:textId="77777777" w:rsidR="00B55DEE" w:rsidRPr="00B55DEE" w:rsidRDefault="00B55DEE" w:rsidP="00B55DEE">
      <w:pPr>
        <w:bidi/>
        <w:spacing w:line="360" w:lineRule="auto"/>
        <w:rPr>
          <w:rFonts w:ascii="David" w:hAnsi="David" w:cs="David"/>
          <w:rtl/>
        </w:rPr>
      </w:pPr>
      <w:r w:rsidRPr="00B55DEE">
        <w:rPr>
          <w:rFonts w:ascii="David" w:hAnsi="David" w:cs="David"/>
          <w:rtl/>
        </w:rPr>
        <w:t>בכמה אחוזים השתנה התוצר הריאלי?</w:t>
      </w:r>
    </w:p>
    <w:p w14:paraId="742D1E6E" w14:textId="77777777" w:rsidR="00B55DEE" w:rsidRPr="00B55DEE" w:rsidRDefault="00000000" w:rsidP="00B55DEE">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1100</m:t>
              </m:r>
            </m:num>
            <m:den>
              <m:r>
                <w:rPr>
                  <w:rFonts w:ascii="Cambria Math" w:hAnsi="Cambria Math" w:cs="David"/>
                </w:rPr>
                <m:t>1000</m:t>
              </m:r>
            </m:den>
          </m:f>
          <m:r>
            <w:rPr>
              <w:rFonts w:ascii="Cambria Math" w:hAnsi="Cambria Math" w:cs="David"/>
            </w:rPr>
            <m:t>-1=0.1</m:t>
          </m:r>
        </m:oMath>
      </m:oMathPara>
    </w:p>
    <w:p w14:paraId="01F54518" w14:textId="77777777" w:rsidR="00B55DEE" w:rsidRPr="00B55DEE" w:rsidRDefault="00B55DEE" w:rsidP="00B55DEE">
      <w:pPr>
        <w:bidi/>
        <w:spacing w:line="360" w:lineRule="auto"/>
        <w:rPr>
          <w:rFonts w:ascii="David" w:hAnsi="David" w:cs="David"/>
          <w:rtl/>
        </w:rPr>
      </w:pPr>
    </w:p>
    <w:p w14:paraId="3968692F" w14:textId="77777777" w:rsidR="00B55DEE" w:rsidRPr="00B55DEE" w:rsidRDefault="00B55DEE" w:rsidP="00B55DEE">
      <w:pPr>
        <w:bidi/>
        <w:spacing w:line="360" w:lineRule="auto"/>
        <w:rPr>
          <w:rFonts w:ascii="David" w:hAnsi="David" w:cs="David"/>
          <w:rtl/>
        </w:rPr>
      </w:pPr>
      <w:r w:rsidRPr="00B55DEE">
        <w:rPr>
          <w:rFonts w:ascii="David" w:hAnsi="David" w:cs="David"/>
          <w:rtl/>
        </w:rPr>
        <w:t>אנו רואים מהדוגמה שהתוצר הריאלי גדל ב-10%</w:t>
      </w:r>
    </w:p>
    <w:p w14:paraId="75980425" w14:textId="77777777" w:rsidR="00B55DEE" w:rsidRPr="00B55DEE" w:rsidRDefault="00B55DEE" w:rsidP="00B55DEE">
      <w:pPr>
        <w:bidi/>
        <w:spacing w:line="360" w:lineRule="auto"/>
        <w:rPr>
          <w:rFonts w:ascii="David" w:eastAsiaTheme="minorEastAsia" w:hAnsi="David" w:cs="David"/>
          <w:rtl/>
        </w:rPr>
      </w:pPr>
    </w:p>
    <w:p w14:paraId="63E3E8A4" w14:textId="77777777" w:rsidR="00B55DEE" w:rsidRPr="00B55DEE" w:rsidRDefault="00B55DEE" w:rsidP="00B55DEE">
      <w:pPr>
        <w:bidi/>
        <w:spacing w:line="360" w:lineRule="auto"/>
        <w:rPr>
          <w:rFonts w:ascii="David" w:hAnsi="David" w:cs="David"/>
          <w:rtl/>
        </w:rPr>
      </w:pPr>
      <w:r w:rsidRPr="00B55DEE">
        <w:rPr>
          <w:rFonts w:ascii="David" w:hAnsi="David" w:cs="David"/>
          <w:rtl/>
        </w:rPr>
        <w:t>כיצד מחשבים את האינפלציה?</w:t>
      </w:r>
    </w:p>
    <w:p w14:paraId="3960B651" w14:textId="77777777" w:rsidR="00B55DEE" w:rsidRPr="00B55DEE" w:rsidRDefault="00B55DEE" w:rsidP="00B55DEE">
      <w:pPr>
        <w:bidi/>
        <w:spacing w:line="360" w:lineRule="auto"/>
        <w:rPr>
          <w:rFonts w:ascii="David" w:hAnsi="David" w:cs="David"/>
          <w:rtl/>
        </w:rPr>
      </w:pPr>
      <w:r w:rsidRPr="00B55DEE">
        <w:rPr>
          <w:rFonts w:ascii="David" w:hAnsi="David" w:cs="David"/>
          <w:rtl/>
        </w:rPr>
        <w:t>מהו השינוי ברמת המחירים בדוגמה שלנו?</w:t>
      </w:r>
    </w:p>
    <w:p w14:paraId="4E3F19FE" w14:textId="77777777" w:rsidR="00B55DEE" w:rsidRPr="00B55DEE" w:rsidRDefault="00B55DEE" w:rsidP="00B55DEE">
      <w:pPr>
        <w:bidi/>
        <w:spacing w:line="360" w:lineRule="auto"/>
        <w:rPr>
          <w:rFonts w:ascii="David" w:hAnsi="David" w:cs="David"/>
          <w:rtl/>
        </w:rPr>
      </w:pPr>
    </w:p>
    <w:p w14:paraId="233BB18D" w14:textId="0E25399F" w:rsidR="00B55DEE" w:rsidRPr="00A4126D" w:rsidRDefault="00000000" w:rsidP="00A4126D">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12</m:t>
              </m:r>
            </m:num>
            <m:den>
              <m:r>
                <w:rPr>
                  <w:rFonts w:ascii="Cambria Math" w:hAnsi="Cambria Math" w:cs="David"/>
                </w:rPr>
                <m:t>10</m:t>
              </m:r>
            </m:den>
          </m:f>
          <m:r>
            <w:rPr>
              <w:rFonts w:ascii="Cambria Math" w:hAnsi="Cambria Math" w:cs="David"/>
            </w:rPr>
            <m:t>-1=0.2</m:t>
          </m:r>
        </m:oMath>
      </m:oMathPara>
    </w:p>
    <w:p w14:paraId="44172F43" w14:textId="77777777" w:rsidR="00B55DEE" w:rsidRPr="00B55DEE" w:rsidRDefault="00B55DEE" w:rsidP="00B55DEE">
      <w:pPr>
        <w:bidi/>
        <w:spacing w:line="360" w:lineRule="auto"/>
        <w:rPr>
          <w:rFonts w:ascii="David" w:eastAsia="Calibri" w:hAnsi="David" w:cs="David"/>
          <w:b/>
          <w:bCs/>
          <w:u w:val="single"/>
          <w:rtl/>
        </w:rPr>
      </w:pPr>
    </w:p>
    <w:p w14:paraId="67372D3D" w14:textId="77777777" w:rsidR="00B1788F" w:rsidRDefault="00B1788F">
      <w:pPr>
        <w:rPr>
          <w:rFonts w:ascii="David" w:eastAsia="Calibri" w:hAnsi="David" w:cs="David"/>
          <w:b/>
          <w:bCs/>
          <w:u w:val="single"/>
          <w:rtl/>
        </w:rPr>
      </w:pPr>
      <w:r>
        <w:rPr>
          <w:rFonts w:ascii="David" w:eastAsia="Calibri" w:hAnsi="David" w:cs="David"/>
          <w:b/>
          <w:bCs/>
          <w:u w:val="single"/>
          <w:rtl/>
        </w:rPr>
        <w:br w:type="page"/>
      </w:r>
    </w:p>
    <w:p w14:paraId="487CEA4A" w14:textId="38FD446F" w:rsidR="00B55DEE" w:rsidRPr="00B55DEE" w:rsidRDefault="00B55DEE" w:rsidP="00B55DEE">
      <w:pPr>
        <w:bidi/>
        <w:spacing w:line="360" w:lineRule="auto"/>
        <w:rPr>
          <w:rFonts w:ascii="David" w:eastAsia="Calibri" w:hAnsi="David" w:cs="David"/>
          <w:b/>
          <w:bCs/>
          <w:u w:val="single"/>
          <w:rtl/>
        </w:rPr>
      </w:pPr>
      <w:r w:rsidRPr="00B55DEE">
        <w:rPr>
          <w:rFonts w:ascii="David" w:eastAsia="Calibri" w:hAnsi="David" w:cs="David"/>
          <w:b/>
          <w:bCs/>
          <w:u w:val="single"/>
          <w:rtl/>
        </w:rPr>
        <w:lastRenderedPageBreak/>
        <w:t>נוסחת פישר</w:t>
      </w:r>
      <w:r w:rsidR="00B1788F">
        <w:rPr>
          <w:rFonts w:ascii="David" w:eastAsia="Calibri" w:hAnsi="David" w:cs="David" w:hint="cs"/>
          <w:b/>
          <w:bCs/>
          <w:u w:val="single"/>
          <w:rtl/>
        </w:rPr>
        <w:t xml:space="preserve"> (ישרתנו במפגש הבא)</w:t>
      </w:r>
    </w:p>
    <w:p w14:paraId="7B3507A0" w14:textId="77777777" w:rsidR="00B55DEE" w:rsidRPr="00B55DEE" w:rsidRDefault="00B55DEE" w:rsidP="00B55DEE">
      <w:pPr>
        <w:bidi/>
        <w:spacing w:line="360" w:lineRule="auto"/>
        <w:rPr>
          <w:rFonts w:ascii="David" w:eastAsiaTheme="minorEastAsia" w:hAnsi="David" w:cs="David"/>
          <w:color w:val="FF0000"/>
          <w:rtl/>
        </w:rPr>
      </w:pPr>
    </w:p>
    <w:p w14:paraId="3C7270CC" w14:textId="77777777" w:rsidR="00B55DEE" w:rsidRPr="00B55DEE" w:rsidRDefault="00000000" w:rsidP="00B55DEE">
      <w:pPr>
        <w:bidi/>
        <w:spacing w:line="360" w:lineRule="auto"/>
        <w:rPr>
          <w:rFonts w:ascii="David" w:eastAsiaTheme="minorEastAsia" w:hAnsi="David" w:cs="David"/>
          <w:i/>
          <w:rtl/>
        </w:rPr>
      </w:pPr>
      <m:oMathPara>
        <m:oMath>
          <m:d>
            <m:dPr>
              <m:ctrlPr>
                <w:rPr>
                  <w:rFonts w:ascii="Cambria Math" w:eastAsiaTheme="minorEastAsia" w:hAnsi="Cambria Math" w:cs="David"/>
                  <w:i/>
                </w:rPr>
              </m:ctrlPr>
            </m:dPr>
            <m:e>
              <m:r>
                <w:rPr>
                  <w:rFonts w:ascii="Cambria Math" w:eastAsiaTheme="minorEastAsia" w:hAnsi="Cambria Math" w:cs="David"/>
                </w:rPr>
                <m:t>1+i</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1+r</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1+p</m:t>
              </m:r>
            </m:e>
          </m:d>
        </m:oMath>
      </m:oMathPara>
    </w:p>
    <w:p w14:paraId="0D5E1CB3" w14:textId="77777777" w:rsidR="00B55DEE" w:rsidRPr="00B55DEE" w:rsidRDefault="00B55DEE" w:rsidP="00B55DEE">
      <w:pPr>
        <w:bidi/>
        <w:spacing w:line="360" w:lineRule="auto"/>
        <w:rPr>
          <w:rFonts w:ascii="David" w:eastAsiaTheme="minorEastAsia" w:hAnsi="David" w:cs="David"/>
          <w:rtl/>
        </w:rPr>
      </w:pPr>
    </w:p>
    <w:p w14:paraId="6E7FC9A7" w14:textId="77777777" w:rsidR="00B55DEE" w:rsidRPr="00B55DEE" w:rsidRDefault="00B55DEE" w:rsidP="00B55DEE">
      <w:pPr>
        <w:bidi/>
        <w:spacing w:line="360" w:lineRule="auto"/>
        <w:rPr>
          <w:rFonts w:ascii="David" w:eastAsiaTheme="minorEastAsia" w:hAnsi="David" w:cs="David"/>
          <w:i/>
          <w:rtl/>
        </w:rPr>
      </w:pPr>
      <m:oMathPara>
        <m:oMath>
          <m:r>
            <w:rPr>
              <w:rFonts w:ascii="Cambria Math" w:eastAsiaTheme="minorEastAsia" w:hAnsi="Cambria Math" w:cs="David"/>
            </w:rPr>
            <m:t>1.32=</m:t>
          </m:r>
          <m:d>
            <m:dPr>
              <m:ctrlPr>
                <w:rPr>
                  <w:rFonts w:ascii="Cambria Math" w:eastAsiaTheme="minorEastAsia" w:hAnsi="Cambria Math" w:cs="David"/>
                  <w:i/>
                </w:rPr>
              </m:ctrlPr>
            </m:dPr>
            <m:e>
              <m:r>
                <w:rPr>
                  <w:rFonts w:ascii="Cambria Math" w:eastAsiaTheme="minorEastAsia" w:hAnsi="Cambria Math" w:cs="David"/>
                </w:rPr>
                <m:t>1+0.1</m:t>
              </m:r>
            </m:e>
          </m:d>
          <m:r>
            <w:rPr>
              <w:rFonts w:ascii="Cambria Math" w:eastAsiaTheme="minorEastAsia" w:hAnsi="Cambria Math" w:cs="David"/>
            </w:rPr>
            <m:t>*(1+0.2)</m:t>
          </m:r>
        </m:oMath>
      </m:oMathPara>
    </w:p>
    <w:p w14:paraId="37680893" w14:textId="77777777" w:rsidR="00B55DEE" w:rsidRPr="00B55DEE" w:rsidRDefault="00B55DEE" w:rsidP="00B55DEE">
      <w:pPr>
        <w:bidi/>
        <w:spacing w:line="360" w:lineRule="auto"/>
        <w:rPr>
          <w:rFonts w:ascii="David" w:eastAsia="Calibri" w:hAnsi="David" w:cs="David"/>
          <w:b/>
          <w:bCs/>
          <w:u w:val="single"/>
          <w:rtl/>
        </w:rPr>
      </w:pPr>
    </w:p>
    <w:p w14:paraId="2D1DC173" w14:textId="77777777" w:rsidR="00B55DEE" w:rsidRPr="00B55DEE" w:rsidRDefault="00B55DEE" w:rsidP="00B55DEE">
      <w:pPr>
        <w:bidi/>
        <w:spacing w:line="360" w:lineRule="auto"/>
        <w:rPr>
          <w:rFonts w:ascii="David" w:hAnsi="David" w:cs="David"/>
          <w:i/>
          <w:u w:val="single"/>
          <w:rtl/>
        </w:rPr>
      </w:pPr>
      <m:oMathPara>
        <m:oMath>
          <m:r>
            <w:rPr>
              <w:rFonts w:ascii="Cambria Math" w:hAnsi="Cambria Math" w:cs="David"/>
            </w:rPr>
            <m:t>i-</m:t>
          </m:r>
          <m:r>
            <w:rPr>
              <w:rFonts w:ascii="Cambria Math" w:hAnsi="Cambria Math" w:cs="David"/>
              <w:rtl/>
            </w:rPr>
            <m:t>הנומינלי</m:t>
          </m:r>
          <m:r>
            <w:rPr>
              <w:rFonts w:ascii="Cambria Math" w:hAnsi="Cambria Math" w:cs="David"/>
            </w:rPr>
            <m:t xml:space="preserve"> </m:t>
          </m:r>
          <m:r>
            <w:rPr>
              <w:rFonts w:ascii="Cambria Math" w:hAnsi="Cambria Math" w:cs="David"/>
              <w:rtl/>
            </w:rPr>
            <m:t>בתוצר</m:t>
          </m:r>
          <m:r>
            <w:rPr>
              <w:rFonts w:ascii="Cambria Math" w:hAnsi="Cambria Math" w:cs="David"/>
            </w:rPr>
            <m:t xml:space="preserve"> </m:t>
          </m:r>
          <m:r>
            <w:rPr>
              <w:rFonts w:ascii="Cambria Math" w:hAnsi="Cambria Math" w:cs="David"/>
              <w:rtl/>
            </w:rPr>
            <m:t>השינוי</m:t>
          </m:r>
          <m:r>
            <w:rPr>
              <w:rFonts w:ascii="Cambria Math" w:hAnsi="Cambria Math" w:cs="David"/>
            </w:rPr>
            <m:t xml:space="preserve"> </m:t>
          </m:r>
          <m:r>
            <w:rPr>
              <w:rFonts w:ascii="Cambria Math" w:hAnsi="Cambria Math" w:cs="David"/>
              <w:rtl/>
            </w:rPr>
            <m:t>שיעור</m:t>
          </m:r>
        </m:oMath>
      </m:oMathPara>
    </w:p>
    <w:p w14:paraId="69932EA5" w14:textId="77777777" w:rsidR="00B55DEE" w:rsidRPr="00B55DEE" w:rsidRDefault="00B55DEE" w:rsidP="00B55DEE">
      <w:pPr>
        <w:bidi/>
        <w:spacing w:line="360" w:lineRule="auto"/>
        <w:rPr>
          <w:rFonts w:ascii="David" w:hAnsi="David" w:cs="David"/>
          <w:u w:val="single"/>
          <w:rtl/>
        </w:rPr>
      </w:pPr>
    </w:p>
    <w:p w14:paraId="4E714FED" w14:textId="77777777" w:rsidR="00B55DEE" w:rsidRPr="00B55DEE" w:rsidRDefault="00B55DEE" w:rsidP="00B55DEE">
      <w:pPr>
        <w:bidi/>
        <w:spacing w:line="360" w:lineRule="auto"/>
        <w:rPr>
          <w:rFonts w:ascii="David" w:eastAsiaTheme="minorEastAsia" w:hAnsi="David" w:cs="David"/>
          <w:rtl/>
        </w:rPr>
      </w:pPr>
      <m:oMathPara>
        <m:oMath>
          <m:r>
            <w:rPr>
              <w:rFonts w:ascii="Cambria Math" w:hAnsi="Cambria Math" w:cs="David"/>
            </w:rPr>
            <m:t>r-</m:t>
          </m:r>
          <m:r>
            <w:rPr>
              <w:rFonts w:ascii="Cambria Math" w:hAnsi="Cambria Math" w:cs="David"/>
              <w:rtl/>
            </w:rPr>
            <m:t>הריאלי</m:t>
          </m:r>
          <m:r>
            <w:rPr>
              <w:rFonts w:ascii="Cambria Math" w:hAnsi="Cambria Math" w:cs="David"/>
            </w:rPr>
            <m:t xml:space="preserve"> </m:t>
          </m:r>
          <m:r>
            <w:rPr>
              <w:rFonts w:ascii="Cambria Math" w:hAnsi="Cambria Math" w:cs="David"/>
              <w:rtl/>
            </w:rPr>
            <m:t>בתוצר</m:t>
          </m:r>
          <m:r>
            <w:rPr>
              <w:rFonts w:ascii="Cambria Math" w:hAnsi="Cambria Math" w:cs="David"/>
            </w:rPr>
            <m:t xml:space="preserve"> </m:t>
          </m:r>
          <m:r>
            <w:rPr>
              <w:rFonts w:ascii="Cambria Math" w:hAnsi="Cambria Math" w:cs="David"/>
              <w:rtl/>
            </w:rPr>
            <m:t>השינוי</m:t>
          </m:r>
          <m:r>
            <w:rPr>
              <w:rFonts w:ascii="Cambria Math" w:hAnsi="Cambria Math" w:cs="David"/>
            </w:rPr>
            <m:t xml:space="preserve"> </m:t>
          </m:r>
          <m:r>
            <w:rPr>
              <w:rFonts w:ascii="Cambria Math" w:hAnsi="Cambria Math" w:cs="David"/>
              <w:rtl/>
            </w:rPr>
            <m:t>שיעור</m:t>
          </m:r>
        </m:oMath>
      </m:oMathPara>
    </w:p>
    <w:p w14:paraId="6C1404B9" w14:textId="77777777" w:rsidR="00B55DEE" w:rsidRPr="00B55DEE" w:rsidRDefault="00B55DEE" w:rsidP="00B55DEE">
      <w:pPr>
        <w:bidi/>
        <w:spacing w:line="360" w:lineRule="auto"/>
        <w:rPr>
          <w:rFonts w:ascii="David" w:eastAsiaTheme="minorEastAsia" w:hAnsi="David" w:cs="David"/>
          <w:color w:val="FF0000"/>
          <w:u w:val="single"/>
          <w:rtl/>
        </w:rPr>
      </w:pPr>
    </w:p>
    <w:p w14:paraId="57060DF0" w14:textId="77777777"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p-</m:t>
          </m:r>
          <m:r>
            <w:rPr>
              <w:rFonts w:ascii="Cambria Math" w:eastAsiaTheme="minorEastAsia" w:hAnsi="Cambria Math" w:cs="David"/>
              <w:rtl/>
            </w:rPr>
            <m:t>המחירים</m:t>
          </m:r>
          <m:r>
            <w:rPr>
              <w:rFonts w:ascii="Cambria Math" w:eastAsiaTheme="minorEastAsia" w:hAnsi="Cambria Math" w:cs="David"/>
            </w:rPr>
            <m:t xml:space="preserve"> </m:t>
          </m:r>
          <m:r>
            <w:rPr>
              <w:rFonts w:ascii="Cambria Math" w:eastAsiaTheme="minorEastAsia" w:hAnsi="Cambria Math" w:cs="David"/>
              <w:rtl/>
            </w:rPr>
            <m:t>ברמת</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oMath>
      </m:oMathPara>
    </w:p>
    <w:p w14:paraId="1E519D36" w14:textId="77777777" w:rsidR="00B55DEE" w:rsidRPr="00B55DEE" w:rsidRDefault="00B55DEE" w:rsidP="00B55DEE">
      <w:pPr>
        <w:bidi/>
        <w:spacing w:line="360" w:lineRule="auto"/>
        <w:rPr>
          <w:rFonts w:ascii="David" w:eastAsiaTheme="minorEastAsia" w:hAnsi="David" w:cs="David"/>
          <w:rtl/>
        </w:rPr>
      </w:pPr>
    </w:p>
    <w:p w14:paraId="3C08DF1C" w14:textId="77777777"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n-</m:t>
          </m:r>
          <m:r>
            <w:rPr>
              <w:rFonts w:ascii="Cambria Math" w:eastAsiaTheme="minorEastAsia" w:hAnsi="Cambria Math" w:cs="David"/>
              <w:rtl/>
            </w:rPr>
            <m:t>באוכלוסיה</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oMath>
      </m:oMathPara>
    </w:p>
    <w:p w14:paraId="3B63FB61" w14:textId="77777777" w:rsidR="00B55DEE" w:rsidRPr="00B55DEE" w:rsidRDefault="00B55DEE" w:rsidP="00B55DEE">
      <w:pPr>
        <w:bidi/>
        <w:spacing w:line="360" w:lineRule="auto"/>
        <w:rPr>
          <w:rFonts w:ascii="David" w:eastAsia="Calibri" w:hAnsi="David" w:cs="David"/>
          <w:b/>
          <w:bCs/>
          <w:u w:val="single"/>
          <w:rtl/>
        </w:rPr>
      </w:pPr>
    </w:p>
    <w:p w14:paraId="40525A78" w14:textId="77777777" w:rsidR="00B55DEE" w:rsidRPr="00B55DEE" w:rsidRDefault="00B55DEE" w:rsidP="00A4126D">
      <w:pPr>
        <w:bidi/>
        <w:spacing w:line="360" w:lineRule="auto"/>
        <w:rPr>
          <w:rFonts w:ascii="David" w:eastAsia="Calibri" w:hAnsi="David" w:cs="David"/>
          <w:b/>
          <w:bCs/>
          <w:u w:val="single"/>
          <w:rtl/>
        </w:rPr>
      </w:pPr>
    </w:p>
    <w:p w14:paraId="3265954C" w14:textId="77777777" w:rsidR="00B55DEE" w:rsidRPr="00B55DEE" w:rsidRDefault="00B55DEE" w:rsidP="00B55DEE">
      <w:pPr>
        <w:bidi/>
        <w:spacing w:line="360" w:lineRule="auto"/>
        <w:rPr>
          <w:rFonts w:ascii="David" w:eastAsia="Calibri" w:hAnsi="David" w:cs="David"/>
          <w:b/>
          <w:bCs/>
          <w:u w:val="single"/>
          <w:rtl/>
        </w:rPr>
      </w:pPr>
    </w:p>
    <w:p w14:paraId="7E1D4711" w14:textId="1CDF2E3B" w:rsidR="00B55DEE" w:rsidRPr="00B55DEE" w:rsidRDefault="00B55DEE" w:rsidP="00B55DEE">
      <w:pPr>
        <w:bidi/>
        <w:spacing w:line="360" w:lineRule="auto"/>
        <w:rPr>
          <w:rFonts w:ascii="David" w:eastAsia="Calibri" w:hAnsi="David" w:cs="David"/>
          <w:b/>
          <w:bCs/>
          <w:u w:val="single"/>
          <w:rtl/>
        </w:rPr>
      </w:pPr>
      <w:r w:rsidRPr="00B55DEE">
        <w:rPr>
          <w:rFonts w:ascii="David" w:eastAsia="Calibri" w:hAnsi="David" w:cs="David"/>
          <w:b/>
          <w:bCs/>
          <w:u w:val="single"/>
          <w:rtl/>
        </w:rPr>
        <w:t>תוצר לנפש</w:t>
      </w:r>
      <w:r w:rsidR="00B1788F">
        <w:rPr>
          <w:rFonts w:ascii="David" w:eastAsia="Calibri" w:hAnsi="David" w:cs="David" w:hint="cs"/>
          <w:b/>
          <w:bCs/>
          <w:u w:val="single"/>
          <w:rtl/>
        </w:rPr>
        <w:t xml:space="preserve"> (ישרתנו במפגש הבא)</w:t>
      </w:r>
    </w:p>
    <w:p w14:paraId="443C5BCD" w14:textId="77777777" w:rsidR="00B55DEE" w:rsidRPr="00B55DEE" w:rsidRDefault="00B55DEE" w:rsidP="00B55DEE">
      <w:pPr>
        <w:bidi/>
        <w:spacing w:line="360" w:lineRule="auto"/>
        <w:rPr>
          <w:rFonts w:ascii="David" w:eastAsia="Calibri" w:hAnsi="David" w:cs="David"/>
          <w:b/>
          <w:bCs/>
          <w:u w:val="single"/>
          <w:rtl/>
        </w:rPr>
      </w:pPr>
    </w:p>
    <w:p w14:paraId="5A9A8E47" w14:textId="77777777" w:rsidR="00B55DEE" w:rsidRPr="00B55DEE" w:rsidRDefault="00B55DEE" w:rsidP="00B55DEE">
      <w:pPr>
        <w:bidi/>
        <w:spacing w:line="360" w:lineRule="auto"/>
        <w:jc w:val="center"/>
        <w:rPr>
          <w:rFonts w:ascii="David" w:eastAsiaTheme="minorEastAsia" w:hAnsi="David" w:cs="David"/>
        </w:rPr>
      </w:pPr>
      <m:oMathPara>
        <m:oMath>
          <m:r>
            <w:rPr>
              <w:rFonts w:ascii="Cambria Math" w:eastAsiaTheme="minorEastAsia" w:hAnsi="Cambria Math" w:cs="David"/>
              <w:rtl/>
            </w:rPr>
            <m:t>לנפש</m:t>
          </m:r>
          <m:r>
            <w:rPr>
              <w:rFonts w:ascii="Cambria Math" w:eastAsiaTheme="minorEastAsia" w:hAnsi="Cambria Math" w:cs="David"/>
            </w:rPr>
            <m:t xml:space="preserve"> </m:t>
          </m:r>
          <m:r>
            <w:rPr>
              <w:rFonts w:ascii="Cambria Math" w:eastAsiaTheme="minorEastAsia" w:hAnsi="Cambria Math" w:cs="David"/>
              <w:rtl/>
            </w:rPr>
            <m:t>הריאלי</m:t>
          </m:r>
          <m:r>
            <w:rPr>
              <w:rFonts w:ascii="Cambria Math" w:eastAsiaTheme="minorEastAsia" w:hAnsi="Cambria Math" w:cs="David"/>
            </w:rPr>
            <m:t xml:space="preserve"> </m:t>
          </m:r>
          <m:r>
            <w:rPr>
              <w:rFonts w:ascii="Cambria Math" w:eastAsiaTheme="minorEastAsia" w:hAnsi="Cambria Math" w:cs="David"/>
              <w:rtl/>
            </w:rPr>
            <m:t>בתוצר</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1+r</m:t>
              </m:r>
            </m:num>
            <m:den>
              <m:r>
                <w:rPr>
                  <w:rFonts w:ascii="Cambria Math" w:eastAsiaTheme="minorEastAsia" w:hAnsi="Cambria Math" w:cs="David"/>
                </w:rPr>
                <m:t>1+n</m:t>
              </m:r>
            </m:den>
          </m:f>
          <m:r>
            <w:rPr>
              <w:rFonts w:ascii="Cambria Math" w:eastAsiaTheme="minorEastAsia" w:hAnsi="Cambria Math" w:cs="David"/>
            </w:rPr>
            <m:t>-1</m:t>
          </m:r>
        </m:oMath>
      </m:oMathPara>
    </w:p>
    <w:p w14:paraId="76512C95" w14:textId="77777777" w:rsidR="00B55DEE" w:rsidRPr="00B55DEE" w:rsidRDefault="00B55DEE" w:rsidP="00B55DEE">
      <w:pPr>
        <w:bidi/>
        <w:spacing w:line="360" w:lineRule="auto"/>
        <w:jc w:val="center"/>
        <w:rPr>
          <w:rFonts w:ascii="David" w:eastAsiaTheme="minorEastAsia" w:hAnsi="David" w:cs="David"/>
        </w:rPr>
      </w:pPr>
      <m:oMathPara>
        <m:oMath>
          <m:r>
            <w:rPr>
              <w:rFonts w:ascii="Cambria Math" w:eastAsiaTheme="minorEastAsia" w:hAnsi="Cambria Math" w:cs="David"/>
              <w:rtl/>
            </w:rPr>
            <m:t>לנפש</m:t>
          </m:r>
          <m:r>
            <w:rPr>
              <w:rFonts w:ascii="Cambria Math" w:eastAsiaTheme="minorEastAsia" w:hAnsi="Cambria Math" w:cs="David"/>
            </w:rPr>
            <m:t xml:space="preserve"> </m:t>
          </m:r>
          <m:r>
            <w:rPr>
              <w:rFonts w:ascii="Cambria Math" w:eastAsiaTheme="minorEastAsia" w:hAnsi="Cambria Math" w:cs="David"/>
              <w:rtl/>
            </w:rPr>
            <m:t>הנומינלי</m:t>
          </m:r>
          <m:r>
            <w:rPr>
              <w:rFonts w:ascii="Cambria Math" w:eastAsiaTheme="minorEastAsia" w:hAnsi="Cambria Math" w:cs="David"/>
            </w:rPr>
            <m:t xml:space="preserve"> </m:t>
          </m:r>
          <m:r>
            <w:rPr>
              <w:rFonts w:ascii="Cambria Math" w:eastAsiaTheme="minorEastAsia" w:hAnsi="Cambria Math" w:cs="David"/>
              <w:rtl/>
            </w:rPr>
            <m:t>בתוצר</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1+i</m:t>
              </m:r>
            </m:num>
            <m:den>
              <m:r>
                <w:rPr>
                  <w:rFonts w:ascii="Cambria Math" w:eastAsiaTheme="minorEastAsia" w:hAnsi="Cambria Math" w:cs="David"/>
                </w:rPr>
                <m:t>1+n</m:t>
              </m:r>
            </m:den>
          </m:f>
          <m:r>
            <w:rPr>
              <w:rFonts w:ascii="Cambria Math" w:eastAsiaTheme="minorEastAsia" w:hAnsi="Cambria Math" w:cs="David"/>
            </w:rPr>
            <m:t>-1</m:t>
          </m:r>
        </m:oMath>
      </m:oMathPara>
    </w:p>
    <w:p w14:paraId="23283476" w14:textId="77777777" w:rsidR="00B55DEE" w:rsidRPr="00B55DEE" w:rsidRDefault="00B55DEE" w:rsidP="00B55DEE">
      <w:pPr>
        <w:bidi/>
        <w:spacing w:line="360" w:lineRule="auto"/>
        <w:rPr>
          <w:rFonts w:ascii="David" w:eastAsia="Calibri" w:hAnsi="David" w:cs="David"/>
          <w:b/>
          <w:bCs/>
          <w:u w:val="single"/>
          <w:rtl/>
        </w:rPr>
      </w:pPr>
    </w:p>
    <w:p w14:paraId="58714EBC" w14:textId="77777777" w:rsidR="00B55DEE" w:rsidRPr="00B55DEE" w:rsidRDefault="00B55DEE" w:rsidP="00B55DEE">
      <w:pPr>
        <w:bidi/>
        <w:spacing w:line="360" w:lineRule="auto"/>
        <w:rPr>
          <w:rFonts w:ascii="David" w:eastAsia="Calibri" w:hAnsi="David" w:cs="David"/>
          <w:b/>
          <w:bCs/>
          <w:u w:val="single"/>
          <w:rtl/>
        </w:rPr>
      </w:pPr>
    </w:p>
    <w:p w14:paraId="0DE66129" w14:textId="77777777" w:rsidR="00B55DEE" w:rsidRPr="00B55DEE" w:rsidRDefault="00B55DEE" w:rsidP="00B55DEE">
      <w:pPr>
        <w:bidi/>
        <w:spacing w:line="360" w:lineRule="auto"/>
        <w:rPr>
          <w:rFonts w:ascii="David" w:eastAsia="Calibri" w:hAnsi="David" w:cs="David"/>
          <w:b/>
          <w:bCs/>
          <w:u w:val="single"/>
          <w:rtl/>
        </w:rPr>
      </w:pPr>
    </w:p>
    <w:p w14:paraId="5A2A13B8" w14:textId="77777777" w:rsidR="00B55DEE" w:rsidRPr="00B55DEE" w:rsidRDefault="00B55DEE" w:rsidP="00B55DEE">
      <w:pPr>
        <w:bidi/>
        <w:spacing w:line="360" w:lineRule="auto"/>
        <w:rPr>
          <w:rFonts w:ascii="David" w:eastAsia="Calibri" w:hAnsi="David" w:cs="David"/>
          <w:b/>
          <w:bCs/>
          <w:u w:val="single"/>
          <w:rtl/>
        </w:rPr>
      </w:pPr>
    </w:p>
    <w:p w14:paraId="1B437208" w14:textId="5C873C0D" w:rsidR="00A4126D" w:rsidRDefault="00A4126D">
      <w:pPr>
        <w:rPr>
          <w:rFonts w:ascii="David" w:eastAsia="Calibri" w:hAnsi="David" w:cs="David"/>
          <w:b/>
          <w:bCs/>
          <w:u w:val="single"/>
          <w:rtl/>
        </w:rPr>
      </w:pPr>
      <w:r>
        <w:rPr>
          <w:rFonts w:ascii="David" w:eastAsia="Calibri" w:hAnsi="David" w:cs="David"/>
          <w:b/>
          <w:bCs/>
          <w:u w:val="single"/>
          <w:rtl/>
        </w:rPr>
        <w:br w:type="page"/>
      </w:r>
    </w:p>
    <w:p w14:paraId="4B17A7D9" w14:textId="77777777" w:rsidR="00B55DEE" w:rsidRPr="00B55DEE" w:rsidRDefault="00B55DEE" w:rsidP="00B55DEE">
      <w:pPr>
        <w:bidi/>
        <w:spacing w:line="360" w:lineRule="auto"/>
        <w:rPr>
          <w:rFonts w:ascii="David" w:eastAsia="Calibri" w:hAnsi="David" w:cs="David"/>
          <w:b/>
          <w:bCs/>
          <w:u w:val="single"/>
          <w:rtl/>
        </w:rPr>
      </w:pPr>
    </w:p>
    <w:p w14:paraId="057A5DDF" w14:textId="77777777" w:rsidR="00B55DEE" w:rsidRPr="00B55DEE" w:rsidRDefault="00B55DEE" w:rsidP="00B55DEE">
      <w:pPr>
        <w:bidi/>
        <w:spacing w:line="360" w:lineRule="auto"/>
        <w:rPr>
          <w:rFonts w:ascii="David" w:eastAsia="Calibri" w:hAnsi="David" w:cs="David"/>
          <w:b/>
          <w:bCs/>
          <w:u w:val="single"/>
          <w:rtl/>
        </w:rPr>
      </w:pPr>
    </w:p>
    <w:p w14:paraId="62F90673" w14:textId="23CCD2E8" w:rsidR="00314B66" w:rsidRDefault="00314B66" w:rsidP="00314B66">
      <w:pPr>
        <w:pStyle w:val="Heading1"/>
        <w:bidi/>
        <w:jc w:val="center"/>
        <w:rPr>
          <w:rFonts w:ascii="David" w:hAnsi="David" w:cs="David"/>
          <w:b/>
          <w:bCs/>
          <w:rtl/>
        </w:rPr>
      </w:pPr>
      <w:bookmarkStart w:id="6" w:name="_Toc184275900"/>
      <w:r w:rsidRPr="00F419CF">
        <w:rPr>
          <w:rFonts w:hint="cs"/>
          <w:rtl/>
        </w:rPr>
        <w:t xml:space="preserve">שיעור </w:t>
      </w:r>
      <w:r>
        <w:t>4</w:t>
      </w:r>
      <w:r w:rsidRPr="00F419CF">
        <w:rPr>
          <w:rFonts w:hint="cs"/>
          <w:rtl/>
        </w:rPr>
        <w:t xml:space="preserve"> </w:t>
      </w:r>
      <w:r>
        <w:rPr>
          <w:rtl/>
        </w:rPr>
        <w:t>–</w:t>
      </w:r>
      <w:r w:rsidRPr="00F419CF">
        <w:rPr>
          <w:rFonts w:hint="cs"/>
          <w:rtl/>
        </w:rPr>
        <w:t xml:space="preserve"> </w:t>
      </w:r>
      <w:r>
        <w:rPr>
          <w:rFonts w:hint="cs"/>
          <w:rtl/>
        </w:rPr>
        <w:t xml:space="preserve">מדיניות ממשלתית והקשר לתקציב המדינה </w:t>
      </w:r>
      <w:r>
        <w:rPr>
          <w:rtl/>
        </w:rPr>
        <w:t>–</w:t>
      </w:r>
      <w:r>
        <w:rPr>
          <w:rFonts w:hint="cs"/>
          <w:rtl/>
        </w:rPr>
        <w:t xml:space="preserve"> 28.11.2024</w:t>
      </w:r>
      <w:bookmarkEnd w:id="6"/>
    </w:p>
    <w:p w14:paraId="067955AE" w14:textId="77777777" w:rsidR="00314B66" w:rsidRDefault="00314B66" w:rsidP="00314B66">
      <w:pPr>
        <w:spacing w:line="360" w:lineRule="auto"/>
        <w:jc w:val="right"/>
        <w:rPr>
          <w:rFonts w:ascii="David" w:hAnsi="David" w:cs="David"/>
          <w:b/>
          <w:bCs/>
        </w:rPr>
      </w:pPr>
    </w:p>
    <w:p w14:paraId="448856DB" w14:textId="33634FEF" w:rsidR="004B1A47" w:rsidRPr="004B1A47" w:rsidRDefault="004B1A47" w:rsidP="004B1A47">
      <w:pPr>
        <w:bidi/>
        <w:spacing w:line="360" w:lineRule="auto"/>
        <w:rPr>
          <w:rFonts w:ascii="David" w:hAnsi="David" w:cs="David"/>
          <w:b/>
          <w:bCs/>
          <w:sz w:val="28"/>
          <w:szCs w:val="28"/>
          <w:rtl/>
        </w:rPr>
      </w:pPr>
      <w:r w:rsidRPr="004B1A47">
        <w:rPr>
          <w:rFonts w:ascii="David" w:hAnsi="David" w:cs="David" w:hint="cs"/>
          <w:b/>
          <w:bCs/>
          <w:sz w:val="28"/>
          <w:szCs w:val="28"/>
          <w:rtl/>
        </w:rPr>
        <w:t xml:space="preserve">מיני מבוא: </w:t>
      </w:r>
    </w:p>
    <w:p w14:paraId="4D87B505" w14:textId="77DD491D" w:rsidR="004B1A47" w:rsidRDefault="004B1A47" w:rsidP="004B1A47">
      <w:pPr>
        <w:bidi/>
        <w:spacing w:line="360" w:lineRule="auto"/>
        <w:jc w:val="both"/>
        <w:rPr>
          <w:rFonts w:ascii="David" w:hAnsi="David" w:cs="David"/>
          <w:rtl/>
        </w:rPr>
      </w:pPr>
      <w:r>
        <w:rPr>
          <w:rFonts w:ascii="David" w:hAnsi="David" w:cs="David" w:hint="cs"/>
          <w:rtl/>
        </w:rPr>
        <w:t xml:space="preserve">כשאנו דנים במדיניות כלכלית של הממשלה </w:t>
      </w:r>
      <w:r>
        <w:rPr>
          <w:rFonts w:ascii="David" w:hAnsi="David" w:cs="David"/>
          <w:rtl/>
        </w:rPr>
        <w:t>–</w:t>
      </w:r>
      <w:r>
        <w:rPr>
          <w:rFonts w:ascii="David" w:hAnsi="David" w:cs="David" w:hint="cs"/>
          <w:rtl/>
        </w:rPr>
        <w:t xml:space="preserve"> נושא מרכזי בכלכלה ובהבנתה בהקשרים הפרקטיים </w:t>
      </w:r>
      <w:r>
        <w:rPr>
          <w:rFonts w:ascii="David" w:hAnsi="David" w:cs="David"/>
          <w:rtl/>
        </w:rPr>
        <w:t>–</w:t>
      </w:r>
      <w:r>
        <w:rPr>
          <w:rFonts w:ascii="David" w:hAnsi="David" w:cs="David" w:hint="cs"/>
          <w:rtl/>
        </w:rPr>
        <w:t xml:space="preserve"> אנחנו צריכים להכיר הגדרות, נוסחאות, כלים ומשתנים מדידים שקשורים לפעילות הממשלתית. </w:t>
      </w:r>
    </w:p>
    <w:p w14:paraId="7318B0A3" w14:textId="21C0D5FE" w:rsidR="004B1A47" w:rsidRPr="004B1A47" w:rsidRDefault="004B1A47" w:rsidP="004B1A47">
      <w:pPr>
        <w:bidi/>
        <w:spacing w:line="360" w:lineRule="auto"/>
        <w:jc w:val="both"/>
        <w:rPr>
          <w:rFonts w:ascii="David" w:hAnsi="David" w:cs="David"/>
          <w:rtl/>
        </w:rPr>
      </w:pPr>
      <w:r>
        <w:rPr>
          <w:rFonts w:ascii="David" w:hAnsi="David" w:cs="David" w:hint="cs"/>
          <w:rtl/>
        </w:rPr>
        <w:t xml:space="preserve">אבל לצד זאת, בפן המהותי חשוב שנזכור </w:t>
      </w:r>
      <w:r>
        <w:rPr>
          <w:rFonts w:ascii="David" w:hAnsi="David" w:cs="David"/>
          <w:rtl/>
        </w:rPr>
        <w:t>–</w:t>
      </w:r>
      <w:r>
        <w:rPr>
          <w:rFonts w:ascii="David" w:hAnsi="David" w:cs="David" w:hint="cs"/>
          <w:rtl/>
        </w:rPr>
        <w:t xml:space="preserve"> שאופן פעילות הממשלה והמדינה ומעורבותה בנעשה בכלכלה ובשווקים היא גם פונקציה של תפיסה כלכלית רחבה יותר, ולכן </w:t>
      </w:r>
      <w:r>
        <w:rPr>
          <w:rFonts w:ascii="David" w:hAnsi="David" w:cs="David"/>
          <w:rtl/>
        </w:rPr>
        <w:t>–</w:t>
      </w:r>
      <w:r>
        <w:rPr>
          <w:rFonts w:ascii="David" w:hAnsi="David" w:cs="David" w:hint="cs"/>
          <w:rtl/>
        </w:rPr>
        <w:t xml:space="preserve"> טרם נצלול לנוסחאות </w:t>
      </w:r>
      <w:r>
        <w:rPr>
          <w:rFonts w:ascii="David" w:hAnsi="David" w:cs="David"/>
          <w:rtl/>
        </w:rPr>
        <w:t>–</w:t>
      </w:r>
      <w:r>
        <w:rPr>
          <w:rFonts w:ascii="David" w:hAnsi="David" w:cs="David" w:hint="cs"/>
          <w:rtl/>
        </w:rPr>
        <w:t xml:space="preserve"> נתחיל מזה. </w:t>
      </w:r>
    </w:p>
    <w:p w14:paraId="6248839B" w14:textId="77777777" w:rsidR="004B1A47" w:rsidRPr="001042AB" w:rsidRDefault="004B1A47" w:rsidP="00314B66">
      <w:pPr>
        <w:spacing w:line="360" w:lineRule="auto"/>
        <w:jc w:val="right"/>
        <w:rPr>
          <w:rFonts w:ascii="David" w:hAnsi="David" w:cs="David"/>
          <w:b/>
          <w:bCs/>
          <w:rtl/>
        </w:rPr>
      </w:pPr>
    </w:p>
    <w:p w14:paraId="77D896E6" w14:textId="17E4361A" w:rsidR="00314B66" w:rsidRPr="004B1A47" w:rsidRDefault="00314B66" w:rsidP="004B1A47">
      <w:pPr>
        <w:bidi/>
        <w:spacing w:line="360" w:lineRule="auto"/>
        <w:rPr>
          <w:rFonts w:ascii="David" w:hAnsi="David" w:cs="David"/>
          <w:b/>
          <w:bCs/>
          <w:sz w:val="28"/>
          <w:szCs w:val="28"/>
          <w:rtl/>
        </w:rPr>
      </w:pPr>
      <w:r w:rsidRPr="004B1A47">
        <w:rPr>
          <w:rFonts w:ascii="David" w:hAnsi="David" w:cs="David" w:hint="cs"/>
          <w:b/>
          <w:bCs/>
          <w:sz w:val="28"/>
          <w:szCs w:val="28"/>
          <w:rtl/>
        </w:rPr>
        <w:t>מדיניות כלכלית:</w:t>
      </w:r>
      <w:r w:rsidRPr="004B1A47">
        <w:rPr>
          <w:rFonts w:ascii="David" w:hAnsi="David" w:cs="David" w:hint="cs"/>
          <w:b/>
          <w:bCs/>
          <w:sz w:val="28"/>
          <w:szCs w:val="28"/>
        </w:rPr>
        <w:t xml:space="preserve"> </w:t>
      </w:r>
      <w:r w:rsidRPr="004B1A47">
        <w:rPr>
          <w:rFonts w:ascii="David" w:hAnsi="David" w:cs="David" w:hint="cs"/>
          <w:b/>
          <w:bCs/>
          <w:sz w:val="28"/>
          <w:szCs w:val="28"/>
          <w:rtl/>
        </w:rPr>
        <w:t xml:space="preserve">ניאו ליברלית מול סוציו דמוקרטית והקשר למשתנים כלכליים: </w:t>
      </w:r>
    </w:p>
    <w:p w14:paraId="4B21F994" w14:textId="77777777" w:rsidR="00314B66" w:rsidRPr="001042AB" w:rsidRDefault="00314B66" w:rsidP="00314B66">
      <w:pPr>
        <w:bidi/>
        <w:spacing w:line="360" w:lineRule="auto"/>
        <w:rPr>
          <w:rFonts w:ascii="David" w:hAnsi="David" w:cs="David"/>
          <w:rtl/>
        </w:rPr>
      </w:pPr>
      <w:r w:rsidRPr="001042AB">
        <w:rPr>
          <w:rFonts w:ascii="David" w:hAnsi="David" w:cs="David" w:hint="cs"/>
          <w:rtl/>
        </w:rPr>
        <w:t xml:space="preserve">ניתן לחלק את מדינות ה- </w:t>
      </w:r>
      <w:r w:rsidRPr="001042AB">
        <w:rPr>
          <w:rFonts w:ascii="David" w:hAnsi="David" w:cs="David" w:hint="cs"/>
        </w:rPr>
        <w:t>OECD</w:t>
      </w:r>
      <w:r w:rsidRPr="001042AB">
        <w:rPr>
          <w:rFonts w:ascii="David" w:hAnsi="David" w:cs="David" w:hint="cs"/>
          <w:rtl/>
        </w:rPr>
        <w:t xml:space="preserve"> לשני סוגים:</w:t>
      </w:r>
    </w:p>
    <w:p w14:paraId="71707E8D" w14:textId="77777777" w:rsidR="00314B66" w:rsidRPr="001042AB" w:rsidRDefault="00314B66" w:rsidP="00625A6D">
      <w:pPr>
        <w:pStyle w:val="ListParagraph"/>
        <w:numPr>
          <w:ilvl w:val="0"/>
          <w:numId w:val="2"/>
        </w:numPr>
        <w:bidi/>
        <w:spacing w:line="360" w:lineRule="auto"/>
        <w:rPr>
          <w:rFonts w:ascii="David" w:hAnsi="David" w:cs="David"/>
        </w:rPr>
      </w:pPr>
      <w:r w:rsidRPr="001042AB">
        <w:rPr>
          <w:rFonts w:ascii="David" w:hAnsi="David" w:cs="David" w:hint="cs"/>
          <w:rtl/>
        </w:rPr>
        <w:t>מדיניות ניאו-ליברליות (קפיטליסטיות).</w:t>
      </w:r>
    </w:p>
    <w:p w14:paraId="03B3D49F" w14:textId="77777777" w:rsidR="00314B66" w:rsidRPr="001042AB" w:rsidRDefault="00314B66" w:rsidP="00625A6D">
      <w:pPr>
        <w:pStyle w:val="ListParagraph"/>
        <w:numPr>
          <w:ilvl w:val="0"/>
          <w:numId w:val="2"/>
        </w:numPr>
        <w:bidi/>
        <w:spacing w:line="360" w:lineRule="auto"/>
        <w:rPr>
          <w:rFonts w:ascii="David" w:hAnsi="David" w:cs="David"/>
        </w:rPr>
      </w:pPr>
      <w:r w:rsidRPr="001042AB">
        <w:rPr>
          <w:rFonts w:ascii="David" w:hAnsi="David" w:cs="David" w:hint="cs"/>
          <w:rtl/>
        </w:rPr>
        <w:t>מדינות סוציאל-דמוקרטיות (סוציאליסטיות).</w:t>
      </w:r>
    </w:p>
    <w:p w14:paraId="24F092BB" w14:textId="77777777" w:rsidR="00314B66" w:rsidRPr="001042AB" w:rsidRDefault="00314B66" w:rsidP="00314B66">
      <w:pPr>
        <w:bidi/>
        <w:spacing w:line="360" w:lineRule="auto"/>
        <w:rPr>
          <w:rFonts w:ascii="David" w:hAnsi="David" w:cs="David"/>
          <w:rtl/>
        </w:rPr>
      </w:pPr>
    </w:p>
    <w:p w14:paraId="3C39E7E6" w14:textId="77777777" w:rsidR="00314B66" w:rsidRPr="004B1A47" w:rsidRDefault="00314B66" w:rsidP="00314B66">
      <w:pPr>
        <w:bidi/>
        <w:spacing w:line="360" w:lineRule="auto"/>
        <w:rPr>
          <w:rFonts w:ascii="David" w:hAnsi="David" w:cs="David"/>
          <w:b/>
          <w:bCs/>
          <w:sz w:val="28"/>
          <w:szCs w:val="28"/>
          <w:rtl/>
        </w:rPr>
      </w:pPr>
      <w:r w:rsidRPr="004B1A47">
        <w:rPr>
          <w:rFonts w:ascii="David" w:hAnsi="David" w:cs="David" w:hint="cs"/>
          <w:b/>
          <w:bCs/>
          <w:sz w:val="28"/>
          <w:szCs w:val="28"/>
          <w:rtl/>
        </w:rPr>
        <w:t>ההשקפה הניאו-ליברלית (קפיטליסטית)</w:t>
      </w:r>
    </w:p>
    <w:p w14:paraId="148245D6" w14:textId="77777777" w:rsidR="00314B66" w:rsidRPr="004B1A47" w:rsidRDefault="00314B66" w:rsidP="00314B66">
      <w:pPr>
        <w:bidi/>
        <w:spacing w:line="360" w:lineRule="auto"/>
        <w:rPr>
          <w:rFonts w:ascii="David" w:hAnsi="David" w:cs="David"/>
          <w:rtl/>
        </w:rPr>
      </w:pPr>
      <w:r w:rsidRPr="004B1A47">
        <w:rPr>
          <w:rFonts w:ascii="David" w:hAnsi="David" w:cs="David" w:hint="cs"/>
          <w:rtl/>
        </w:rPr>
        <w:t xml:space="preserve">מדיניות הדוגלת באוטונומיות הפרט והתערבות ממשלתית מינימלית (״האחריות״ על התושב). </w:t>
      </w:r>
    </w:p>
    <w:p w14:paraId="65AFA765" w14:textId="77777777" w:rsidR="00314B66" w:rsidRPr="001042AB" w:rsidRDefault="00314B66" w:rsidP="00314B66">
      <w:pPr>
        <w:bidi/>
        <w:spacing w:line="360" w:lineRule="auto"/>
        <w:jc w:val="both"/>
        <w:rPr>
          <w:rFonts w:ascii="David" w:hAnsi="David" w:cs="David"/>
        </w:rPr>
      </w:pPr>
    </w:p>
    <w:p w14:paraId="1EB5CB20" w14:textId="77777777" w:rsidR="00314B66" w:rsidRPr="001042AB" w:rsidRDefault="00314B66" w:rsidP="00314B66">
      <w:pPr>
        <w:bidi/>
        <w:spacing w:line="360" w:lineRule="auto"/>
        <w:jc w:val="both"/>
        <w:rPr>
          <w:rFonts w:ascii="David" w:hAnsi="David" w:cs="David"/>
        </w:rPr>
      </w:pPr>
      <w:r w:rsidRPr="001042AB">
        <w:rPr>
          <w:rFonts w:ascii="David" w:hAnsi="David" w:cs="David" w:hint="cs"/>
          <w:rtl/>
        </w:rPr>
        <w:t>מאפיינים:</w:t>
      </w:r>
    </w:p>
    <w:p w14:paraId="3F3E40A6" w14:textId="77777777" w:rsidR="00314B66" w:rsidRPr="001042AB" w:rsidRDefault="00314B66" w:rsidP="00625A6D">
      <w:pPr>
        <w:pStyle w:val="ListParagraph"/>
        <w:numPr>
          <w:ilvl w:val="0"/>
          <w:numId w:val="3"/>
        </w:numPr>
        <w:bidi/>
        <w:spacing w:line="360" w:lineRule="auto"/>
        <w:jc w:val="both"/>
        <w:rPr>
          <w:rFonts w:ascii="David" w:hAnsi="David" w:cs="David"/>
          <w:rtl/>
        </w:rPr>
      </w:pPr>
      <w:r w:rsidRPr="001042AB">
        <w:rPr>
          <w:rFonts w:ascii="David" w:hAnsi="David" w:cs="David" w:hint="cs"/>
          <w:rtl/>
        </w:rPr>
        <w:t>מסים נמוכים.</w:t>
      </w:r>
    </w:p>
    <w:p w14:paraId="5242F8B8" w14:textId="77777777" w:rsidR="00314B66" w:rsidRPr="001042AB" w:rsidRDefault="00314B66" w:rsidP="00625A6D">
      <w:pPr>
        <w:pStyle w:val="ListParagraph"/>
        <w:numPr>
          <w:ilvl w:val="0"/>
          <w:numId w:val="3"/>
        </w:numPr>
        <w:bidi/>
        <w:spacing w:line="360" w:lineRule="auto"/>
        <w:jc w:val="both"/>
        <w:rPr>
          <w:rFonts w:ascii="David" w:hAnsi="David" w:cs="David"/>
          <w:rtl/>
        </w:rPr>
      </w:pPr>
      <w:r w:rsidRPr="001042AB">
        <w:rPr>
          <w:rFonts w:ascii="David" w:hAnsi="David" w:cs="David" w:hint="cs"/>
          <w:rtl/>
        </w:rPr>
        <w:t>הוצאה ממשלתית נמוכה.</w:t>
      </w:r>
    </w:p>
    <w:p w14:paraId="6E4C9191" w14:textId="77777777" w:rsidR="00314B66" w:rsidRPr="001042AB" w:rsidRDefault="00314B66" w:rsidP="00625A6D">
      <w:pPr>
        <w:pStyle w:val="ListParagraph"/>
        <w:numPr>
          <w:ilvl w:val="0"/>
          <w:numId w:val="3"/>
        </w:numPr>
        <w:bidi/>
        <w:spacing w:line="360" w:lineRule="auto"/>
        <w:jc w:val="both"/>
        <w:rPr>
          <w:rFonts w:ascii="David" w:hAnsi="David" w:cs="David"/>
          <w:rtl/>
        </w:rPr>
      </w:pPr>
      <w:r>
        <w:rPr>
          <w:rFonts w:ascii="David" w:hAnsi="David" w:cs="David" w:hint="cs"/>
          <w:rtl/>
        </w:rPr>
        <w:t>הצדקה / מה היתרון</w:t>
      </w:r>
      <w:r w:rsidRPr="001042AB">
        <w:rPr>
          <w:rFonts w:ascii="David" w:hAnsi="David" w:cs="David" w:hint="cs"/>
          <w:rtl/>
        </w:rPr>
        <w:t>:</w:t>
      </w:r>
      <w:r w:rsidRPr="001042AB">
        <w:rPr>
          <w:rFonts w:ascii="David" w:hAnsi="David" w:cs="David" w:hint="cs"/>
        </w:rPr>
        <w:t xml:space="preserve"> </w:t>
      </w:r>
      <w:r w:rsidRPr="001042AB">
        <w:rPr>
          <w:rFonts w:ascii="David" w:hAnsi="David" w:cs="David" w:hint="cs"/>
          <w:rtl/>
        </w:rPr>
        <w:t xml:space="preserve">מסים נמוכים </w:t>
      </w:r>
      <w:r>
        <w:rPr>
          <w:rFonts w:ascii="David" w:hAnsi="David" w:cs="David" w:hint="cs"/>
          <w:rtl/>
        </w:rPr>
        <w:t>יכולים לתרום</w:t>
      </w:r>
      <w:r w:rsidRPr="001042AB">
        <w:rPr>
          <w:rFonts w:ascii="David" w:hAnsi="David" w:cs="David" w:hint="cs"/>
          <w:rtl/>
        </w:rPr>
        <w:t xml:space="preserve"> לצמיחה כלכלית (תמריץ לעבודה, להשקעות גם בהיבט גלובליזציה</w:t>
      </w:r>
      <w:r>
        <w:rPr>
          <w:rFonts w:ascii="David" w:hAnsi="David" w:cs="David" w:hint="cs"/>
          <w:rtl/>
        </w:rPr>
        <w:t xml:space="preserve"> = השקעות זרות ככל שכפופות למסים נמוכים יותר</w:t>
      </w:r>
      <w:r w:rsidRPr="001042AB">
        <w:rPr>
          <w:rFonts w:ascii="David" w:hAnsi="David" w:cs="David" w:hint="cs"/>
          <w:rtl/>
        </w:rPr>
        <w:t>).</w:t>
      </w:r>
    </w:p>
    <w:p w14:paraId="0A796901" w14:textId="77777777" w:rsidR="00314B66" w:rsidRPr="001042AB" w:rsidRDefault="00314B66" w:rsidP="00625A6D">
      <w:pPr>
        <w:pStyle w:val="ListParagraph"/>
        <w:numPr>
          <w:ilvl w:val="0"/>
          <w:numId w:val="3"/>
        </w:numPr>
        <w:bidi/>
        <w:spacing w:line="360" w:lineRule="auto"/>
        <w:jc w:val="both"/>
        <w:rPr>
          <w:rFonts w:ascii="David" w:hAnsi="David" w:cs="David"/>
          <w:rtl/>
        </w:rPr>
      </w:pPr>
      <w:r w:rsidRPr="001042AB">
        <w:rPr>
          <w:rFonts w:ascii="David" w:hAnsi="David" w:cs="David" w:hint="cs"/>
          <w:rtl/>
        </w:rPr>
        <w:t>מנגד: הכנסות נמוכות ממסים – הוצאות ממשלתיות נמוכות, שירותים מעטים לתושבים.</w:t>
      </w:r>
    </w:p>
    <w:p w14:paraId="6EBE1278" w14:textId="618BF7D8" w:rsidR="00314B66" w:rsidRPr="001042AB" w:rsidRDefault="00314B66" w:rsidP="00625A6D">
      <w:pPr>
        <w:pStyle w:val="ListParagraph"/>
        <w:numPr>
          <w:ilvl w:val="0"/>
          <w:numId w:val="3"/>
        </w:numPr>
        <w:bidi/>
        <w:spacing w:line="360" w:lineRule="auto"/>
        <w:jc w:val="both"/>
        <w:rPr>
          <w:rFonts w:ascii="David" w:hAnsi="David" w:cs="David"/>
          <w:rtl/>
        </w:rPr>
      </w:pPr>
      <w:r w:rsidRPr="001042AB">
        <w:rPr>
          <w:rFonts w:ascii="David" w:hAnsi="David" w:cs="David" w:hint="cs"/>
          <w:rtl/>
        </w:rPr>
        <w:t>אי השוויון:</w:t>
      </w:r>
      <w:r w:rsidRPr="001042AB">
        <w:rPr>
          <w:rFonts w:ascii="David" w:hAnsi="David" w:cs="David" w:hint="cs"/>
        </w:rPr>
        <w:t xml:space="preserve"> </w:t>
      </w:r>
      <w:r w:rsidRPr="001042AB">
        <w:rPr>
          <w:rFonts w:ascii="David" w:hAnsi="David" w:cs="David" w:hint="cs"/>
          <w:rtl/>
        </w:rPr>
        <w:t>גדול</w:t>
      </w:r>
      <w:r w:rsidR="00557042">
        <w:rPr>
          <w:rFonts w:ascii="David" w:hAnsi="David" w:cs="David" w:hint="cs"/>
          <w:rtl/>
        </w:rPr>
        <w:t xml:space="preserve"> </w:t>
      </w:r>
      <w:r w:rsidR="00557042">
        <w:rPr>
          <w:rFonts w:ascii="David" w:hAnsi="David" w:cs="David"/>
          <w:rtl/>
        </w:rPr>
        <w:t>–</w:t>
      </w:r>
      <w:r w:rsidR="00557042">
        <w:rPr>
          <w:rFonts w:ascii="David" w:hAnsi="David" w:cs="David" w:hint="cs"/>
          <w:rtl/>
        </w:rPr>
        <w:t xml:space="preserve"> בהינתן שהשירותים שמספקת ממשלה במקרים רבים מסופקים באופן ״שוויוני״ יחסית (חינוך, רפואה, תשתיות). המרכיב ה״שוויוני״ הבלתי תלוי בשכר יותר קטן במדינה קפיטליסטית. </w:t>
      </w:r>
    </w:p>
    <w:p w14:paraId="0CD76DE6" w14:textId="77777777" w:rsidR="00314B66" w:rsidRPr="001042AB" w:rsidRDefault="00314B66" w:rsidP="00314B66">
      <w:pPr>
        <w:bidi/>
        <w:spacing w:line="360" w:lineRule="auto"/>
        <w:jc w:val="both"/>
        <w:rPr>
          <w:rFonts w:ascii="David" w:hAnsi="David" w:cs="David"/>
          <w:b/>
          <w:bCs/>
          <w:rtl/>
        </w:rPr>
      </w:pPr>
    </w:p>
    <w:p w14:paraId="3F9FBE0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נציגות ההשקפה: ארה״ב, אוסטרליה, יפן. </w:t>
      </w:r>
    </w:p>
    <w:p w14:paraId="6E4A42EC" w14:textId="77777777" w:rsidR="00314B66" w:rsidRPr="001042AB" w:rsidRDefault="00314B66" w:rsidP="00314B66">
      <w:pPr>
        <w:bidi/>
        <w:spacing w:line="360" w:lineRule="auto"/>
        <w:jc w:val="both"/>
        <w:rPr>
          <w:rFonts w:ascii="David" w:hAnsi="David" w:cs="David"/>
          <w:rtl/>
        </w:rPr>
      </w:pPr>
    </w:p>
    <w:p w14:paraId="31F647E7" w14:textId="77777777" w:rsidR="00314B66" w:rsidRPr="001042AB" w:rsidRDefault="00314B66" w:rsidP="00314B66">
      <w:pPr>
        <w:rPr>
          <w:rFonts w:ascii="David" w:hAnsi="David" w:cs="David"/>
          <w:rtl/>
        </w:rPr>
      </w:pPr>
    </w:p>
    <w:p w14:paraId="69C4C4F3" w14:textId="77777777" w:rsidR="00557042" w:rsidRDefault="00557042">
      <w:pPr>
        <w:rPr>
          <w:rFonts w:ascii="David" w:hAnsi="David" w:cs="David"/>
          <w:b/>
          <w:bCs/>
          <w:rtl/>
        </w:rPr>
      </w:pPr>
      <w:r>
        <w:rPr>
          <w:rFonts w:ascii="David" w:hAnsi="David" w:cs="David"/>
          <w:b/>
          <w:bCs/>
          <w:rtl/>
        </w:rPr>
        <w:br w:type="page"/>
      </w:r>
    </w:p>
    <w:p w14:paraId="50313F9C" w14:textId="51B00BE2" w:rsidR="00314B66" w:rsidRPr="001042AB" w:rsidRDefault="00314B66" w:rsidP="00314B66">
      <w:pPr>
        <w:bidi/>
        <w:spacing w:line="360" w:lineRule="auto"/>
        <w:rPr>
          <w:rFonts w:ascii="David" w:hAnsi="David" w:cs="David"/>
          <w:b/>
          <w:bCs/>
          <w:rtl/>
        </w:rPr>
      </w:pPr>
      <w:r w:rsidRPr="001042AB">
        <w:rPr>
          <w:rFonts w:ascii="David" w:hAnsi="David" w:cs="David" w:hint="cs"/>
          <w:b/>
          <w:bCs/>
          <w:rtl/>
        </w:rPr>
        <w:lastRenderedPageBreak/>
        <w:t>ההשקפה הסוציאל-דמוקרטית</w:t>
      </w:r>
    </w:p>
    <w:p w14:paraId="0C622395" w14:textId="77777777" w:rsidR="00314B66" w:rsidRPr="001042AB" w:rsidRDefault="00314B66" w:rsidP="00314B66">
      <w:pPr>
        <w:bidi/>
        <w:spacing w:line="360" w:lineRule="auto"/>
        <w:rPr>
          <w:rFonts w:ascii="David" w:hAnsi="David" w:cs="David"/>
          <w:rtl/>
        </w:rPr>
      </w:pPr>
      <w:r w:rsidRPr="001042AB">
        <w:rPr>
          <w:rFonts w:ascii="David" w:hAnsi="David" w:cs="David" w:hint="cs"/>
          <w:rtl/>
        </w:rPr>
        <w:t>המדינה צריכה לדאוג לאזרחיה ולהתערב בהיקפים משמעותיים יותר.</w:t>
      </w:r>
    </w:p>
    <w:p w14:paraId="2BFBD1CA" w14:textId="77777777" w:rsidR="00314B66" w:rsidRPr="001042AB" w:rsidRDefault="00314B66" w:rsidP="00314B66">
      <w:pPr>
        <w:bidi/>
        <w:spacing w:line="360" w:lineRule="auto"/>
        <w:rPr>
          <w:rFonts w:ascii="David" w:hAnsi="David" w:cs="David"/>
          <w:rtl/>
        </w:rPr>
      </w:pPr>
      <w:r w:rsidRPr="001042AB">
        <w:rPr>
          <w:rFonts w:ascii="David" w:hAnsi="David" w:cs="David" w:hint="cs"/>
          <w:rtl/>
        </w:rPr>
        <w:t>מאפיינים:</w:t>
      </w:r>
    </w:p>
    <w:p w14:paraId="76ABF0DF"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מסים גבוהים.</w:t>
      </w:r>
    </w:p>
    <w:p w14:paraId="3D448795"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הוצאות ממשלתיות גבוהות.</w:t>
      </w:r>
    </w:p>
    <w:p w14:paraId="0912409D"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הנמקה: התייחסות להוצאות ממשלתיות כאמצעי תמיכה בצמיחה כלכלית.</w:t>
      </w:r>
    </w:p>
    <w:p w14:paraId="1C458694"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השקעה גבוהה בחינוך:</w:t>
      </w:r>
      <w:r w:rsidRPr="001042AB">
        <w:rPr>
          <w:rFonts w:ascii="David" w:hAnsi="David" w:cs="David" w:hint="cs"/>
        </w:rPr>
        <w:t xml:space="preserve"> </w:t>
      </w:r>
      <w:r w:rsidRPr="001042AB">
        <w:rPr>
          <w:rFonts w:ascii="David" w:hAnsi="David" w:cs="David" w:hint="cs"/>
          <w:rtl/>
        </w:rPr>
        <w:t xml:space="preserve">חיזוק ההון האנושי. </w:t>
      </w:r>
    </w:p>
    <w:p w14:paraId="32489071"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השקעה גבוהה בתשתיות: ייצור יעיל וגידול בצמיחה.</w:t>
      </w:r>
    </w:p>
    <w:p w14:paraId="24DA0D21"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 xml:space="preserve">צמצום פערים כלכליים. </w:t>
      </w:r>
    </w:p>
    <w:p w14:paraId="5C3668CD" w14:textId="77777777" w:rsidR="00314B66" w:rsidRPr="001042AB" w:rsidRDefault="00314B66" w:rsidP="00314B66">
      <w:pPr>
        <w:bidi/>
        <w:spacing w:line="360" w:lineRule="auto"/>
        <w:rPr>
          <w:rFonts w:ascii="David" w:hAnsi="David" w:cs="David"/>
          <w:rtl/>
        </w:rPr>
      </w:pPr>
    </w:p>
    <w:p w14:paraId="2E5F7B0F" w14:textId="77777777" w:rsidR="00314B66" w:rsidRPr="001042AB" w:rsidRDefault="00314B66" w:rsidP="00314B66">
      <w:pPr>
        <w:bidi/>
        <w:spacing w:line="360" w:lineRule="auto"/>
        <w:rPr>
          <w:rFonts w:ascii="David" w:hAnsi="David" w:cs="David"/>
          <w:rtl/>
        </w:rPr>
      </w:pPr>
      <w:r w:rsidRPr="001042AB">
        <w:rPr>
          <w:rFonts w:ascii="David" w:hAnsi="David" w:cs="David" w:hint="cs"/>
          <w:rtl/>
        </w:rPr>
        <w:t>נציגות ההשקפה:</w:t>
      </w:r>
      <w:r w:rsidRPr="001042AB">
        <w:rPr>
          <w:rFonts w:ascii="David" w:hAnsi="David" w:cs="David" w:hint="cs"/>
        </w:rPr>
        <w:t xml:space="preserve"> </w:t>
      </w:r>
      <w:r w:rsidRPr="001042AB">
        <w:rPr>
          <w:rFonts w:ascii="David" w:hAnsi="David" w:cs="David" w:hint="cs"/>
          <w:rtl/>
        </w:rPr>
        <w:t xml:space="preserve">דנמרק, שוודיה, נורבגיה, פינלנד, </w:t>
      </w:r>
      <w:r w:rsidRPr="0038624D">
        <w:rPr>
          <w:rFonts w:ascii="David" w:hAnsi="David" w:cs="David" w:hint="cs"/>
          <w:b/>
          <w:bCs/>
          <w:highlight w:val="yellow"/>
          <w:rtl/>
        </w:rPr>
        <w:t>הולנד</w:t>
      </w:r>
      <w:r w:rsidRPr="001042AB">
        <w:rPr>
          <w:rFonts w:ascii="David" w:hAnsi="David" w:cs="David" w:hint="cs"/>
          <w:rtl/>
        </w:rPr>
        <w:t xml:space="preserve">. </w:t>
      </w:r>
    </w:p>
    <w:p w14:paraId="2000A839" w14:textId="77777777" w:rsidR="00314B66" w:rsidRPr="001042AB" w:rsidRDefault="00314B66" w:rsidP="00314B66">
      <w:pPr>
        <w:bidi/>
        <w:spacing w:line="360" w:lineRule="auto"/>
        <w:rPr>
          <w:rFonts w:ascii="David" w:hAnsi="David" w:cs="David"/>
          <w:rtl/>
        </w:rPr>
      </w:pPr>
    </w:p>
    <w:p w14:paraId="544247E8" w14:textId="77777777" w:rsidR="00314B66" w:rsidRPr="001042AB" w:rsidRDefault="00314B66" w:rsidP="00314B66">
      <w:pPr>
        <w:spacing w:line="360" w:lineRule="auto"/>
        <w:jc w:val="right"/>
        <w:rPr>
          <w:rFonts w:ascii="David" w:hAnsi="David" w:cs="David"/>
          <w:b/>
          <w:bCs/>
          <w:rtl/>
        </w:rPr>
      </w:pPr>
      <w:r w:rsidRPr="001042AB">
        <w:rPr>
          <w:rFonts w:ascii="David" w:hAnsi="David" w:cs="David" w:hint="cs"/>
          <w:b/>
          <w:bCs/>
          <w:rtl/>
        </w:rPr>
        <w:t>האם קיימת מדיניות עדיפה?</w:t>
      </w:r>
    </w:p>
    <w:p w14:paraId="0DCD67C6"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אין תשובה מוחלטת.</w:t>
      </w:r>
    </w:p>
    <w:p w14:paraId="1C12DE44"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השאלה גם כלכלית, גם ערכית.</w:t>
      </w:r>
    </w:p>
    <w:p w14:paraId="1AE5872F"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ישנן מדינות ניאו ליברליות שצומחות מהר, וסוציאל דמוקרטיות שצומחות מהר. בהתאם, ישנן גם מדינות כושלות המנוהלות תחת כל אחת מההשקפות.</w:t>
      </w:r>
    </w:p>
    <w:p w14:paraId="727FDD8E"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ככלל – השכבות החלשות יותר הן הנהנות יותר במדינות סוציאל דמוקרטיות.</w:t>
      </w:r>
    </w:p>
    <w:p w14:paraId="2E63755E" w14:textId="77777777" w:rsidR="00314B66" w:rsidRDefault="00314B66" w:rsidP="00625A6D">
      <w:pPr>
        <w:pStyle w:val="ListParagraph"/>
        <w:numPr>
          <w:ilvl w:val="0"/>
          <w:numId w:val="5"/>
        </w:numPr>
        <w:bidi/>
        <w:spacing w:line="360" w:lineRule="auto"/>
        <w:jc w:val="both"/>
        <w:rPr>
          <w:rFonts w:ascii="David" w:hAnsi="David" w:cs="David"/>
        </w:rPr>
      </w:pPr>
      <w:r w:rsidRPr="001042AB">
        <w:rPr>
          <w:rFonts w:ascii="David" w:hAnsi="David" w:cs="David" w:hint="cs"/>
          <w:rtl/>
        </w:rPr>
        <w:t xml:space="preserve">השכבות החזקות נהנות יותר במדינות ניאו-ליברליות. </w:t>
      </w:r>
    </w:p>
    <w:p w14:paraId="389A5677" w14:textId="77777777" w:rsidR="00314B66" w:rsidRDefault="00314B66" w:rsidP="00314B66">
      <w:pPr>
        <w:bidi/>
        <w:spacing w:line="360" w:lineRule="auto"/>
        <w:jc w:val="both"/>
        <w:rPr>
          <w:rFonts w:ascii="David" w:hAnsi="David" w:cs="David"/>
          <w:rtl/>
        </w:rPr>
      </w:pPr>
    </w:p>
    <w:p w14:paraId="13F3D95E" w14:textId="77777777" w:rsidR="00314B66" w:rsidRDefault="00314B66" w:rsidP="00314B66">
      <w:pPr>
        <w:bidi/>
        <w:spacing w:line="360" w:lineRule="auto"/>
        <w:jc w:val="both"/>
        <w:rPr>
          <w:rFonts w:ascii="David" w:hAnsi="David" w:cs="David"/>
          <w:rtl/>
        </w:rPr>
      </w:pPr>
      <w:r>
        <w:rPr>
          <w:rFonts w:ascii="David" w:hAnsi="David" w:cs="David" w:hint="cs"/>
          <w:rtl/>
        </w:rPr>
        <w:t>בקצרה:</w:t>
      </w:r>
    </w:p>
    <w:p w14:paraId="0CE69F3A" w14:textId="77777777" w:rsidR="00314B66" w:rsidRPr="007E153A" w:rsidRDefault="00314B66" w:rsidP="00314B66">
      <w:pPr>
        <w:bidi/>
        <w:spacing w:line="360" w:lineRule="auto"/>
        <w:jc w:val="both"/>
        <w:rPr>
          <w:rFonts w:ascii="David" w:hAnsi="David" w:cs="David"/>
          <w:b/>
          <w:bCs/>
          <w:rtl/>
        </w:rPr>
      </w:pPr>
      <w:r w:rsidRPr="007E153A">
        <w:rPr>
          <w:rFonts w:ascii="David" w:hAnsi="David" w:cs="David" w:hint="cs"/>
          <w:b/>
          <w:bCs/>
          <w:rtl/>
        </w:rPr>
        <w:t xml:space="preserve">מדיניות כלכלית ימנית (קפיטליסטית / ניאו ליברלית) או שמאלנית (סוציאל-דמוקרטית) היא פונקציה בראש ובראשונה של ערכים. המדיניות הימנית דוגלת באוטונומיה לפרט, בהישגיות ותחרותיות, אך תוצאותיה אינן תמיד עדיפות על פני זו של המדיניות השמאלנית (היעדר יכולת ההכללה הגורפת). </w:t>
      </w:r>
    </w:p>
    <w:p w14:paraId="067730C4" w14:textId="77777777" w:rsidR="00314B66" w:rsidRPr="001042AB" w:rsidRDefault="00314B66" w:rsidP="00314B66">
      <w:pPr>
        <w:spacing w:line="360" w:lineRule="auto"/>
        <w:jc w:val="right"/>
        <w:rPr>
          <w:rFonts w:ascii="David" w:hAnsi="David" w:cs="David"/>
          <w:b/>
          <w:bCs/>
          <w:rtl/>
        </w:rPr>
      </w:pPr>
    </w:p>
    <w:p w14:paraId="259687A0" w14:textId="77777777" w:rsidR="00314B66" w:rsidRPr="00FA3E96" w:rsidRDefault="00314B66" w:rsidP="00314B66">
      <w:pPr>
        <w:spacing w:line="360" w:lineRule="auto"/>
        <w:jc w:val="right"/>
        <w:rPr>
          <w:rFonts w:ascii="David" w:hAnsi="David" w:cs="David"/>
          <w:b/>
          <w:bCs/>
          <w:u w:val="single"/>
          <w:rtl/>
        </w:rPr>
      </w:pPr>
      <w:r w:rsidRPr="00FA3E96">
        <w:rPr>
          <w:rFonts w:ascii="David" w:hAnsi="David" w:cs="David" w:hint="cs"/>
          <w:b/>
          <w:bCs/>
          <w:u w:val="single"/>
          <w:rtl/>
        </w:rPr>
        <w:t>מדד ההוצאה הציבורית כאחוז מהתוצר לאפיון המדיניות</w:t>
      </w:r>
    </w:p>
    <w:p w14:paraId="1ADDD65A" w14:textId="77777777" w:rsidR="00314B66" w:rsidRPr="001042AB" w:rsidRDefault="00314B66" w:rsidP="00625A6D">
      <w:pPr>
        <w:pStyle w:val="ListParagraph"/>
        <w:numPr>
          <w:ilvl w:val="0"/>
          <w:numId w:val="6"/>
        </w:numPr>
        <w:bidi/>
        <w:spacing w:line="360" w:lineRule="auto"/>
        <w:jc w:val="both"/>
        <w:rPr>
          <w:rFonts w:ascii="David" w:hAnsi="David" w:cs="David"/>
        </w:rPr>
      </w:pPr>
      <w:r w:rsidRPr="001042AB">
        <w:rPr>
          <w:rFonts w:ascii="David" w:hAnsi="David" w:cs="David" w:hint="cs"/>
          <w:rtl/>
        </w:rPr>
        <w:t>ככל שההוצאה הציבורית כאחוז מהתוצר גבוהה יותר כך המדינה נוטה יותר לסוציאל-דמוקרטיות.</w:t>
      </w:r>
    </w:p>
    <w:p w14:paraId="4B74EA46" w14:textId="77777777" w:rsidR="00314B66" w:rsidRPr="001042AB" w:rsidRDefault="00314B66" w:rsidP="00625A6D">
      <w:pPr>
        <w:pStyle w:val="ListParagraph"/>
        <w:numPr>
          <w:ilvl w:val="0"/>
          <w:numId w:val="6"/>
        </w:numPr>
        <w:bidi/>
        <w:spacing w:line="360" w:lineRule="auto"/>
        <w:jc w:val="both"/>
        <w:rPr>
          <w:rFonts w:ascii="David" w:hAnsi="David" w:cs="David"/>
        </w:rPr>
      </w:pPr>
      <w:r w:rsidRPr="001042AB">
        <w:rPr>
          <w:rFonts w:ascii="David" w:hAnsi="David" w:cs="David" w:hint="cs"/>
          <w:rtl/>
        </w:rPr>
        <w:t xml:space="preserve">בישראל – ההוצאה ביחס לתוצר נמוכה בהשוואה ל - </w:t>
      </w:r>
      <w:r w:rsidRPr="001042AB">
        <w:rPr>
          <w:rFonts w:ascii="David" w:hAnsi="David" w:cs="David" w:hint="cs"/>
        </w:rPr>
        <w:t>OECD</w:t>
      </w:r>
      <w:r w:rsidRPr="001042AB">
        <w:rPr>
          <w:rFonts w:ascii="David" w:hAnsi="David" w:cs="David" w:hint="cs"/>
          <w:rtl/>
        </w:rPr>
        <w:t xml:space="preserve"> ולכן מדיניותה ניאו-ליברלית. </w:t>
      </w:r>
    </w:p>
    <w:p w14:paraId="5F4C6661" w14:textId="77777777" w:rsidR="00314B66" w:rsidRPr="001042AB" w:rsidRDefault="00314B66" w:rsidP="00625A6D">
      <w:pPr>
        <w:pStyle w:val="ListParagraph"/>
        <w:numPr>
          <w:ilvl w:val="0"/>
          <w:numId w:val="6"/>
        </w:numPr>
        <w:bidi/>
        <w:spacing w:line="360" w:lineRule="auto"/>
        <w:jc w:val="both"/>
        <w:rPr>
          <w:rFonts w:ascii="David" w:hAnsi="David" w:cs="David"/>
        </w:rPr>
      </w:pPr>
      <w:r w:rsidRPr="001042AB">
        <w:rPr>
          <w:rFonts w:ascii="David" w:hAnsi="David" w:cs="David" w:hint="cs"/>
          <w:rtl/>
        </w:rPr>
        <w:t>מאידך, רמת השירותים שאזרחי ישראל מקבלים נמוכה במונחי העלויות והתקצוב.</w:t>
      </w:r>
    </w:p>
    <w:p w14:paraId="1100871C" w14:textId="77777777" w:rsidR="00314B66" w:rsidRPr="001042AB" w:rsidRDefault="00314B66" w:rsidP="00625A6D">
      <w:pPr>
        <w:pStyle w:val="ListParagraph"/>
        <w:numPr>
          <w:ilvl w:val="0"/>
          <w:numId w:val="6"/>
        </w:numPr>
        <w:bidi/>
        <w:spacing w:line="360" w:lineRule="auto"/>
        <w:jc w:val="both"/>
        <w:rPr>
          <w:rFonts w:ascii="David" w:hAnsi="David" w:cs="David"/>
          <w:rtl/>
        </w:rPr>
      </w:pPr>
      <w:r w:rsidRPr="001042AB">
        <w:rPr>
          <w:rFonts w:ascii="David" w:hAnsi="David" w:cs="David" w:hint="cs"/>
          <w:rtl/>
        </w:rPr>
        <w:t xml:space="preserve">ניתן לראות זאת בהקשר לשירותי חינוך, בריאות, תחבורה, סוציאליות וקצבאות. </w:t>
      </w:r>
    </w:p>
    <w:p w14:paraId="5C4BF7EA" w14:textId="77777777" w:rsidR="00314B66" w:rsidRDefault="00314B66" w:rsidP="00314B66">
      <w:pPr>
        <w:rPr>
          <w:rFonts w:ascii="David" w:hAnsi="David" w:cs="David"/>
          <w:b/>
          <w:bCs/>
          <w:rtl/>
        </w:rPr>
      </w:pPr>
      <w:r>
        <w:rPr>
          <w:rFonts w:ascii="David" w:hAnsi="David" w:cs="David"/>
          <w:b/>
          <w:bCs/>
          <w:rtl/>
        </w:rPr>
        <w:br w:type="page"/>
      </w:r>
    </w:p>
    <w:p w14:paraId="6972B56E" w14:textId="77777777" w:rsidR="00314B66" w:rsidRPr="001042AB" w:rsidRDefault="00314B66" w:rsidP="00314B66">
      <w:pPr>
        <w:bidi/>
        <w:spacing w:line="360" w:lineRule="auto"/>
        <w:rPr>
          <w:rFonts w:ascii="David" w:hAnsi="David" w:cs="David"/>
          <w:b/>
          <w:bCs/>
          <w:rtl/>
        </w:rPr>
      </w:pPr>
    </w:p>
    <w:p w14:paraId="70A72C9A" w14:textId="77777777" w:rsidR="00314B66" w:rsidRDefault="00314B66" w:rsidP="00314B66">
      <w:pPr>
        <w:bidi/>
        <w:spacing w:line="360" w:lineRule="auto"/>
        <w:rPr>
          <w:rFonts w:ascii="David" w:hAnsi="David" w:cs="David"/>
          <w:b/>
          <w:bCs/>
          <w:u w:val="single"/>
          <w:rtl/>
        </w:rPr>
      </w:pPr>
      <w:r w:rsidRPr="00451416">
        <w:rPr>
          <w:rFonts w:ascii="David" w:hAnsi="David" w:cs="David" w:hint="cs"/>
          <w:b/>
          <w:bCs/>
          <w:u w:val="single"/>
          <w:rtl/>
        </w:rPr>
        <w:t>תקציב הממשלה, הקשר בין תוצר, גירעון וחוב - רקע</w:t>
      </w:r>
    </w:p>
    <w:p w14:paraId="42330F30" w14:textId="48F525B6" w:rsidR="00B57D57" w:rsidRPr="00B57D57" w:rsidRDefault="00B57D57" w:rsidP="00625A6D">
      <w:pPr>
        <w:pStyle w:val="ListParagraph"/>
        <w:numPr>
          <w:ilvl w:val="0"/>
          <w:numId w:val="34"/>
        </w:numPr>
        <w:bidi/>
        <w:spacing w:line="360" w:lineRule="auto"/>
        <w:jc w:val="both"/>
        <w:rPr>
          <w:rFonts w:ascii="David" w:hAnsi="David" w:cs="David"/>
          <w:rtl/>
        </w:rPr>
      </w:pPr>
      <w:r w:rsidRPr="00B57D57">
        <w:rPr>
          <w:rFonts w:ascii="David" w:hAnsi="David" w:cs="David" w:hint="cs"/>
          <w:rtl/>
        </w:rPr>
        <w:t xml:space="preserve">הדיון שביצענו לגבי מדיניות / תפיסה כלכלית (קפיטליזם / סוציאל דמוקרטית) משפיעה על האופן שבו מתוקצבות ומנוהלות הוצאות הממשלה. </w:t>
      </w:r>
    </w:p>
    <w:p w14:paraId="4CED7B64" w14:textId="0908173E" w:rsidR="00B57D57" w:rsidRPr="00B57D57" w:rsidRDefault="00B57D57" w:rsidP="00625A6D">
      <w:pPr>
        <w:pStyle w:val="ListParagraph"/>
        <w:numPr>
          <w:ilvl w:val="0"/>
          <w:numId w:val="34"/>
        </w:numPr>
        <w:bidi/>
        <w:spacing w:line="360" w:lineRule="auto"/>
        <w:jc w:val="both"/>
        <w:rPr>
          <w:rFonts w:ascii="David" w:hAnsi="David" w:cs="David"/>
          <w:rtl/>
        </w:rPr>
      </w:pPr>
      <w:r w:rsidRPr="00B57D57">
        <w:rPr>
          <w:rFonts w:ascii="David" w:hAnsi="David" w:cs="David" w:hint="cs"/>
          <w:rtl/>
        </w:rPr>
        <w:t xml:space="preserve">מדוע? משום שהתפיסה הכלכלית קובעת, ״בגסות״, איזה חלק מתוך הפעילות הכלכלית צריך להתנהל באחריות או מתוך התערבות הממשלה. </w:t>
      </w:r>
    </w:p>
    <w:p w14:paraId="5CF27F22" w14:textId="77777777" w:rsidR="00B57D57" w:rsidRDefault="00B57D57" w:rsidP="00625A6D">
      <w:pPr>
        <w:pStyle w:val="ListParagraph"/>
        <w:numPr>
          <w:ilvl w:val="0"/>
          <w:numId w:val="34"/>
        </w:numPr>
        <w:bidi/>
        <w:spacing w:line="360" w:lineRule="auto"/>
        <w:jc w:val="both"/>
        <w:rPr>
          <w:rFonts w:ascii="David" w:hAnsi="David" w:cs="David"/>
        </w:rPr>
      </w:pPr>
      <w:r w:rsidRPr="00B57D57">
        <w:rPr>
          <w:rFonts w:ascii="David" w:hAnsi="David" w:cs="David" w:hint="cs"/>
          <w:rtl/>
        </w:rPr>
        <w:t xml:space="preserve">כדי לרדת לרזולוציה משמעותית יותר באופן הניהול של הפעילויות שהן בסמכות הממשלה, נגדיר כעת בצורה מעמיקה יותר את מושג התקציב הספציפי ומשמעויותיו. </w:t>
      </w:r>
    </w:p>
    <w:p w14:paraId="58670282" w14:textId="57AA08DB" w:rsidR="00314B66" w:rsidRDefault="00314B66" w:rsidP="00625A6D">
      <w:pPr>
        <w:pStyle w:val="ListParagraph"/>
        <w:numPr>
          <w:ilvl w:val="0"/>
          <w:numId w:val="34"/>
        </w:numPr>
        <w:bidi/>
        <w:spacing w:line="360" w:lineRule="auto"/>
        <w:jc w:val="both"/>
        <w:rPr>
          <w:rFonts w:ascii="David" w:hAnsi="David" w:cs="David"/>
        </w:rPr>
      </w:pPr>
      <w:r w:rsidRPr="00B57D57">
        <w:rPr>
          <w:rFonts w:ascii="David" w:hAnsi="David" w:cs="David" w:hint="cs"/>
          <w:rtl/>
        </w:rPr>
        <w:t>המדיניות הממשלתית היא נגזרת של סדרי העדיפויות בניצול התקציב, שמצידה - קשורה להיבטים פוליטיים ולמדיניות הכללית (ימנית / שמאלנית) בהקשר הכלכלי. לפיכך, דיון של ממש במשמעות הכלכלית של הכוונת המדינה ליעדיה, צריך לה</w:t>
      </w:r>
      <w:r w:rsidR="00B57D57">
        <w:rPr>
          <w:rFonts w:ascii="David" w:hAnsi="David" w:cs="David" w:hint="cs"/>
          <w:rtl/>
        </w:rPr>
        <w:t>י</w:t>
      </w:r>
      <w:r w:rsidRPr="00B57D57">
        <w:rPr>
          <w:rFonts w:ascii="David" w:hAnsi="David" w:cs="David" w:hint="cs"/>
          <w:rtl/>
        </w:rPr>
        <w:t xml:space="preserve">שען על הבנה מלאה יותר של תקציב המדינה שמבטא מדיניות זו. אנו נעסוק כעת במושגים מרכזיים רלוונטיים. </w:t>
      </w:r>
    </w:p>
    <w:p w14:paraId="609EE896" w14:textId="77777777" w:rsidR="00B57D57" w:rsidRPr="00B57D57" w:rsidRDefault="00B57D57" w:rsidP="00B57D57">
      <w:pPr>
        <w:pStyle w:val="ListParagraph"/>
        <w:bidi/>
        <w:spacing w:line="360" w:lineRule="auto"/>
        <w:jc w:val="both"/>
        <w:rPr>
          <w:rFonts w:ascii="David" w:hAnsi="David" w:cs="David"/>
          <w:rtl/>
        </w:rPr>
      </w:pPr>
    </w:p>
    <w:p w14:paraId="02D82B18" w14:textId="256CBD61" w:rsidR="00314B66" w:rsidRPr="00B57D57" w:rsidRDefault="00314B66" w:rsidP="00314B66">
      <w:pPr>
        <w:bidi/>
        <w:spacing w:line="360" w:lineRule="auto"/>
        <w:jc w:val="both"/>
        <w:rPr>
          <w:rFonts w:ascii="David" w:hAnsi="David" w:cs="David"/>
          <w:b/>
          <w:bCs/>
        </w:rPr>
      </w:pPr>
      <w:r w:rsidRPr="00B57D57">
        <w:rPr>
          <w:rFonts w:ascii="David" w:hAnsi="David" w:cs="David" w:hint="cs"/>
          <w:b/>
          <w:bCs/>
          <w:rtl/>
        </w:rPr>
        <w:t>נגדיר ונכיר מספר מושגים לטובת העניין, ונדאג לתרגלם לאחר מכן</w:t>
      </w:r>
      <w:r w:rsidR="00B57D57">
        <w:rPr>
          <w:rFonts w:ascii="David" w:hAnsi="David" w:cs="David" w:hint="cs"/>
          <w:b/>
          <w:bCs/>
          <w:rtl/>
        </w:rPr>
        <w:t>:</w:t>
      </w:r>
    </w:p>
    <w:p w14:paraId="39F9E07B"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b/>
          <w:bCs/>
          <w:highlight w:val="green"/>
          <w:rtl/>
        </w:rPr>
        <w:t>גירעון</w:t>
      </w:r>
      <w:r w:rsidRPr="00B57D57">
        <w:rPr>
          <w:rFonts w:ascii="David" w:hAnsi="David" w:cs="David" w:hint="cs"/>
          <w:rtl/>
        </w:rPr>
        <w:t xml:space="preserve">: ערך </w:t>
      </w:r>
      <w:r w:rsidRPr="00B57D57">
        <w:rPr>
          <w:rFonts w:ascii="David" w:hAnsi="David" w:cs="David" w:hint="cs"/>
          <w:b/>
          <w:bCs/>
          <w:u w:val="single"/>
          <w:rtl/>
        </w:rPr>
        <w:t>שנתי</w:t>
      </w:r>
      <w:r w:rsidRPr="00B57D57">
        <w:rPr>
          <w:rFonts w:ascii="David" w:hAnsi="David" w:cs="David" w:hint="cs"/>
          <w:rtl/>
        </w:rPr>
        <w:t xml:space="preserve"> המייצג הפרש שלילי בין הכנסות הממשלה (ממסים </w:t>
      </w:r>
      <w:r w:rsidRPr="00B57D57">
        <w:rPr>
          <w:rFonts w:ascii="David" w:hAnsi="David" w:cs="David"/>
          <w:rtl/>
        </w:rPr>
        <w:t>–</w:t>
      </w:r>
      <w:r w:rsidRPr="00B57D57">
        <w:rPr>
          <w:rFonts w:ascii="David" w:hAnsi="David" w:cs="David" w:hint="cs"/>
          <w:rtl/>
        </w:rPr>
        <w:t xml:space="preserve"> </w:t>
      </w:r>
      <w:r w:rsidRPr="00B57D57">
        <w:rPr>
          <w:rFonts w:ascii="David" w:hAnsi="David" w:cs="David"/>
        </w:rPr>
        <w:t>T</w:t>
      </w:r>
      <w:r w:rsidRPr="00B57D57">
        <w:rPr>
          <w:rFonts w:ascii="David" w:hAnsi="David" w:cs="David" w:hint="cs"/>
          <w:rtl/>
        </w:rPr>
        <w:t>) לבין הוצאותיה (</w:t>
      </w:r>
      <w:r w:rsidRPr="00B57D57">
        <w:rPr>
          <w:rFonts w:ascii="David" w:hAnsi="David" w:cs="David"/>
        </w:rPr>
        <w:t>G</w:t>
      </w:r>
      <w:r w:rsidRPr="00B57D57">
        <w:rPr>
          <w:rFonts w:ascii="David" w:hAnsi="David" w:cs="David" w:hint="cs"/>
          <w:rtl/>
        </w:rPr>
        <w:t xml:space="preserve">) בשנה מסוימת. </w:t>
      </w:r>
    </w:p>
    <w:p w14:paraId="4225A155" w14:textId="77777777" w:rsidR="00314B66" w:rsidRPr="00B57D57" w:rsidRDefault="00314B66" w:rsidP="00625A6D">
      <w:pPr>
        <w:pStyle w:val="ListParagraph"/>
        <w:numPr>
          <w:ilvl w:val="0"/>
          <w:numId w:val="19"/>
        </w:numPr>
        <w:bidi/>
        <w:spacing w:line="360" w:lineRule="auto"/>
        <w:jc w:val="both"/>
        <w:rPr>
          <w:rFonts w:ascii="David" w:hAnsi="David" w:cs="David"/>
          <w:rtl/>
        </w:rPr>
      </w:pPr>
      <w:r w:rsidRPr="00B57D57">
        <w:rPr>
          <w:rFonts w:ascii="David" w:hAnsi="David" w:cs="David" w:hint="cs"/>
          <w:rtl/>
        </w:rPr>
        <w:t>ברור שבכדי לבחון את ההתנהלות הממשלתית בכללותה ומידת המשמעת התקציבית שלה, יש להתייחס לגירעון זה.</w:t>
      </w:r>
    </w:p>
    <w:p w14:paraId="38AB11C5"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rtl/>
        </w:rPr>
        <w:t>מן הסתם, על פי ההגדרה, פער גדול בין הכנסות ממסים והוצאות ממשלה מוביל לגירעון משמעותי.</w:t>
      </w:r>
    </w:p>
    <w:p w14:paraId="15D58EE2"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b/>
          <w:bCs/>
          <w:highlight w:val="green"/>
          <w:rtl/>
        </w:rPr>
        <w:t>חוב</w:t>
      </w:r>
      <w:r w:rsidRPr="00B57D57">
        <w:rPr>
          <w:rFonts w:ascii="David" w:hAnsi="David" w:cs="David" w:hint="cs"/>
          <w:rtl/>
        </w:rPr>
        <w:t xml:space="preserve">: סכום הגירעונות </w:t>
      </w:r>
      <w:r w:rsidRPr="00B57D57">
        <w:rPr>
          <w:rFonts w:ascii="David" w:hAnsi="David" w:cs="David" w:hint="cs"/>
          <w:b/>
          <w:bCs/>
          <w:rtl/>
        </w:rPr>
        <w:t>המצטבר</w:t>
      </w:r>
      <w:r w:rsidRPr="00B57D57">
        <w:rPr>
          <w:rFonts w:ascii="David" w:hAnsi="David" w:cs="David" w:hint="cs"/>
          <w:rtl/>
        </w:rPr>
        <w:t xml:space="preserve">. </w:t>
      </w:r>
    </w:p>
    <w:p w14:paraId="3CD71F30" w14:textId="77777777" w:rsidR="00314B66" w:rsidRPr="00B57D57" w:rsidRDefault="00314B66" w:rsidP="00625A6D">
      <w:pPr>
        <w:pStyle w:val="ListParagraph"/>
        <w:numPr>
          <w:ilvl w:val="0"/>
          <w:numId w:val="19"/>
        </w:numPr>
        <w:bidi/>
        <w:spacing w:line="360" w:lineRule="auto"/>
        <w:jc w:val="both"/>
        <w:rPr>
          <w:rFonts w:ascii="David" w:hAnsi="David" w:cs="David"/>
          <w:rtl/>
        </w:rPr>
      </w:pPr>
      <w:r w:rsidRPr="00B57D57">
        <w:rPr>
          <w:rFonts w:ascii="David" w:hAnsi="David" w:cs="David" w:hint="cs"/>
          <w:b/>
          <w:bCs/>
          <w:rtl/>
        </w:rPr>
        <w:t>בתור חשבונאים, לכם מותר לי לומר</w:t>
      </w:r>
      <w:r w:rsidRPr="00B57D57">
        <w:rPr>
          <w:rFonts w:ascii="David" w:hAnsi="David" w:cs="David" w:hint="cs"/>
          <w:rtl/>
        </w:rPr>
        <w:t xml:space="preserve">: ההבדל בין גירעון לחוב הוא כמו ההבדל בין הרווח השנתי בדוח רווח והפסד ליתרת העודפים. </w:t>
      </w:r>
    </w:p>
    <w:p w14:paraId="23D438ED" w14:textId="77777777" w:rsidR="00314B66" w:rsidRPr="00B57D57" w:rsidRDefault="00314B66" w:rsidP="00625A6D">
      <w:pPr>
        <w:pStyle w:val="ListParagraph"/>
        <w:numPr>
          <w:ilvl w:val="0"/>
          <w:numId w:val="19"/>
        </w:numPr>
        <w:bidi/>
        <w:spacing w:line="360" w:lineRule="auto"/>
        <w:jc w:val="both"/>
        <w:rPr>
          <w:rFonts w:ascii="David" w:hAnsi="David" w:cs="David"/>
          <w:rtl/>
        </w:rPr>
      </w:pPr>
      <w:r w:rsidRPr="00B57D57">
        <w:rPr>
          <w:rFonts w:ascii="David" w:hAnsi="David" w:cs="David" w:hint="cs"/>
          <w:rtl/>
        </w:rPr>
        <w:t>כמובן שגירעון משמעותי לאורך זמן מגדיל את החוב.</w:t>
      </w:r>
    </w:p>
    <w:p w14:paraId="1F989053" w14:textId="77777777" w:rsidR="00314B66" w:rsidRPr="00B57D57" w:rsidRDefault="00314B66" w:rsidP="00625A6D">
      <w:pPr>
        <w:pStyle w:val="ListParagraph"/>
        <w:numPr>
          <w:ilvl w:val="0"/>
          <w:numId w:val="19"/>
        </w:numPr>
        <w:bidi/>
        <w:spacing w:line="360" w:lineRule="auto"/>
        <w:jc w:val="both"/>
        <w:rPr>
          <w:rFonts w:ascii="David" w:hAnsi="David" w:cs="David"/>
          <w:b/>
          <w:bCs/>
        </w:rPr>
      </w:pPr>
      <w:r w:rsidRPr="00B57D57">
        <w:rPr>
          <w:rFonts w:ascii="David" w:hAnsi="David" w:cs="David" w:hint="cs"/>
          <w:b/>
          <w:bCs/>
          <w:rtl/>
        </w:rPr>
        <w:t>חוב גבוה משמעו תשלומי ריבית גבוהים שמכבידים עוד יותר על הוצאות הממשלה, ומייצרים כדור שלג להגדלת הגירעון בתקופות העוקבות ולהגדלת החוב עוד יותר.</w:t>
      </w:r>
    </w:p>
    <w:p w14:paraId="3AE58AC8"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rtl/>
        </w:rPr>
        <w:t xml:space="preserve">בנוסף, חוב ממשלתי גבוה עלול </w:t>
      </w:r>
      <w:r w:rsidRPr="00B57D57">
        <w:rPr>
          <w:rFonts w:ascii="David" w:hAnsi="David" w:cs="David" w:hint="cs"/>
          <w:u w:val="single"/>
          <w:rtl/>
        </w:rPr>
        <w:t>להוריד את דירוג האשראי</w:t>
      </w:r>
      <w:r w:rsidRPr="00B57D57">
        <w:rPr>
          <w:rFonts w:ascii="David" w:hAnsi="David" w:cs="David" w:hint="cs"/>
          <w:rtl/>
        </w:rPr>
        <w:t xml:space="preserve"> </w:t>
      </w:r>
      <w:r w:rsidRPr="00B57D57">
        <w:rPr>
          <w:rFonts w:ascii="David" w:hAnsi="David" w:cs="David"/>
          <w:rtl/>
        </w:rPr>
        <w:t>–</w:t>
      </w:r>
      <w:r w:rsidRPr="00B57D57">
        <w:rPr>
          <w:rFonts w:ascii="David" w:hAnsi="David" w:cs="David" w:hint="cs"/>
          <w:rtl/>
        </w:rPr>
        <w:t xml:space="preserve"> לאור קיום סיכון פיננסי גבוה הנובע מנטל החוב המשמעותי, מה שיוביל לכך שפרמיית הסיכון של המדינה והריבית שבה תצטרך לשאת (שיעור הריבית) תגדל. גם גורם זה יגדיל כמובן את הוצאות המימון.</w:t>
      </w:r>
    </w:p>
    <w:p w14:paraId="1309F134" w14:textId="77777777" w:rsidR="00314B66" w:rsidRPr="00B57D57" w:rsidRDefault="00314B66" w:rsidP="00625A6D">
      <w:pPr>
        <w:pStyle w:val="ListParagraph"/>
        <w:numPr>
          <w:ilvl w:val="0"/>
          <w:numId w:val="19"/>
        </w:numPr>
        <w:bidi/>
        <w:spacing w:line="360" w:lineRule="auto"/>
        <w:jc w:val="both"/>
        <w:rPr>
          <w:rFonts w:ascii="David" w:hAnsi="David" w:cs="David"/>
          <w:b/>
          <w:bCs/>
          <w:rtl/>
        </w:rPr>
      </w:pPr>
      <w:r w:rsidRPr="00B57D57">
        <w:rPr>
          <w:rFonts w:ascii="David" w:hAnsi="David" w:cs="David" w:hint="cs"/>
          <w:b/>
          <w:bCs/>
          <w:rtl/>
        </w:rPr>
        <w:t>מכל אלו עולה החשיבות לשמירה על מדיניות תקציבית שתמנע ״ניפוח״ לאורך זמן של גירעון וחוב.</w:t>
      </w:r>
    </w:p>
    <w:p w14:paraId="7F77037F" w14:textId="77777777" w:rsidR="00314B66" w:rsidRPr="00B57D57" w:rsidRDefault="00314B66" w:rsidP="00314B66">
      <w:pPr>
        <w:rPr>
          <w:rFonts w:ascii="David" w:hAnsi="David" w:cs="David"/>
          <w:b/>
          <w:bCs/>
          <w:rtl/>
        </w:rPr>
      </w:pPr>
      <w:r w:rsidRPr="00B57D57">
        <w:rPr>
          <w:rFonts w:ascii="David" w:hAnsi="David" w:cs="David"/>
          <w:b/>
          <w:bCs/>
          <w:rtl/>
        </w:rPr>
        <w:br w:type="page"/>
      </w:r>
    </w:p>
    <w:p w14:paraId="13CE1467" w14:textId="77777777" w:rsidR="00314B66" w:rsidRPr="00B57D57" w:rsidRDefault="00314B66" w:rsidP="00314B66">
      <w:pPr>
        <w:bidi/>
        <w:spacing w:line="360" w:lineRule="auto"/>
        <w:jc w:val="both"/>
        <w:rPr>
          <w:rFonts w:ascii="David" w:hAnsi="David" w:cs="David"/>
          <w:b/>
          <w:bCs/>
          <w:rtl/>
        </w:rPr>
      </w:pPr>
    </w:p>
    <w:p w14:paraId="63F1713B" w14:textId="77777777" w:rsidR="00314B66" w:rsidRPr="00B57D57" w:rsidRDefault="00314B66" w:rsidP="00314B66">
      <w:pPr>
        <w:bidi/>
        <w:spacing w:line="360" w:lineRule="auto"/>
        <w:jc w:val="both"/>
        <w:rPr>
          <w:rFonts w:ascii="David" w:hAnsi="David" w:cs="David"/>
          <w:b/>
          <w:bCs/>
          <w:rtl/>
        </w:rPr>
      </w:pPr>
      <w:r w:rsidRPr="00B57D57">
        <w:rPr>
          <w:rFonts w:ascii="David" w:hAnsi="David" w:cs="David" w:hint="cs"/>
          <w:b/>
          <w:bCs/>
          <w:rtl/>
        </w:rPr>
        <w:t>תזכורת לגבי ההגדרות והאותיות ולאחריהן תרגול בסיסי לגבי תקציב וגירעון</w:t>
      </w:r>
    </w:p>
    <w:p w14:paraId="4091DF0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highlight w:val="yellow"/>
          <w:rtl/>
        </w:rPr>
        <w:t>הוצאות הממשלה (</w:t>
      </w:r>
      <w:r w:rsidRPr="001042AB">
        <w:rPr>
          <w:rFonts w:ascii="David" w:hAnsi="David" w:cs="David" w:hint="cs"/>
          <w:highlight w:val="yellow"/>
        </w:rPr>
        <w:t>G</w:t>
      </w:r>
      <w:r w:rsidRPr="001042AB">
        <w:rPr>
          <w:rFonts w:ascii="David" w:hAnsi="David" w:cs="David" w:hint="cs"/>
          <w:highlight w:val="yellow"/>
          <w:rtl/>
        </w:rPr>
        <w:t>)</w:t>
      </w:r>
      <w:r w:rsidRPr="001042AB">
        <w:rPr>
          <w:rFonts w:ascii="David" w:hAnsi="David" w:cs="David" w:hint="cs"/>
          <w:rtl/>
        </w:rPr>
        <w:t xml:space="preserve"> בתקציב המדינה = כמה כסף המדינה מתכננת להוציא על השירותים השונים לציבור. </w:t>
      </w:r>
    </w:p>
    <w:p w14:paraId="37257C96" w14:textId="77777777" w:rsidR="00314B66" w:rsidRPr="001042AB" w:rsidRDefault="00314B66" w:rsidP="00314B66">
      <w:pPr>
        <w:bidi/>
        <w:spacing w:line="360" w:lineRule="auto"/>
        <w:jc w:val="both"/>
        <w:rPr>
          <w:rFonts w:ascii="David" w:hAnsi="David" w:cs="David"/>
          <w:rtl/>
        </w:rPr>
      </w:pPr>
    </w:p>
    <w:p w14:paraId="3429620E"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b/>
          <w:bCs/>
          <w:rtl/>
        </w:rPr>
        <w:t>את התקציב השנתי צריך לממן! (מאיפה הכסף)</w:t>
      </w:r>
    </w:p>
    <w:p w14:paraId="32A38B9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שני מקורות עיקריים:</w:t>
      </w:r>
      <w:r w:rsidRPr="001042AB">
        <w:rPr>
          <w:rFonts w:ascii="David" w:hAnsi="David" w:cs="David" w:hint="cs"/>
        </w:rPr>
        <w:t xml:space="preserve"> </w:t>
      </w:r>
    </w:p>
    <w:p w14:paraId="472E741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מקור 1:</w:t>
      </w:r>
      <w:r w:rsidRPr="001042AB">
        <w:rPr>
          <w:rFonts w:ascii="David" w:hAnsi="David" w:cs="David" w:hint="cs"/>
        </w:rPr>
        <w:t xml:space="preserve"> </w:t>
      </w:r>
      <w:r w:rsidRPr="001042AB">
        <w:rPr>
          <w:rFonts w:ascii="David" w:hAnsi="David" w:cs="David" w:hint="cs"/>
          <w:highlight w:val="yellow"/>
          <w:rtl/>
        </w:rPr>
        <w:t>מסים (</w:t>
      </w:r>
      <w:r w:rsidRPr="001042AB">
        <w:rPr>
          <w:rFonts w:ascii="David" w:hAnsi="David" w:cs="David" w:hint="cs"/>
          <w:highlight w:val="yellow"/>
        </w:rPr>
        <w:t>T</w:t>
      </w:r>
      <w:r w:rsidRPr="001042AB">
        <w:rPr>
          <w:rFonts w:ascii="David" w:hAnsi="David" w:cs="David" w:hint="cs"/>
          <w:highlight w:val="yellow"/>
          <w:rtl/>
        </w:rPr>
        <w:t>)</w:t>
      </w:r>
    </w:p>
    <w:p w14:paraId="5C28B9EC"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מקור 2:</w:t>
      </w:r>
      <w:r w:rsidRPr="001042AB">
        <w:rPr>
          <w:rFonts w:ascii="David" w:hAnsi="David" w:cs="David" w:hint="cs"/>
        </w:rPr>
        <w:t xml:space="preserve"> </w:t>
      </w:r>
      <w:r w:rsidRPr="001042AB">
        <w:rPr>
          <w:rFonts w:ascii="David" w:hAnsi="David" w:cs="David" w:hint="cs"/>
          <w:b/>
          <w:bCs/>
          <w:highlight w:val="yellow"/>
          <w:rtl/>
        </w:rPr>
        <w:t>גירעון תקציבי</w:t>
      </w:r>
      <w:r w:rsidRPr="001042AB">
        <w:rPr>
          <w:rFonts w:ascii="David" w:hAnsi="David" w:cs="David" w:hint="cs"/>
          <w:highlight w:val="yellow"/>
          <w:rtl/>
        </w:rPr>
        <w:t xml:space="preserve"> </w:t>
      </w:r>
      <w:r w:rsidRPr="001042AB">
        <w:rPr>
          <w:rFonts w:ascii="David" w:hAnsi="David" w:cs="David" w:hint="cs"/>
          <w:highlight w:val="yellow"/>
        </w:rPr>
        <w:t>BD</w:t>
      </w:r>
      <w:r w:rsidRPr="001042AB">
        <w:rPr>
          <w:rFonts w:ascii="David" w:hAnsi="David" w:cs="David" w:hint="cs"/>
          <w:highlight w:val="yellow"/>
          <w:rtl/>
        </w:rPr>
        <w:t xml:space="preserve"> </w:t>
      </w:r>
      <w:r w:rsidRPr="001042AB">
        <w:rPr>
          <w:rFonts w:ascii="David" w:hAnsi="David" w:cs="David" w:hint="cs"/>
          <w:b/>
          <w:bCs/>
          <w:highlight w:val="yellow"/>
          <w:rtl/>
        </w:rPr>
        <w:t>שנתי</w:t>
      </w:r>
      <w:r w:rsidRPr="001042AB">
        <w:rPr>
          <w:rFonts w:ascii="David" w:hAnsi="David" w:cs="David" w:hint="cs"/>
          <w:rtl/>
        </w:rPr>
        <w:t>.</w:t>
      </w:r>
    </w:p>
    <w:p w14:paraId="21718095" w14:textId="77777777" w:rsidR="00314B66" w:rsidRPr="001042AB" w:rsidRDefault="00314B66" w:rsidP="00314B66">
      <w:pPr>
        <w:bidi/>
        <w:spacing w:line="360" w:lineRule="auto"/>
        <w:jc w:val="both"/>
        <w:rPr>
          <w:rFonts w:ascii="David" w:hAnsi="David" w:cs="David"/>
          <w:rtl/>
        </w:rPr>
      </w:pPr>
    </w:p>
    <w:p w14:paraId="1A5E928C" w14:textId="77777777" w:rsidR="00314B66" w:rsidRPr="001042AB" w:rsidRDefault="00314B66" w:rsidP="00314B66">
      <w:pPr>
        <w:bidi/>
        <w:spacing w:line="360" w:lineRule="auto"/>
        <w:jc w:val="center"/>
        <w:rPr>
          <w:rFonts w:ascii="David" w:hAnsi="David" w:cs="David"/>
        </w:rPr>
      </w:pPr>
      <w:r w:rsidRPr="001042AB">
        <w:rPr>
          <w:rFonts w:ascii="David" w:hAnsi="David" w:cs="David" w:hint="cs"/>
          <w:highlight w:val="yellow"/>
        </w:rPr>
        <w:t>G = T + BD</w:t>
      </w:r>
    </w:p>
    <w:p w14:paraId="3928C419" w14:textId="77777777" w:rsidR="00314B66" w:rsidRDefault="00314B66" w:rsidP="00314B66">
      <w:pPr>
        <w:bidi/>
        <w:spacing w:line="360" w:lineRule="auto"/>
        <w:rPr>
          <w:rFonts w:ascii="David" w:hAnsi="David" w:cs="David"/>
          <w:rtl/>
        </w:rPr>
      </w:pPr>
      <w:r>
        <w:rPr>
          <w:rFonts w:ascii="David" w:hAnsi="David" w:cs="David" w:hint="cs"/>
          <w:rtl/>
        </w:rPr>
        <w:t xml:space="preserve">במלים: סך הוצאות הממשלה (לשנה) חייבות להיות זהות לסך מקורות המימון שמאפשרים אותן. מקורות מימון אלו יכולים להיות הכנסות (לשנה) ממסים וגירעון (לשנה). </w:t>
      </w:r>
    </w:p>
    <w:p w14:paraId="6BF7D89C" w14:textId="77777777" w:rsidR="00314B66" w:rsidRPr="001042AB" w:rsidRDefault="00314B66" w:rsidP="00314B66">
      <w:pPr>
        <w:bidi/>
        <w:spacing w:line="360" w:lineRule="auto"/>
        <w:rPr>
          <w:rFonts w:ascii="David" w:hAnsi="David" w:cs="David"/>
          <w:rtl/>
        </w:rPr>
      </w:pPr>
    </w:p>
    <w:p w14:paraId="1E3DB73C" w14:textId="77777777" w:rsidR="00314B66" w:rsidRPr="001042AB" w:rsidRDefault="00314B66" w:rsidP="00314B66">
      <w:pPr>
        <w:bidi/>
        <w:spacing w:line="360" w:lineRule="auto"/>
        <w:rPr>
          <w:rFonts w:ascii="David" w:hAnsi="David" w:cs="David"/>
          <w:b/>
          <w:bCs/>
          <w:rtl/>
        </w:rPr>
      </w:pPr>
      <w:r w:rsidRPr="003A06B7">
        <w:rPr>
          <w:rFonts w:ascii="David" w:hAnsi="David" w:cs="David" w:hint="cs"/>
          <w:b/>
          <w:bCs/>
          <w:highlight w:val="cyan"/>
          <w:rtl/>
        </w:rPr>
        <w:t xml:space="preserve">שאלה 18 </w:t>
      </w:r>
      <w:r w:rsidRPr="003A06B7">
        <w:rPr>
          <w:rFonts w:ascii="David" w:hAnsi="David" w:cs="David"/>
          <w:b/>
          <w:bCs/>
          <w:highlight w:val="cyan"/>
          <w:rtl/>
        </w:rPr>
        <w:t>–</w:t>
      </w:r>
      <w:r w:rsidRPr="003A06B7">
        <w:rPr>
          <w:rFonts w:ascii="David" w:hAnsi="David" w:cs="David" w:hint="cs"/>
          <w:b/>
          <w:bCs/>
          <w:highlight w:val="cyan"/>
          <w:rtl/>
        </w:rPr>
        <w:t xml:space="preserve"> גירעון </w:t>
      </w:r>
      <w:r w:rsidRPr="003A06B7">
        <w:rPr>
          <w:rFonts w:ascii="David" w:hAnsi="David" w:cs="David"/>
          <w:b/>
          <w:bCs/>
          <w:highlight w:val="cyan"/>
          <w:rtl/>
        </w:rPr>
        <w:t>–</w:t>
      </w:r>
      <w:r w:rsidRPr="003A06B7">
        <w:rPr>
          <w:rFonts w:ascii="David" w:hAnsi="David" w:cs="David" w:hint="cs"/>
          <w:b/>
          <w:bCs/>
          <w:highlight w:val="cyan"/>
          <w:rtl/>
        </w:rPr>
        <w:t xml:space="preserve"> חישוב בסיסי</w:t>
      </w:r>
    </w:p>
    <w:p w14:paraId="40AB351D" w14:textId="77777777" w:rsidR="00314B66" w:rsidRPr="001042AB" w:rsidRDefault="00314B66" w:rsidP="00314B66">
      <w:pPr>
        <w:bidi/>
        <w:spacing w:line="360" w:lineRule="auto"/>
        <w:rPr>
          <w:rFonts w:ascii="David" w:hAnsi="David" w:cs="David"/>
          <w:i/>
          <w:rtl/>
        </w:rPr>
      </w:pPr>
      <w:r w:rsidRPr="001042AB">
        <w:rPr>
          <w:rFonts w:ascii="David" w:hAnsi="David" w:cs="David" w:hint="cs"/>
          <w:rtl/>
        </w:rPr>
        <w:t xml:space="preserve">נניח שהממשלה גבתה מיסים בשנת 2020 בגובה של </w:t>
      </w:r>
      <w:r w:rsidRPr="001042AB">
        <w:rPr>
          <w:rFonts w:ascii="David" w:hAnsi="David" w:cs="David" w:hint="cs"/>
          <w:color w:val="00B050"/>
          <w:rtl/>
        </w:rPr>
        <w:t xml:space="preserve">100 </w:t>
      </w:r>
      <w:r w:rsidRPr="001042AB">
        <w:rPr>
          <w:rFonts w:ascii="David" w:hAnsi="David" w:cs="David" w:hint="cs"/>
          <w:rtl/>
        </w:rPr>
        <w:t>ש״ח.</w:t>
      </w:r>
    </w:p>
    <w:p w14:paraId="03217BD8" w14:textId="77777777" w:rsidR="00314B66" w:rsidRPr="001042AB" w:rsidRDefault="00314B66" w:rsidP="00314B66">
      <w:pPr>
        <w:bidi/>
        <w:spacing w:line="360" w:lineRule="auto"/>
        <w:rPr>
          <w:rFonts w:ascii="David" w:hAnsi="David" w:cs="David"/>
          <w:i/>
          <w:rtl/>
        </w:rPr>
      </w:pPr>
      <w:r w:rsidRPr="001042AB">
        <w:rPr>
          <w:rFonts w:ascii="David" w:hAnsi="David" w:cs="David" w:hint="cs"/>
          <w:i/>
          <w:rtl/>
        </w:rPr>
        <w:t xml:space="preserve">בנוסף ידוע שההוצאות של הממשלה בשנת 2020 </w:t>
      </w:r>
      <w:r>
        <w:rPr>
          <w:rFonts w:ascii="David" w:hAnsi="David" w:cs="David" w:hint="cs"/>
          <w:i/>
          <w:rtl/>
        </w:rPr>
        <w:t>הן</w:t>
      </w:r>
      <w:r w:rsidRPr="001042AB">
        <w:rPr>
          <w:rFonts w:ascii="David" w:hAnsi="David" w:cs="David" w:hint="cs"/>
          <w:i/>
          <w:rtl/>
        </w:rPr>
        <w:t xml:space="preserve"> </w:t>
      </w:r>
      <w:r w:rsidRPr="001042AB">
        <w:rPr>
          <w:rFonts w:ascii="David" w:hAnsi="David" w:cs="David" w:hint="cs"/>
          <w:i/>
          <w:color w:val="0070C0"/>
          <w:rtl/>
        </w:rPr>
        <w:t xml:space="preserve">120 </w:t>
      </w:r>
      <w:r w:rsidRPr="001042AB">
        <w:rPr>
          <w:rFonts w:ascii="David" w:hAnsi="David" w:cs="David" w:hint="cs"/>
          <w:i/>
          <w:rtl/>
        </w:rPr>
        <w:t xml:space="preserve">ש״ח. </w:t>
      </w:r>
    </w:p>
    <w:p w14:paraId="3698CCEF" w14:textId="77777777" w:rsidR="00314B66" w:rsidRPr="001042AB" w:rsidRDefault="00314B66" w:rsidP="00314B66">
      <w:pPr>
        <w:bidi/>
        <w:spacing w:line="360" w:lineRule="auto"/>
        <w:rPr>
          <w:rFonts w:ascii="David" w:hAnsi="David" w:cs="David"/>
          <w:i/>
          <w:rtl/>
        </w:rPr>
      </w:pPr>
      <w:r w:rsidRPr="001042AB">
        <w:rPr>
          <w:rFonts w:ascii="David" w:hAnsi="David" w:cs="David" w:hint="cs"/>
          <w:i/>
          <w:rtl/>
        </w:rPr>
        <w:t>נדרש:</w:t>
      </w:r>
      <w:r w:rsidRPr="001042AB">
        <w:rPr>
          <w:rFonts w:ascii="David" w:hAnsi="David" w:cs="David" w:hint="cs"/>
          <w:i/>
        </w:rPr>
        <w:t xml:space="preserve"> </w:t>
      </w:r>
      <w:r w:rsidRPr="001042AB">
        <w:rPr>
          <w:rFonts w:ascii="David" w:hAnsi="David" w:cs="David" w:hint="cs"/>
          <w:i/>
          <w:rtl/>
        </w:rPr>
        <w:t>מהו העודף / הגירעון בתקציב הממשלה</w:t>
      </w:r>
      <w:r w:rsidRPr="001042AB">
        <w:rPr>
          <w:rFonts w:ascii="David" w:hAnsi="David" w:cs="David" w:hint="cs"/>
          <w:i/>
        </w:rPr>
        <w:t xml:space="preserve"> </w:t>
      </w:r>
      <w:r w:rsidRPr="001042AB">
        <w:rPr>
          <w:rFonts w:ascii="David" w:hAnsi="David" w:cs="David" w:hint="cs"/>
          <w:i/>
          <w:rtl/>
        </w:rPr>
        <w:t xml:space="preserve"> </w:t>
      </w:r>
      <w:r w:rsidRPr="001042AB">
        <w:rPr>
          <w:rFonts w:ascii="David" w:hAnsi="David" w:cs="David" w:hint="cs"/>
          <w:i/>
          <w:highlight w:val="yellow"/>
          <w:rtl/>
        </w:rPr>
        <w:t xml:space="preserve">(הגירעון התקציבי </w:t>
      </w:r>
      <w:r w:rsidRPr="001042AB">
        <w:rPr>
          <w:rFonts w:ascii="David" w:hAnsi="David" w:cs="David" w:hint="cs"/>
          <w:iCs/>
          <w:highlight w:val="yellow"/>
        </w:rPr>
        <w:t>BD</w:t>
      </w:r>
      <w:r w:rsidRPr="001042AB">
        <w:rPr>
          <w:rFonts w:ascii="David" w:hAnsi="David" w:cs="David" w:hint="cs"/>
          <w:i/>
          <w:highlight w:val="yellow"/>
          <w:rtl/>
        </w:rPr>
        <w:t>)</w:t>
      </w:r>
      <w:r w:rsidRPr="001042AB">
        <w:rPr>
          <w:rFonts w:ascii="David" w:hAnsi="David" w:cs="David" w:hint="cs"/>
          <w:i/>
          <w:rtl/>
        </w:rPr>
        <w:t>?</w:t>
      </w:r>
    </w:p>
    <w:p w14:paraId="1EFAC0E6" w14:textId="77777777" w:rsidR="00314B66" w:rsidRPr="001042AB" w:rsidRDefault="00314B66" w:rsidP="00314B66">
      <w:pPr>
        <w:bidi/>
        <w:spacing w:line="360" w:lineRule="auto"/>
        <w:rPr>
          <w:rFonts w:ascii="David" w:hAnsi="David" w:cs="David"/>
          <w:i/>
          <w:rtl/>
        </w:rPr>
      </w:pPr>
    </w:p>
    <w:p w14:paraId="14C6FA65" w14:textId="77777777" w:rsidR="00314B66" w:rsidRPr="001042AB" w:rsidRDefault="00314B66" w:rsidP="00314B66">
      <w:pPr>
        <w:bidi/>
        <w:spacing w:line="360" w:lineRule="auto"/>
        <w:rPr>
          <w:rFonts w:ascii="David" w:hAnsi="David" w:cs="David"/>
          <w:b/>
          <w:bCs/>
          <w:i/>
          <w:rtl/>
        </w:rPr>
      </w:pPr>
      <w:r w:rsidRPr="001042AB">
        <w:rPr>
          <w:rFonts w:ascii="David" w:hAnsi="David" w:cs="David" w:hint="cs"/>
          <w:b/>
          <w:bCs/>
          <w:i/>
          <w:rtl/>
        </w:rPr>
        <w:t>פתרון:</w:t>
      </w:r>
    </w:p>
    <w:p w14:paraId="3080A911" w14:textId="77777777" w:rsidR="00314B66" w:rsidRPr="001042AB" w:rsidRDefault="00314B66" w:rsidP="00314B66">
      <w:pPr>
        <w:bidi/>
        <w:spacing w:line="360" w:lineRule="auto"/>
        <w:rPr>
          <w:rFonts w:ascii="David" w:hAnsi="David" w:cs="David"/>
          <w:i/>
          <w:rtl/>
        </w:rPr>
      </w:pPr>
      <w:r w:rsidRPr="001042AB">
        <w:rPr>
          <w:rFonts w:ascii="David" w:hAnsi="David" w:cs="David" w:hint="cs"/>
          <w:i/>
          <w:rtl/>
        </w:rPr>
        <w:t>תקציב המדינה כולל מצד אחד את ההכנסות ממסים ואת הגירעון התקציבי, ומצד שני את ההוצאות:</w:t>
      </w: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1316DEE0" w14:textId="77777777" w:rsidTr="006755D1">
        <w:tc>
          <w:tcPr>
            <w:tcW w:w="8296" w:type="dxa"/>
            <w:gridSpan w:val="4"/>
          </w:tcPr>
          <w:p w14:paraId="52E2C9BD"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תקציב המדינה לשנת 2021</w:t>
            </w:r>
          </w:p>
          <w:p w14:paraId="61624C52" w14:textId="77777777" w:rsidR="00314B66" w:rsidRPr="001042AB" w:rsidRDefault="00314B66" w:rsidP="006755D1">
            <w:pPr>
              <w:bidi/>
              <w:spacing w:line="360" w:lineRule="auto"/>
              <w:rPr>
                <w:rFonts w:ascii="David" w:hAnsi="David" w:cs="David"/>
                <w:rtl/>
              </w:rPr>
            </w:pPr>
          </w:p>
        </w:tc>
      </w:tr>
      <w:tr w:rsidR="00314B66" w:rsidRPr="001042AB" w14:paraId="5856664C" w14:textId="77777777" w:rsidTr="006755D1">
        <w:tc>
          <w:tcPr>
            <w:tcW w:w="4148" w:type="dxa"/>
            <w:gridSpan w:val="2"/>
          </w:tcPr>
          <w:p w14:paraId="6F70FF3B"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4148" w:type="dxa"/>
            <w:gridSpan w:val="2"/>
          </w:tcPr>
          <w:p w14:paraId="5CFC5BB0"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6E54725F" w14:textId="77777777" w:rsidTr="006755D1">
        <w:tc>
          <w:tcPr>
            <w:tcW w:w="2074" w:type="dxa"/>
          </w:tcPr>
          <w:p w14:paraId="059F5904" w14:textId="77777777" w:rsidR="00314B66" w:rsidRPr="001042AB" w:rsidRDefault="00314B66" w:rsidP="006755D1">
            <w:pPr>
              <w:bidi/>
              <w:spacing w:line="360" w:lineRule="auto"/>
              <w:rPr>
                <w:rFonts w:ascii="David" w:hAnsi="David" w:cs="David"/>
                <w:rtl/>
              </w:rPr>
            </w:pPr>
            <w:r w:rsidRPr="001042AB">
              <w:rPr>
                <w:rFonts w:ascii="David" w:hAnsi="David" w:cs="David" w:hint="cs"/>
                <w:rtl/>
              </w:rPr>
              <w:t>מיסים נטו</w:t>
            </w:r>
          </w:p>
        </w:tc>
        <w:tc>
          <w:tcPr>
            <w:tcW w:w="2074" w:type="dxa"/>
          </w:tcPr>
          <w:p w14:paraId="4D26950A"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00B050"/>
                  </w:rPr>
                  <m:t>T=100</m:t>
                </m:r>
              </m:oMath>
            </m:oMathPara>
          </w:p>
        </w:tc>
        <w:tc>
          <w:tcPr>
            <w:tcW w:w="2074" w:type="dxa"/>
          </w:tcPr>
          <w:p w14:paraId="5C308F60" w14:textId="77777777" w:rsidR="00314B66" w:rsidRPr="001042AB" w:rsidRDefault="00314B66" w:rsidP="006755D1">
            <w:pPr>
              <w:bidi/>
              <w:spacing w:line="360" w:lineRule="auto"/>
              <w:rPr>
                <w:rFonts w:ascii="David" w:hAnsi="David" w:cs="David"/>
                <w:rtl/>
              </w:rPr>
            </w:pPr>
            <w:r w:rsidRPr="001042AB">
              <w:rPr>
                <w:rFonts w:ascii="David" w:hAnsi="David" w:cs="David" w:hint="cs"/>
                <w:rtl/>
              </w:rPr>
              <w:t>הוצאה ציבורית</w:t>
            </w:r>
          </w:p>
        </w:tc>
        <w:tc>
          <w:tcPr>
            <w:tcW w:w="2074" w:type="dxa"/>
          </w:tcPr>
          <w:p w14:paraId="4DF9418C" w14:textId="77777777" w:rsidR="00314B66" w:rsidRPr="001042AB" w:rsidRDefault="00314B66" w:rsidP="006755D1">
            <w:pPr>
              <w:bidi/>
              <w:spacing w:line="360" w:lineRule="auto"/>
              <w:rPr>
                <w:rFonts w:ascii="David" w:hAnsi="David" w:cs="David"/>
                <w:rtl/>
              </w:rPr>
            </w:pPr>
            <m:oMathPara>
              <m:oMath>
                <m:r>
                  <w:rPr>
                    <w:rFonts w:ascii="Cambria Math" w:hAnsi="Cambria Math" w:cs="David" w:hint="cs"/>
                    <w:color w:val="0070C0"/>
                  </w:rPr>
                  <m:t>G=120</m:t>
                </m:r>
              </m:oMath>
            </m:oMathPara>
          </w:p>
        </w:tc>
      </w:tr>
      <w:tr w:rsidR="00314B66" w:rsidRPr="001042AB" w14:paraId="4E976D15" w14:textId="77777777" w:rsidTr="006755D1">
        <w:tc>
          <w:tcPr>
            <w:tcW w:w="2074" w:type="dxa"/>
          </w:tcPr>
          <w:p w14:paraId="38B49089" w14:textId="77777777" w:rsidR="00314B66" w:rsidRPr="001042AB" w:rsidRDefault="00314B66" w:rsidP="006755D1">
            <w:pPr>
              <w:bidi/>
              <w:spacing w:line="360" w:lineRule="auto"/>
              <w:rPr>
                <w:rFonts w:ascii="David" w:hAnsi="David" w:cs="David"/>
                <w:rtl/>
              </w:rPr>
            </w:pPr>
            <w:r w:rsidRPr="001042AB">
              <w:rPr>
                <w:rFonts w:ascii="David" w:hAnsi="David" w:cs="David" w:hint="cs"/>
                <w:rtl/>
              </w:rPr>
              <w:t>גירעון תקציבי</w:t>
            </w:r>
          </w:p>
        </w:tc>
        <w:tc>
          <w:tcPr>
            <w:tcW w:w="2074" w:type="dxa"/>
          </w:tcPr>
          <w:p w14:paraId="0219B283"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FF0000"/>
                  </w:rPr>
                  <m:t>BD=20</m:t>
                </m:r>
              </m:oMath>
            </m:oMathPara>
          </w:p>
        </w:tc>
        <w:tc>
          <w:tcPr>
            <w:tcW w:w="2074" w:type="dxa"/>
          </w:tcPr>
          <w:p w14:paraId="2EE1FDCB" w14:textId="77777777" w:rsidR="00314B66" w:rsidRPr="001042AB" w:rsidRDefault="00314B66" w:rsidP="006755D1">
            <w:pPr>
              <w:bidi/>
              <w:spacing w:line="360" w:lineRule="auto"/>
              <w:rPr>
                <w:rFonts w:ascii="David" w:hAnsi="David" w:cs="David"/>
                <w:rtl/>
              </w:rPr>
            </w:pPr>
          </w:p>
        </w:tc>
        <w:tc>
          <w:tcPr>
            <w:tcW w:w="2074" w:type="dxa"/>
          </w:tcPr>
          <w:p w14:paraId="2ED2230D" w14:textId="77777777" w:rsidR="00314B66" w:rsidRPr="001042AB" w:rsidRDefault="00314B66" w:rsidP="006755D1">
            <w:pPr>
              <w:bidi/>
              <w:spacing w:line="360" w:lineRule="auto"/>
              <w:rPr>
                <w:rFonts w:ascii="David" w:hAnsi="David" w:cs="David"/>
                <w:rtl/>
              </w:rPr>
            </w:pPr>
          </w:p>
        </w:tc>
      </w:tr>
    </w:tbl>
    <w:p w14:paraId="2240A3C9" w14:textId="77777777" w:rsidR="00314B66" w:rsidRPr="001042AB" w:rsidRDefault="00314B66" w:rsidP="00314B66">
      <w:pPr>
        <w:bidi/>
        <w:spacing w:line="360" w:lineRule="auto"/>
        <w:jc w:val="both"/>
        <w:rPr>
          <w:rFonts w:ascii="David" w:hAnsi="David" w:cs="David"/>
        </w:rPr>
      </w:pPr>
    </w:p>
    <w:p w14:paraId="24D811BD"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מדוע הגירעון התקציבי 20? משום שאם ההוצאות 120, וההכנסות ממסים רק 100, המדינה חייבת להיכנס לגירעון בגובה 20 כדי לממן את כל ההוצאות. </w:t>
      </w:r>
    </w:p>
    <w:p w14:paraId="102D5096" w14:textId="77777777" w:rsidR="00314B66" w:rsidRPr="001042AB" w:rsidRDefault="00314B66" w:rsidP="00314B66">
      <w:pPr>
        <w:bidi/>
        <w:spacing w:line="360" w:lineRule="auto"/>
        <w:rPr>
          <w:rFonts w:ascii="David" w:hAnsi="David" w:cs="David"/>
          <w:rtl/>
        </w:rPr>
      </w:pPr>
    </w:p>
    <w:p w14:paraId="35794490" w14:textId="77777777" w:rsidR="00314B66" w:rsidRDefault="00314B66" w:rsidP="00314B66">
      <w:pPr>
        <w:rPr>
          <w:rFonts w:ascii="David" w:hAnsi="David" w:cs="David"/>
          <w:b/>
          <w:bCs/>
          <w:rtl/>
        </w:rPr>
      </w:pPr>
      <w:r>
        <w:rPr>
          <w:rFonts w:ascii="David" w:hAnsi="David" w:cs="David"/>
          <w:b/>
          <w:bCs/>
          <w:rtl/>
        </w:rPr>
        <w:br w:type="page"/>
      </w:r>
    </w:p>
    <w:p w14:paraId="08481963" w14:textId="77777777" w:rsidR="00314B66" w:rsidRPr="001042AB" w:rsidRDefault="00314B66" w:rsidP="00314B66">
      <w:pPr>
        <w:bidi/>
        <w:spacing w:line="360" w:lineRule="auto"/>
        <w:rPr>
          <w:rFonts w:ascii="David" w:hAnsi="David" w:cs="David"/>
          <w:b/>
          <w:bCs/>
          <w:rtl/>
        </w:rPr>
      </w:pPr>
      <w:r w:rsidRPr="001042AB">
        <w:rPr>
          <w:rFonts w:ascii="David" w:hAnsi="David" w:cs="David" w:hint="cs"/>
          <w:b/>
          <w:bCs/>
          <w:highlight w:val="yellow"/>
          <w:rtl/>
        </w:rPr>
        <w:lastRenderedPageBreak/>
        <w:t>חוב ממשלתי (הציבורי)</w:t>
      </w:r>
      <w:r w:rsidRPr="001042AB">
        <w:rPr>
          <w:rFonts w:ascii="David" w:hAnsi="David" w:cs="David" w:hint="cs"/>
          <w:b/>
          <w:bCs/>
          <w:rtl/>
        </w:rPr>
        <w:t xml:space="preserve"> [</w:t>
      </w:r>
      <w:r w:rsidRPr="001042AB">
        <w:rPr>
          <w:rFonts w:ascii="David" w:hAnsi="David" w:cs="David" w:hint="cs"/>
          <w:b/>
          <w:bCs/>
          <w:color w:val="FF0000"/>
          <w:rtl/>
        </w:rPr>
        <w:t>מצטבר</w:t>
      </w:r>
      <w:r w:rsidRPr="001042AB">
        <w:rPr>
          <w:rFonts w:ascii="David" w:hAnsi="David" w:cs="David" w:hint="cs"/>
          <w:b/>
          <w:bCs/>
          <w:rtl/>
        </w:rPr>
        <w:t>]?</w:t>
      </w:r>
    </w:p>
    <w:p w14:paraId="5102B2F8"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חוב ממשלתי (ציבורי) זהו הסכום (המצטבר) של כל הגירעונות התקציביים (השנתיים) שהיו לממשלה מאז קום המדינה. </w:t>
      </w:r>
    </w:p>
    <w:p w14:paraId="6F98C34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לדוגמה אם בכל שנה יש גירעון תקציבי של 20 ש״ח אז לאחר 10 שנים החוב הממשלתי (הציבורי) יהיה 200 = 20 *</w:t>
      </w:r>
      <w:r w:rsidRPr="001042AB">
        <w:rPr>
          <w:rFonts w:ascii="David" w:hAnsi="David" w:cs="David" w:hint="cs"/>
        </w:rPr>
        <w:t xml:space="preserve"> </w:t>
      </w:r>
      <w:r w:rsidRPr="001042AB">
        <w:rPr>
          <w:rFonts w:ascii="David" w:hAnsi="David" w:cs="David" w:hint="cs"/>
          <w:rtl/>
        </w:rPr>
        <w:t xml:space="preserve">10. </w:t>
      </w:r>
    </w:p>
    <w:p w14:paraId="5288B6A3" w14:textId="77777777" w:rsidR="00314B66" w:rsidRPr="001042AB" w:rsidRDefault="00314B66" w:rsidP="00314B66">
      <w:pPr>
        <w:bidi/>
        <w:spacing w:line="360" w:lineRule="auto"/>
        <w:jc w:val="both"/>
        <w:rPr>
          <w:rFonts w:ascii="David" w:hAnsi="David" w:cs="David"/>
          <w:rtl/>
        </w:rPr>
      </w:pPr>
    </w:p>
    <w:p w14:paraId="61D37370" w14:textId="77777777" w:rsidR="00314B66" w:rsidRPr="001042AB" w:rsidRDefault="00314B66" w:rsidP="00625A6D">
      <w:pPr>
        <w:pStyle w:val="ListParagraph"/>
        <w:numPr>
          <w:ilvl w:val="0"/>
          <w:numId w:val="10"/>
        </w:numPr>
        <w:bidi/>
        <w:spacing w:after="160" w:line="360" w:lineRule="auto"/>
        <w:jc w:val="both"/>
        <w:rPr>
          <w:rFonts w:ascii="David" w:hAnsi="David" w:cs="David"/>
          <w:highlight w:val="yellow"/>
          <w:rtl/>
        </w:rPr>
      </w:pPr>
      <w:r w:rsidRPr="001042AB">
        <w:rPr>
          <w:rFonts w:ascii="David" w:hAnsi="David" w:cs="David" w:hint="cs"/>
          <w:highlight w:val="yellow"/>
          <w:rtl/>
        </w:rPr>
        <w:t>גירעון ממשלתי / תקציבי = שנה.</w:t>
      </w:r>
    </w:p>
    <w:p w14:paraId="080082EE" w14:textId="77777777" w:rsidR="00314B66" w:rsidRPr="001042AB" w:rsidRDefault="00314B66" w:rsidP="00625A6D">
      <w:pPr>
        <w:pStyle w:val="ListParagraph"/>
        <w:numPr>
          <w:ilvl w:val="0"/>
          <w:numId w:val="10"/>
        </w:numPr>
        <w:bidi/>
        <w:spacing w:after="160" w:line="360" w:lineRule="auto"/>
        <w:jc w:val="both"/>
        <w:rPr>
          <w:rFonts w:ascii="David" w:hAnsi="David" w:cs="David"/>
          <w:highlight w:val="yellow"/>
        </w:rPr>
      </w:pPr>
      <w:r w:rsidRPr="001042AB">
        <w:rPr>
          <w:rFonts w:ascii="David" w:hAnsi="David" w:cs="David" w:hint="cs"/>
          <w:highlight w:val="yellow"/>
          <w:rtl/>
        </w:rPr>
        <w:t>חוב ממשלתי / ציבורי = מצטבר:</w:t>
      </w:r>
    </w:p>
    <w:p w14:paraId="16ABA5E0" w14:textId="77777777" w:rsidR="00314B66" w:rsidRPr="001042AB" w:rsidRDefault="00314B66" w:rsidP="00625A6D">
      <w:pPr>
        <w:pStyle w:val="ListParagraph"/>
        <w:numPr>
          <w:ilvl w:val="1"/>
          <w:numId w:val="10"/>
        </w:numPr>
        <w:bidi/>
        <w:spacing w:after="160" w:line="360" w:lineRule="auto"/>
        <w:jc w:val="both"/>
        <w:rPr>
          <w:rFonts w:ascii="David" w:hAnsi="David" w:cs="David"/>
          <w:highlight w:val="yellow"/>
        </w:rPr>
      </w:pPr>
      <w:r w:rsidRPr="001042AB">
        <w:rPr>
          <w:rFonts w:ascii="David" w:hAnsi="David" w:cs="David" w:hint="cs"/>
          <w:highlight w:val="yellow"/>
          <w:rtl/>
        </w:rPr>
        <w:t>ניתן לחשבו על ידי סיכום הגירעונות בכל אחת מהשנים הקודמות. או:</w:t>
      </w:r>
    </w:p>
    <w:p w14:paraId="52074BCE" w14:textId="77777777" w:rsidR="00314B66" w:rsidRPr="001042AB" w:rsidRDefault="00314B66" w:rsidP="00625A6D">
      <w:pPr>
        <w:pStyle w:val="ListParagraph"/>
        <w:numPr>
          <w:ilvl w:val="1"/>
          <w:numId w:val="10"/>
        </w:numPr>
        <w:bidi/>
        <w:spacing w:after="160" w:line="360" w:lineRule="auto"/>
        <w:jc w:val="both"/>
        <w:rPr>
          <w:rFonts w:ascii="David" w:hAnsi="David" w:cs="David"/>
          <w:highlight w:val="yellow"/>
          <w:rtl/>
        </w:rPr>
      </w:pPr>
      <w:r w:rsidRPr="001042AB">
        <w:rPr>
          <w:rFonts w:ascii="David" w:hAnsi="David" w:cs="David" w:hint="cs"/>
          <w:highlight w:val="yellow"/>
          <w:rtl/>
        </w:rPr>
        <w:t>להתבסס על החוב הממשלתי לתום שנה קודמת, ולהוסיף גירעון השנה.</w:t>
      </w:r>
    </w:p>
    <w:p w14:paraId="7CF3F7F9" w14:textId="77777777" w:rsidR="00314B66" w:rsidRPr="001042AB" w:rsidRDefault="00314B66" w:rsidP="00314B66">
      <w:pPr>
        <w:spacing w:line="360" w:lineRule="auto"/>
        <w:rPr>
          <w:rFonts w:ascii="David" w:hAnsi="David" w:cs="David"/>
        </w:rPr>
      </w:pPr>
    </w:p>
    <w:p w14:paraId="367CF901" w14:textId="77777777" w:rsidR="00314B66" w:rsidRPr="001042AB" w:rsidRDefault="00314B66" w:rsidP="00314B66">
      <w:pPr>
        <w:bidi/>
        <w:rPr>
          <w:rFonts w:ascii="David" w:hAnsi="David" w:cs="David"/>
          <w:b/>
          <w:bCs/>
          <w:rtl/>
        </w:rPr>
      </w:pPr>
    </w:p>
    <w:p w14:paraId="73696444" w14:textId="77777777" w:rsidR="00314B66" w:rsidRPr="001042AB" w:rsidRDefault="00314B66" w:rsidP="00314B66">
      <w:pPr>
        <w:bidi/>
        <w:spacing w:line="360" w:lineRule="auto"/>
        <w:jc w:val="both"/>
        <w:rPr>
          <w:rFonts w:ascii="David" w:hAnsi="David" w:cs="David"/>
          <w:b/>
          <w:bCs/>
          <w:rtl/>
        </w:rPr>
      </w:pPr>
      <w:r w:rsidRPr="003A06B7">
        <w:rPr>
          <w:rFonts w:ascii="David" w:hAnsi="David" w:cs="David" w:hint="cs"/>
          <w:b/>
          <w:bCs/>
          <w:highlight w:val="cyan"/>
          <w:rtl/>
        </w:rPr>
        <w:t xml:space="preserve">שאלה 19 </w:t>
      </w:r>
      <w:r w:rsidRPr="003A06B7">
        <w:rPr>
          <w:rFonts w:ascii="David" w:hAnsi="David" w:cs="David"/>
          <w:b/>
          <w:bCs/>
          <w:highlight w:val="cyan"/>
          <w:rtl/>
        </w:rPr>
        <w:t>–</w:t>
      </w:r>
      <w:r w:rsidRPr="003A06B7">
        <w:rPr>
          <w:rFonts w:ascii="David" w:hAnsi="David" w:cs="David" w:hint="cs"/>
          <w:b/>
          <w:bCs/>
          <w:highlight w:val="cyan"/>
          <w:rtl/>
        </w:rPr>
        <w:t xml:space="preserve"> ההבדל בין חוב לגירעון</w:t>
      </w:r>
    </w:p>
    <w:p w14:paraId="2D387ACB"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במדינת ״פלפולונים״ </w:t>
      </w:r>
      <w:r>
        <w:rPr>
          <w:rFonts w:ascii="David" w:hAnsi="David" w:cs="David" w:hint="cs"/>
          <w:rtl/>
        </w:rPr>
        <w:t xml:space="preserve">שהוקמה ב-1.1.2020 </w:t>
      </w:r>
      <w:r w:rsidRPr="001042AB">
        <w:rPr>
          <w:rFonts w:ascii="David" w:hAnsi="David" w:cs="David" w:hint="cs"/>
          <w:rtl/>
        </w:rPr>
        <w:t>ידוע כי הוצאות הממשלה בשנת 2020 הן 1,000, הוצאות הממשלה בשנת 2021 הן 1,500, התקבולים ממסים ב-2020 הם 800 והתקבולים ממסים ב-2021 הם 1,200. סמנו את הטענה הנכונה ביותר:</w:t>
      </w:r>
    </w:p>
    <w:p w14:paraId="6ACB7B69"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בתום 2021, החוב הממשלתי (הציבורי) הוא 300</w:t>
      </w:r>
    </w:p>
    <w:p w14:paraId="1B4A57CB"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בתום 2021, החוב הממשלתי (הציבורי) הוא 500</w:t>
      </w:r>
    </w:p>
    <w:p w14:paraId="0E16C8C3"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בשנת 2020, הגירעון הממשלתי הוא 200</w:t>
      </w:r>
    </w:p>
    <w:p w14:paraId="1B20954B"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תשובות 2 ו-3 נכונות</w:t>
      </w:r>
    </w:p>
    <w:p w14:paraId="4C0C176A"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אין אף תשובה נכונה</w:t>
      </w:r>
    </w:p>
    <w:p w14:paraId="06EB2E0E" w14:textId="77777777" w:rsidR="00314B66" w:rsidRPr="001042AB" w:rsidRDefault="00314B66" w:rsidP="00314B66">
      <w:pPr>
        <w:bidi/>
        <w:spacing w:line="360" w:lineRule="auto"/>
        <w:jc w:val="both"/>
        <w:rPr>
          <w:rFonts w:ascii="David" w:hAnsi="David" w:cs="David"/>
          <w:rtl/>
        </w:rPr>
      </w:pPr>
    </w:p>
    <w:p w14:paraId="07527BD2"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התשובה הנכונה:</w:t>
      </w:r>
      <w:r w:rsidRPr="001042AB">
        <w:rPr>
          <w:rFonts w:ascii="David" w:hAnsi="David" w:cs="David" w:hint="cs"/>
        </w:rPr>
        <w:t xml:space="preserve"> </w:t>
      </w:r>
      <w:r w:rsidRPr="001042AB">
        <w:rPr>
          <w:rFonts w:ascii="David" w:hAnsi="David" w:cs="David" w:hint="cs"/>
          <w:rtl/>
        </w:rPr>
        <w:t xml:space="preserve">4. </w:t>
      </w:r>
    </w:p>
    <w:tbl>
      <w:tblPr>
        <w:tblStyle w:val="TableGrid"/>
        <w:bidiVisual/>
        <w:tblW w:w="0" w:type="auto"/>
        <w:tblLook w:val="04A0" w:firstRow="1" w:lastRow="0" w:firstColumn="1" w:lastColumn="0" w:noHBand="0" w:noVBand="1"/>
      </w:tblPr>
      <w:tblGrid>
        <w:gridCol w:w="1185"/>
        <w:gridCol w:w="1185"/>
        <w:gridCol w:w="1185"/>
        <w:gridCol w:w="1185"/>
        <w:gridCol w:w="1185"/>
        <w:gridCol w:w="1185"/>
        <w:gridCol w:w="1186"/>
      </w:tblGrid>
      <w:tr w:rsidR="00314B66" w:rsidRPr="001042AB" w14:paraId="0CA5CCF4" w14:textId="77777777" w:rsidTr="006755D1">
        <w:tc>
          <w:tcPr>
            <w:tcW w:w="1185" w:type="dxa"/>
          </w:tcPr>
          <w:p w14:paraId="0264EBA1" w14:textId="77777777" w:rsidR="00314B66" w:rsidRPr="004D0B8D" w:rsidRDefault="00314B66" w:rsidP="006755D1">
            <w:pPr>
              <w:bidi/>
              <w:spacing w:line="360" w:lineRule="auto"/>
              <w:jc w:val="both"/>
              <w:rPr>
                <w:rFonts w:ascii="David" w:hAnsi="David" w:cs="David"/>
                <w:rtl/>
              </w:rPr>
            </w:pPr>
          </w:p>
        </w:tc>
        <w:tc>
          <w:tcPr>
            <w:tcW w:w="2370" w:type="dxa"/>
            <w:gridSpan w:val="2"/>
          </w:tcPr>
          <w:p w14:paraId="74B025C6"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tl/>
              </w:rPr>
              <w:t>שנת 2020</w:t>
            </w:r>
          </w:p>
        </w:tc>
        <w:tc>
          <w:tcPr>
            <w:tcW w:w="1185" w:type="dxa"/>
          </w:tcPr>
          <w:p w14:paraId="24A6162B" w14:textId="77777777" w:rsidR="00314B66" w:rsidRPr="004D0B8D" w:rsidRDefault="00314B66" w:rsidP="006755D1">
            <w:pPr>
              <w:bidi/>
              <w:spacing w:line="360" w:lineRule="auto"/>
              <w:jc w:val="center"/>
              <w:rPr>
                <w:rFonts w:ascii="David" w:hAnsi="David" w:cs="David"/>
                <w:rtl/>
              </w:rPr>
            </w:pPr>
          </w:p>
        </w:tc>
        <w:tc>
          <w:tcPr>
            <w:tcW w:w="2370" w:type="dxa"/>
            <w:gridSpan w:val="2"/>
          </w:tcPr>
          <w:p w14:paraId="12AD35FB"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שנת 2021</w:t>
            </w:r>
          </w:p>
        </w:tc>
        <w:tc>
          <w:tcPr>
            <w:tcW w:w="1186" w:type="dxa"/>
          </w:tcPr>
          <w:p w14:paraId="19FCA72B" w14:textId="77777777" w:rsidR="00314B66" w:rsidRPr="001042AB" w:rsidRDefault="00314B66" w:rsidP="006755D1">
            <w:pPr>
              <w:bidi/>
              <w:spacing w:line="360" w:lineRule="auto"/>
              <w:jc w:val="both"/>
              <w:rPr>
                <w:rFonts w:ascii="David" w:hAnsi="David" w:cs="David"/>
                <w:rtl/>
              </w:rPr>
            </w:pPr>
          </w:p>
        </w:tc>
      </w:tr>
      <w:tr w:rsidR="00314B66" w:rsidRPr="001042AB" w14:paraId="2A5B08A4" w14:textId="77777777" w:rsidTr="006755D1">
        <w:tc>
          <w:tcPr>
            <w:tcW w:w="1185" w:type="dxa"/>
          </w:tcPr>
          <w:p w14:paraId="4FB4662F" w14:textId="77777777" w:rsidR="00314B66" w:rsidRPr="004D0B8D" w:rsidRDefault="00314B66" w:rsidP="006755D1">
            <w:pPr>
              <w:bidi/>
              <w:spacing w:line="360" w:lineRule="auto"/>
              <w:jc w:val="both"/>
              <w:rPr>
                <w:rFonts w:ascii="David" w:hAnsi="David" w:cs="David"/>
                <w:rtl/>
              </w:rPr>
            </w:pPr>
          </w:p>
        </w:tc>
        <w:tc>
          <w:tcPr>
            <w:tcW w:w="1185" w:type="dxa"/>
          </w:tcPr>
          <w:p w14:paraId="56C10618"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tl/>
              </w:rPr>
              <w:t>הכנסות</w:t>
            </w:r>
          </w:p>
        </w:tc>
        <w:tc>
          <w:tcPr>
            <w:tcW w:w="1185" w:type="dxa"/>
          </w:tcPr>
          <w:p w14:paraId="4613AB92"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tl/>
              </w:rPr>
              <w:t>הוצאות</w:t>
            </w:r>
          </w:p>
        </w:tc>
        <w:tc>
          <w:tcPr>
            <w:tcW w:w="1185" w:type="dxa"/>
          </w:tcPr>
          <w:p w14:paraId="7BA9EC9B" w14:textId="77777777" w:rsidR="00314B66" w:rsidRPr="004D0B8D" w:rsidRDefault="00314B66" w:rsidP="006755D1">
            <w:pPr>
              <w:bidi/>
              <w:spacing w:line="360" w:lineRule="auto"/>
              <w:jc w:val="center"/>
              <w:rPr>
                <w:rFonts w:ascii="David" w:hAnsi="David" w:cs="David"/>
                <w:rtl/>
              </w:rPr>
            </w:pPr>
          </w:p>
        </w:tc>
        <w:tc>
          <w:tcPr>
            <w:tcW w:w="1185" w:type="dxa"/>
          </w:tcPr>
          <w:p w14:paraId="40E6FE14"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1185" w:type="dxa"/>
          </w:tcPr>
          <w:p w14:paraId="78AE2432"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c>
          <w:tcPr>
            <w:tcW w:w="1186" w:type="dxa"/>
          </w:tcPr>
          <w:p w14:paraId="4BAF97B0" w14:textId="77777777" w:rsidR="00314B66" w:rsidRPr="001042AB" w:rsidRDefault="00314B66" w:rsidP="006755D1">
            <w:pPr>
              <w:bidi/>
              <w:spacing w:line="360" w:lineRule="auto"/>
              <w:jc w:val="both"/>
              <w:rPr>
                <w:rFonts w:ascii="David" w:hAnsi="David" w:cs="David"/>
                <w:rtl/>
              </w:rPr>
            </w:pPr>
          </w:p>
        </w:tc>
      </w:tr>
      <w:tr w:rsidR="00B57D57" w:rsidRPr="00B57D57" w14:paraId="4F01E127" w14:textId="77777777" w:rsidTr="006755D1">
        <w:tc>
          <w:tcPr>
            <w:tcW w:w="1185" w:type="dxa"/>
          </w:tcPr>
          <w:p w14:paraId="01673CEB" w14:textId="77777777" w:rsidR="00314B66" w:rsidRPr="004D0B8D" w:rsidRDefault="00314B66" w:rsidP="006755D1">
            <w:pPr>
              <w:bidi/>
              <w:spacing w:line="360" w:lineRule="auto"/>
              <w:jc w:val="both"/>
              <w:rPr>
                <w:rFonts w:ascii="David" w:hAnsi="David" w:cs="David"/>
                <w:rtl/>
              </w:rPr>
            </w:pPr>
          </w:p>
        </w:tc>
        <w:tc>
          <w:tcPr>
            <w:tcW w:w="1185" w:type="dxa"/>
          </w:tcPr>
          <w:p w14:paraId="7098C5D4" w14:textId="77777777" w:rsidR="00314B66" w:rsidRPr="004D0B8D" w:rsidRDefault="00314B66" w:rsidP="006755D1">
            <w:pPr>
              <w:bidi/>
              <w:spacing w:line="360" w:lineRule="auto"/>
              <w:jc w:val="center"/>
              <w:rPr>
                <w:rFonts w:ascii="David" w:hAnsi="David" w:cs="David"/>
              </w:rPr>
            </w:pPr>
            <w:r w:rsidRPr="004D0B8D">
              <w:rPr>
                <w:rFonts w:ascii="David" w:hAnsi="David" w:cs="David" w:hint="cs"/>
              </w:rPr>
              <w:t>T = 800</w:t>
            </w:r>
          </w:p>
        </w:tc>
        <w:tc>
          <w:tcPr>
            <w:tcW w:w="1185" w:type="dxa"/>
          </w:tcPr>
          <w:p w14:paraId="2FEA5AA4"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G=1,000</w:t>
            </w:r>
          </w:p>
        </w:tc>
        <w:tc>
          <w:tcPr>
            <w:tcW w:w="1185" w:type="dxa"/>
          </w:tcPr>
          <w:p w14:paraId="4CA417ED" w14:textId="77777777" w:rsidR="00314B66" w:rsidRPr="004D0B8D" w:rsidRDefault="00314B66" w:rsidP="006755D1">
            <w:pPr>
              <w:bidi/>
              <w:spacing w:line="360" w:lineRule="auto"/>
              <w:jc w:val="center"/>
              <w:rPr>
                <w:rFonts w:ascii="David" w:hAnsi="David" w:cs="David"/>
                <w:rtl/>
              </w:rPr>
            </w:pPr>
          </w:p>
        </w:tc>
        <w:tc>
          <w:tcPr>
            <w:tcW w:w="1185" w:type="dxa"/>
          </w:tcPr>
          <w:p w14:paraId="4E36AA7A"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T=1,200</w:t>
            </w:r>
          </w:p>
        </w:tc>
        <w:tc>
          <w:tcPr>
            <w:tcW w:w="1185" w:type="dxa"/>
          </w:tcPr>
          <w:p w14:paraId="2236D9D2" w14:textId="77777777" w:rsidR="00314B66" w:rsidRPr="004D0B8D" w:rsidRDefault="00314B66" w:rsidP="006755D1">
            <w:pPr>
              <w:bidi/>
              <w:spacing w:line="360" w:lineRule="auto"/>
              <w:jc w:val="center"/>
              <w:rPr>
                <w:rFonts w:ascii="David" w:hAnsi="David" w:cs="David"/>
              </w:rPr>
            </w:pPr>
            <w:r w:rsidRPr="004D0B8D">
              <w:rPr>
                <w:rFonts w:ascii="David" w:hAnsi="David" w:cs="David" w:hint="cs"/>
              </w:rPr>
              <w:t>G=1,500</w:t>
            </w:r>
          </w:p>
        </w:tc>
        <w:tc>
          <w:tcPr>
            <w:tcW w:w="1186" w:type="dxa"/>
          </w:tcPr>
          <w:p w14:paraId="2D4F1C6A" w14:textId="77777777" w:rsidR="00314B66" w:rsidRPr="004D0B8D" w:rsidRDefault="00314B66" w:rsidP="006755D1">
            <w:pPr>
              <w:bidi/>
              <w:spacing w:line="360" w:lineRule="auto"/>
              <w:jc w:val="both"/>
              <w:rPr>
                <w:rFonts w:ascii="David" w:hAnsi="David" w:cs="David"/>
                <w:rtl/>
              </w:rPr>
            </w:pPr>
          </w:p>
        </w:tc>
      </w:tr>
      <w:tr w:rsidR="00B57D57" w:rsidRPr="00B57D57" w14:paraId="2563CFCF" w14:textId="77777777" w:rsidTr="006755D1">
        <w:tc>
          <w:tcPr>
            <w:tcW w:w="1185" w:type="dxa"/>
          </w:tcPr>
          <w:p w14:paraId="16277C6C" w14:textId="77777777" w:rsidR="00314B66" w:rsidRPr="004D0B8D" w:rsidRDefault="00314B66" w:rsidP="006755D1">
            <w:pPr>
              <w:bidi/>
              <w:spacing w:line="360" w:lineRule="auto"/>
              <w:jc w:val="both"/>
              <w:rPr>
                <w:rFonts w:ascii="David" w:hAnsi="David" w:cs="David"/>
                <w:rtl/>
              </w:rPr>
            </w:pPr>
          </w:p>
        </w:tc>
        <w:tc>
          <w:tcPr>
            <w:tcW w:w="1185" w:type="dxa"/>
          </w:tcPr>
          <w:p w14:paraId="03DCFA41"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BD=200</w:t>
            </w:r>
          </w:p>
        </w:tc>
        <w:tc>
          <w:tcPr>
            <w:tcW w:w="1185" w:type="dxa"/>
          </w:tcPr>
          <w:p w14:paraId="4F7939DF" w14:textId="77777777" w:rsidR="00314B66" w:rsidRPr="004D0B8D" w:rsidRDefault="00314B66" w:rsidP="006755D1">
            <w:pPr>
              <w:bidi/>
              <w:spacing w:line="360" w:lineRule="auto"/>
              <w:jc w:val="center"/>
              <w:rPr>
                <w:rFonts w:ascii="David" w:hAnsi="David" w:cs="David"/>
                <w:rtl/>
              </w:rPr>
            </w:pPr>
          </w:p>
        </w:tc>
        <w:tc>
          <w:tcPr>
            <w:tcW w:w="1185" w:type="dxa"/>
          </w:tcPr>
          <w:p w14:paraId="78AE0AEE" w14:textId="77777777" w:rsidR="00314B66" w:rsidRPr="004D0B8D" w:rsidRDefault="00314B66" w:rsidP="006755D1">
            <w:pPr>
              <w:bidi/>
              <w:spacing w:line="360" w:lineRule="auto"/>
              <w:jc w:val="center"/>
              <w:rPr>
                <w:rFonts w:ascii="David" w:hAnsi="David" w:cs="David"/>
                <w:rtl/>
              </w:rPr>
            </w:pPr>
          </w:p>
        </w:tc>
        <w:tc>
          <w:tcPr>
            <w:tcW w:w="1185" w:type="dxa"/>
          </w:tcPr>
          <w:p w14:paraId="47E65461"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BD=300</w:t>
            </w:r>
          </w:p>
        </w:tc>
        <w:tc>
          <w:tcPr>
            <w:tcW w:w="1185" w:type="dxa"/>
          </w:tcPr>
          <w:p w14:paraId="6A3FFA1B" w14:textId="77777777" w:rsidR="00314B66" w:rsidRPr="004D0B8D" w:rsidRDefault="00314B66" w:rsidP="006755D1">
            <w:pPr>
              <w:bidi/>
              <w:spacing w:line="360" w:lineRule="auto"/>
              <w:jc w:val="center"/>
              <w:rPr>
                <w:rFonts w:ascii="David" w:hAnsi="David" w:cs="David"/>
                <w:rtl/>
              </w:rPr>
            </w:pPr>
          </w:p>
        </w:tc>
        <w:tc>
          <w:tcPr>
            <w:tcW w:w="1186" w:type="dxa"/>
          </w:tcPr>
          <w:p w14:paraId="336ADB17" w14:textId="77777777" w:rsidR="00314B66" w:rsidRPr="004D0B8D" w:rsidRDefault="00314B66" w:rsidP="006755D1">
            <w:pPr>
              <w:bidi/>
              <w:spacing w:line="360" w:lineRule="auto"/>
              <w:jc w:val="both"/>
              <w:rPr>
                <w:rFonts w:ascii="David" w:hAnsi="David" w:cs="David"/>
                <w:rtl/>
              </w:rPr>
            </w:pPr>
          </w:p>
        </w:tc>
      </w:tr>
      <w:tr w:rsidR="00B57D57" w:rsidRPr="00B57D57" w14:paraId="7AC5035A" w14:textId="77777777" w:rsidTr="006755D1">
        <w:tc>
          <w:tcPr>
            <w:tcW w:w="1185" w:type="dxa"/>
          </w:tcPr>
          <w:p w14:paraId="0127F27F" w14:textId="77777777" w:rsidR="00314B66" w:rsidRPr="004D0B8D" w:rsidRDefault="00314B66" w:rsidP="006755D1">
            <w:pPr>
              <w:bidi/>
              <w:spacing w:line="360" w:lineRule="auto"/>
              <w:jc w:val="both"/>
              <w:rPr>
                <w:rFonts w:ascii="David" w:hAnsi="David" w:cs="David"/>
                <w:rtl/>
              </w:rPr>
            </w:pPr>
          </w:p>
        </w:tc>
        <w:tc>
          <w:tcPr>
            <w:tcW w:w="1185" w:type="dxa"/>
          </w:tcPr>
          <w:p w14:paraId="748EB1BF" w14:textId="77777777" w:rsidR="00314B66" w:rsidRPr="004D0B8D" w:rsidRDefault="00314B66" w:rsidP="006755D1">
            <w:pPr>
              <w:bidi/>
              <w:spacing w:line="360" w:lineRule="auto"/>
              <w:jc w:val="center"/>
              <w:rPr>
                <w:rFonts w:ascii="David" w:hAnsi="David" w:cs="David"/>
                <w:rtl/>
              </w:rPr>
            </w:pPr>
          </w:p>
        </w:tc>
        <w:tc>
          <w:tcPr>
            <w:tcW w:w="1185" w:type="dxa"/>
          </w:tcPr>
          <w:p w14:paraId="2145F4C2" w14:textId="77777777" w:rsidR="00314B66" w:rsidRPr="004D0B8D" w:rsidRDefault="00314B66" w:rsidP="006755D1">
            <w:pPr>
              <w:bidi/>
              <w:spacing w:line="360" w:lineRule="auto"/>
              <w:jc w:val="center"/>
              <w:rPr>
                <w:rFonts w:ascii="David" w:hAnsi="David" w:cs="David"/>
                <w:rtl/>
              </w:rPr>
            </w:pPr>
          </w:p>
        </w:tc>
        <w:tc>
          <w:tcPr>
            <w:tcW w:w="1185" w:type="dxa"/>
          </w:tcPr>
          <w:p w14:paraId="13CB8BF9" w14:textId="77777777" w:rsidR="00314B66" w:rsidRPr="004D0B8D" w:rsidRDefault="00314B66" w:rsidP="006755D1">
            <w:pPr>
              <w:bidi/>
              <w:spacing w:line="360" w:lineRule="auto"/>
              <w:jc w:val="center"/>
              <w:rPr>
                <w:rFonts w:ascii="David" w:hAnsi="David" w:cs="David"/>
                <w:rtl/>
              </w:rPr>
            </w:pPr>
          </w:p>
        </w:tc>
        <w:tc>
          <w:tcPr>
            <w:tcW w:w="1185" w:type="dxa"/>
          </w:tcPr>
          <w:p w14:paraId="02C58C9A" w14:textId="77777777" w:rsidR="00314B66" w:rsidRPr="004D0B8D" w:rsidRDefault="00314B66" w:rsidP="006755D1">
            <w:pPr>
              <w:bidi/>
              <w:spacing w:line="360" w:lineRule="auto"/>
              <w:jc w:val="center"/>
              <w:rPr>
                <w:rFonts w:ascii="David" w:hAnsi="David" w:cs="David"/>
                <w:rtl/>
              </w:rPr>
            </w:pPr>
          </w:p>
        </w:tc>
        <w:tc>
          <w:tcPr>
            <w:tcW w:w="1185" w:type="dxa"/>
          </w:tcPr>
          <w:p w14:paraId="6FAFABCF" w14:textId="77777777" w:rsidR="00314B66" w:rsidRPr="004D0B8D" w:rsidRDefault="00314B66" w:rsidP="006755D1">
            <w:pPr>
              <w:bidi/>
              <w:spacing w:line="360" w:lineRule="auto"/>
              <w:jc w:val="center"/>
              <w:rPr>
                <w:rFonts w:ascii="David" w:hAnsi="David" w:cs="David"/>
                <w:rtl/>
              </w:rPr>
            </w:pPr>
          </w:p>
        </w:tc>
        <w:tc>
          <w:tcPr>
            <w:tcW w:w="1186" w:type="dxa"/>
          </w:tcPr>
          <w:p w14:paraId="415F296D" w14:textId="77777777" w:rsidR="00314B66" w:rsidRPr="004D0B8D" w:rsidRDefault="00314B66" w:rsidP="006755D1">
            <w:pPr>
              <w:bidi/>
              <w:spacing w:line="360" w:lineRule="auto"/>
              <w:jc w:val="both"/>
              <w:rPr>
                <w:rFonts w:ascii="David" w:hAnsi="David" w:cs="David"/>
                <w:rtl/>
              </w:rPr>
            </w:pPr>
          </w:p>
        </w:tc>
      </w:tr>
    </w:tbl>
    <w:p w14:paraId="731E7BD8" w14:textId="77777777" w:rsidR="00314B66" w:rsidRPr="00B57D57" w:rsidRDefault="00314B66" w:rsidP="00314B66">
      <w:pPr>
        <w:bidi/>
        <w:spacing w:line="360" w:lineRule="auto"/>
        <w:jc w:val="both"/>
        <w:rPr>
          <w:rFonts w:ascii="David" w:hAnsi="David" w:cs="David"/>
          <w:color w:val="FFFFFF" w:themeColor="background1"/>
        </w:rPr>
      </w:pPr>
    </w:p>
    <w:p w14:paraId="7381F9BD"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בכל אחת מהשנים, את הגירעון הממשלתי (השנתי) חישבנו לפי ההפרש:</w:t>
      </w:r>
      <w:r w:rsidRPr="001042AB">
        <w:rPr>
          <w:rFonts w:ascii="David" w:hAnsi="David" w:cs="David" w:hint="cs"/>
        </w:rPr>
        <w:t xml:space="preserve"> G-T </w:t>
      </w:r>
    </w:p>
    <w:p w14:paraId="5C56B3A1"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הגירעון הממשלתי / התקציבי לשנת 2020:</w:t>
      </w:r>
      <w:r w:rsidRPr="001042AB">
        <w:rPr>
          <w:rFonts w:ascii="David" w:hAnsi="David" w:cs="David" w:hint="cs"/>
          <w:rtl/>
        </w:rPr>
        <w:tab/>
        <w:t>200</w:t>
      </w:r>
      <w:r>
        <w:rPr>
          <w:rFonts w:ascii="David" w:hAnsi="David" w:cs="David"/>
          <w:rtl/>
        </w:rPr>
        <w:tab/>
      </w:r>
    </w:p>
    <w:p w14:paraId="05361DF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הגירעון הממשלתי / התקציבי לשנת 2021:</w:t>
      </w:r>
      <w:r w:rsidRPr="001042AB">
        <w:rPr>
          <w:rFonts w:ascii="David" w:hAnsi="David" w:cs="David" w:hint="cs"/>
          <w:rtl/>
        </w:rPr>
        <w:tab/>
        <w:t>300</w:t>
      </w:r>
    </w:p>
    <w:p w14:paraId="0827D3CA"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החוב הממשלתי (המצטבר) ל-31.12.2020:</w:t>
      </w:r>
      <w:r w:rsidRPr="001042AB">
        <w:rPr>
          <w:rFonts w:ascii="David" w:hAnsi="David" w:cs="David" w:hint="cs"/>
          <w:rtl/>
        </w:rPr>
        <w:tab/>
        <w:t>200</w:t>
      </w:r>
      <w:r>
        <w:rPr>
          <w:rFonts w:ascii="David" w:hAnsi="David" w:cs="David"/>
          <w:rtl/>
        </w:rPr>
        <w:tab/>
      </w:r>
      <w:r>
        <w:rPr>
          <w:rFonts w:ascii="David" w:hAnsi="David" w:cs="David" w:hint="cs"/>
          <w:rtl/>
        </w:rPr>
        <w:t xml:space="preserve">זהה לגירעון </w:t>
      </w:r>
      <w:r>
        <w:rPr>
          <w:rFonts w:ascii="David" w:hAnsi="David" w:cs="David"/>
          <w:rtl/>
        </w:rPr>
        <w:t>–</w:t>
      </w:r>
      <w:r>
        <w:rPr>
          <w:rFonts w:ascii="David" w:hAnsi="David" w:cs="David" w:hint="cs"/>
          <w:rtl/>
        </w:rPr>
        <w:t xml:space="preserve"> כי זו שנת התקציב הראשונה</w:t>
      </w:r>
    </w:p>
    <w:p w14:paraId="7AF49E0F"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החוב הממשלתי (המצטבר) ל-31.12.2021:</w:t>
      </w:r>
      <w:r w:rsidRPr="001042AB">
        <w:rPr>
          <w:rFonts w:ascii="David" w:hAnsi="David" w:cs="David" w:hint="cs"/>
          <w:rtl/>
        </w:rPr>
        <w:tab/>
        <w:t>500 = 200 +</w:t>
      </w:r>
      <w:r w:rsidRPr="001042AB">
        <w:rPr>
          <w:rFonts w:ascii="David" w:hAnsi="David" w:cs="David" w:hint="cs"/>
        </w:rPr>
        <w:t xml:space="preserve"> </w:t>
      </w:r>
      <w:r w:rsidRPr="001042AB">
        <w:rPr>
          <w:rFonts w:ascii="David" w:hAnsi="David" w:cs="David" w:hint="cs"/>
          <w:rtl/>
        </w:rPr>
        <w:t>300</w:t>
      </w:r>
      <w:r>
        <w:rPr>
          <w:rFonts w:ascii="David" w:hAnsi="David" w:cs="David"/>
          <w:rtl/>
        </w:rPr>
        <w:tab/>
      </w:r>
      <w:r>
        <w:rPr>
          <w:rFonts w:ascii="David" w:hAnsi="David" w:cs="David" w:hint="cs"/>
          <w:rtl/>
        </w:rPr>
        <w:t>סיכום גרעונות עד 31.12.2021</w:t>
      </w:r>
    </w:p>
    <w:p w14:paraId="15608FB3" w14:textId="77777777" w:rsidR="00314B66" w:rsidRPr="001042AB" w:rsidRDefault="00314B66" w:rsidP="00314B66">
      <w:pPr>
        <w:bidi/>
        <w:rPr>
          <w:rFonts w:ascii="David" w:hAnsi="David" w:cs="David"/>
          <w:rtl/>
        </w:rPr>
      </w:pPr>
    </w:p>
    <w:p w14:paraId="34758F3C" w14:textId="77777777" w:rsidR="00314B66" w:rsidRPr="001042AB" w:rsidRDefault="00314B66" w:rsidP="00314B66">
      <w:pPr>
        <w:bidi/>
        <w:rPr>
          <w:rFonts w:ascii="David" w:hAnsi="David" w:cs="David"/>
          <w:rtl/>
        </w:rPr>
      </w:pPr>
    </w:p>
    <w:p w14:paraId="1D04B608" w14:textId="77777777" w:rsidR="00314B66" w:rsidRPr="001042AB" w:rsidRDefault="00314B66" w:rsidP="00314B66">
      <w:pPr>
        <w:bidi/>
        <w:spacing w:line="360" w:lineRule="auto"/>
        <w:rPr>
          <w:rFonts w:ascii="David" w:hAnsi="David" w:cs="David"/>
          <w:b/>
          <w:bCs/>
          <w:rtl/>
        </w:rPr>
      </w:pPr>
      <w:r w:rsidRPr="001042AB">
        <w:rPr>
          <w:rFonts w:ascii="David" w:hAnsi="David" w:cs="David" w:hint="cs"/>
          <w:b/>
          <w:bCs/>
          <w:rtl/>
        </w:rPr>
        <w:lastRenderedPageBreak/>
        <w:t>סוגיה נוספת – יחס חוב לתוצר</w:t>
      </w:r>
      <w:r>
        <w:rPr>
          <w:rFonts w:ascii="David" w:hAnsi="David" w:cs="David" w:hint="cs"/>
          <w:b/>
          <w:bCs/>
          <w:rtl/>
        </w:rPr>
        <w:t xml:space="preserve"> (סוגיה שכבר נדונה, אך כעת תתורגל גם כמותית)</w:t>
      </w:r>
    </w:p>
    <w:p w14:paraId="58C82473" w14:textId="77777777" w:rsidR="00314B66" w:rsidRDefault="00314B66" w:rsidP="00625A6D">
      <w:pPr>
        <w:pStyle w:val="ListParagraph"/>
        <w:numPr>
          <w:ilvl w:val="0"/>
          <w:numId w:val="12"/>
        </w:numPr>
        <w:bidi/>
        <w:spacing w:line="360" w:lineRule="auto"/>
        <w:jc w:val="both"/>
        <w:rPr>
          <w:rFonts w:ascii="David" w:hAnsi="David" w:cs="David"/>
        </w:rPr>
      </w:pPr>
      <w:r w:rsidRPr="001042AB">
        <w:rPr>
          <w:rFonts w:ascii="David" w:hAnsi="David" w:cs="David" w:hint="cs"/>
          <w:rtl/>
        </w:rPr>
        <w:t xml:space="preserve">גם את הגירעון (שנתי) וגם את החוב (המצטבר) מודדים לא רק כמספר בודד אלא גם ביחס לתוצר. מדוע? משום שהמטרה שלנו היא לגלות כמה ״חובות״ אנחנו צוברים ביחס להכנסה שלנו (של המדינה). </w:t>
      </w:r>
    </w:p>
    <w:p w14:paraId="112B3DED" w14:textId="77777777" w:rsidR="00314B66" w:rsidRDefault="00314B66" w:rsidP="00314B66">
      <w:pPr>
        <w:bidi/>
        <w:spacing w:line="360" w:lineRule="auto"/>
        <w:jc w:val="both"/>
        <w:rPr>
          <w:rFonts w:ascii="David" w:hAnsi="David" w:cs="David"/>
          <w:rtl/>
        </w:rPr>
      </w:pPr>
    </w:p>
    <w:p w14:paraId="42F36106" w14:textId="77777777" w:rsidR="00314B66" w:rsidRPr="001042AB" w:rsidRDefault="00314B66" w:rsidP="00314B66">
      <w:pPr>
        <w:bidi/>
        <w:rPr>
          <w:rFonts w:ascii="David" w:hAnsi="David" w:cs="David"/>
          <w:u w:val="single"/>
          <w:rtl/>
        </w:rPr>
      </w:pPr>
      <w:r w:rsidRPr="001042AB">
        <w:rPr>
          <w:rFonts w:ascii="David" w:hAnsi="David" w:cs="David" w:hint="cs"/>
          <w:highlight w:val="yellow"/>
          <w:u w:val="single"/>
          <w:rtl/>
        </w:rPr>
        <w:t>גירעון תקציבי כאחוז מהתוצר</w:t>
      </w:r>
    </w:p>
    <w:p w14:paraId="0DDDF84D" w14:textId="77777777" w:rsidR="00314B66" w:rsidRPr="001042AB" w:rsidRDefault="00314B66" w:rsidP="00314B66">
      <w:pPr>
        <w:bidi/>
        <w:rPr>
          <w:rFonts w:ascii="David" w:hAnsi="David" w:cs="David"/>
          <w:rtl/>
        </w:rPr>
      </w:pPr>
      <w:r>
        <w:rPr>
          <w:rFonts w:ascii="David" w:hAnsi="David" w:cs="David" w:hint="cs"/>
          <w:rtl/>
        </w:rPr>
        <w:t>למשל, אם נניח שה</w:t>
      </w:r>
      <w:r w:rsidRPr="001042AB">
        <w:rPr>
          <w:rFonts w:ascii="David" w:hAnsi="David" w:cs="David" w:hint="cs"/>
          <w:rtl/>
        </w:rPr>
        <w:t xml:space="preserve">גירעון=20    </w:t>
      </w:r>
      <w:r>
        <w:rPr>
          <w:rFonts w:ascii="David" w:hAnsi="David" w:cs="David" w:hint="cs"/>
          <w:rtl/>
        </w:rPr>
        <w:t>וה</w:t>
      </w:r>
      <w:r w:rsidRPr="001042AB">
        <w:rPr>
          <w:rFonts w:ascii="David" w:hAnsi="David" w:cs="David" w:hint="cs"/>
          <w:rtl/>
        </w:rPr>
        <w:t>תוצר= 1,000</w:t>
      </w:r>
    </w:p>
    <w:p w14:paraId="178B62A3" w14:textId="77777777" w:rsidR="00314B66" w:rsidRPr="001042AB" w:rsidRDefault="00000000" w:rsidP="00314B66">
      <w:pPr>
        <w:bidi/>
        <w:rPr>
          <w:rFonts w:ascii="David" w:eastAsiaTheme="minorEastAsia" w:hAnsi="David" w:cs="David"/>
          <w:rtl/>
        </w:rPr>
      </w:pPr>
      <m:oMathPara>
        <m:oMath>
          <m:f>
            <m:fPr>
              <m:ctrlPr>
                <w:ins w:id="7" w:author="Shay Tsaban" w:date="2024-11-07T13:11:00Z" w16du:dateUtc="2024-11-07T11:11:00Z">
                  <w:rPr>
                    <w:rFonts w:ascii="Cambria Math" w:hAnsi="Cambria Math" w:cs="David" w:hint="cs"/>
                    <w:i/>
                    <w:highlight w:val="yellow"/>
                  </w:rPr>
                </w:ins>
              </m:ctrlPr>
            </m:fPr>
            <m:num>
              <m:r>
                <w:rPr>
                  <w:rFonts w:ascii="Cambria Math" w:hAnsi="Cambria Math" w:cs="David" w:hint="cs"/>
                  <w:highlight w:val="yellow"/>
                  <w:rtl/>
                </w:rPr>
                <m:t>גירעון</m:t>
              </m:r>
              <m:ctrlPr>
                <w:ins w:id="8" w:author="Shay Tsaban" w:date="2024-11-07T13:11:00Z" w16du:dateUtc="2024-11-07T11:11:00Z">
                  <w:rPr>
                    <w:rFonts w:ascii="Cambria Math" w:hAnsi="Cambria Math" w:cs="David" w:hint="cs"/>
                    <w:i/>
                    <w:highlight w:val="yellow"/>
                    <w:rtl/>
                  </w:rPr>
                </w:ins>
              </m:ctrlPr>
            </m:num>
            <m:den>
              <m:r>
                <w:rPr>
                  <w:rFonts w:ascii="Cambria Math" w:hAnsi="Cambria Math" w:cs="David" w:hint="cs"/>
                  <w:highlight w:val="yellow"/>
                  <w:rtl/>
                </w:rPr>
                <m:t>תוצר</m:t>
              </m:r>
            </m:den>
          </m:f>
          <m:r>
            <w:rPr>
              <w:rFonts w:ascii="Cambria Math" w:hAnsi="Cambria Math" w:cs="David" w:hint="cs"/>
            </w:rPr>
            <m:t>=</m:t>
          </m:r>
          <m:f>
            <m:fPr>
              <m:ctrlPr>
                <w:ins w:id="9" w:author="Shay Tsaban" w:date="2024-11-07T13:11:00Z" w16du:dateUtc="2024-11-07T11:11:00Z">
                  <w:rPr>
                    <w:rFonts w:ascii="Cambria Math" w:hAnsi="Cambria Math" w:cs="David" w:hint="cs"/>
                    <w:i/>
                  </w:rPr>
                </w:ins>
              </m:ctrlPr>
            </m:fPr>
            <m:num>
              <m:r>
                <w:rPr>
                  <w:rFonts w:ascii="Cambria Math" w:hAnsi="Cambria Math" w:cs="David" w:hint="cs"/>
                </w:rPr>
                <m:t>20</m:t>
              </m:r>
            </m:num>
            <m:den>
              <m:r>
                <w:rPr>
                  <w:rFonts w:ascii="Cambria Math" w:hAnsi="Cambria Math" w:cs="David" w:hint="cs"/>
                </w:rPr>
                <m:t>1000</m:t>
              </m:r>
            </m:den>
          </m:f>
          <m:r>
            <w:rPr>
              <w:rFonts w:ascii="Cambria Math" w:hAnsi="Cambria Math" w:cs="David" w:hint="cs"/>
            </w:rPr>
            <m:t>=2%</m:t>
          </m:r>
        </m:oMath>
      </m:oMathPara>
    </w:p>
    <w:p w14:paraId="5953D7B0" w14:textId="77777777" w:rsidR="00314B66" w:rsidRPr="001042AB" w:rsidRDefault="00314B66" w:rsidP="00314B66">
      <w:pPr>
        <w:bidi/>
        <w:rPr>
          <w:rFonts w:ascii="David" w:eastAsiaTheme="minorEastAsia" w:hAnsi="David" w:cs="David"/>
          <w:rtl/>
        </w:rPr>
      </w:pPr>
    </w:p>
    <w:p w14:paraId="008657ED" w14:textId="77777777" w:rsidR="00314B66" w:rsidRPr="001042AB" w:rsidRDefault="00314B66" w:rsidP="00314B66">
      <w:pPr>
        <w:bidi/>
        <w:rPr>
          <w:rFonts w:ascii="David" w:eastAsiaTheme="minorEastAsia" w:hAnsi="David" w:cs="David"/>
          <w:u w:val="single"/>
          <w:rtl/>
        </w:rPr>
      </w:pPr>
      <w:r w:rsidRPr="001042AB">
        <w:rPr>
          <w:rFonts w:ascii="David" w:eastAsiaTheme="minorEastAsia" w:hAnsi="David" w:cs="David" w:hint="cs"/>
          <w:highlight w:val="yellow"/>
          <w:u w:val="single"/>
          <w:rtl/>
        </w:rPr>
        <w:t>חוב כאחוז מהתוצר</w:t>
      </w:r>
    </w:p>
    <w:p w14:paraId="3CE7E289" w14:textId="77777777" w:rsidR="00314B66" w:rsidRPr="001042AB" w:rsidRDefault="00314B66" w:rsidP="00314B66">
      <w:pPr>
        <w:bidi/>
        <w:rPr>
          <w:rFonts w:ascii="David" w:eastAsiaTheme="minorEastAsia" w:hAnsi="David" w:cs="David"/>
          <w:rtl/>
        </w:rPr>
      </w:pPr>
      <w:r>
        <w:rPr>
          <w:rFonts w:ascii="David" w:eastAsiaTheme="minorEastAsia" w:hAnsi="David" w:cs="David" w:hint="cs"/>
          <w:rtl/>
        </w:rPr>
        <w:t>למשל אם נניח שה</w:t>
      </w:r>
      <w:r w:rsidRPr="001042AB">
        <w:rPr>
          <w:rFonts w:ascii="David" w:eastAsiaTheme="minorEastAsia" w:hAnsi="David" w:cs="David" w:hint="cs"/>
          <w:rtl/>
        </w:rPr>
        <w:t xml:space="preserve">חוב=600    </w:t>
      </w:r>
      <w:r>
        <w:rPr>
          <w:rFonts w:ascii="David" w:eastAsiaTheme="minorEastAsia" w:hAnsi="David" w:cs="David" w:hint="cs"/>
          <w:rtl/>
        </w:rPr>
        <w:t>וה</w:t>
      </w:r>
      <w:r w:rsidRPr="001042AB">
        <w:rPr>
          <w:rFonts w:ascii="David" w:eastAsiaTheme="minorEastAsia" w:hAnsi="David" w:cs="David" w:hint="cs"/>
          <w:rtl/>
        </w:rPr>
        <w:t>תוצר=1,000</w:t>
      </w:r>
    </w:p>
    <w:p w14:paraId="26EA6788" w14:textId="77777777" w:rsidR="00314B66" w:rsidRPr="001042AB" w:rsidRDefault="00314B66" w:rsidP="00314B66">
      <w:pPr>
        <w:bidi/>
        <w:rPr>
          <w:rFonts w:ascii="David" w:eastAsiaTheme="minorEastAsia" w:hAnsi="David" w:cs="David"/>
          <w:rtl/>
        </w:rPr>
      </w:pPr>
    </w:p>
    <w:p w14:paraId="09928F79" w14:textId="77777777" w:rsidR="00314B66" w:rsidRPr="001042AB" w:rsidRDefault="00000000" w:rsidP="00314B66">
      <w:pPr>
        <w:bidi/>
        <w:rPr>
          <w:rFonts w:ascii="David" w:eastAsiaTheme="minorEastAsia" w:hAnsi="David" w:cs="David"/>
          <w:rtl/>
        </w:rPr>
      </w:pPr>
      <m:oMathPara>
        <m:oMath>
          <m:f>
            <m:fPr>
              <m:ctrlPr>
                <w:ins w:id="10"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tl/>
                </w:rPr>
                <m:t>חוב</m:t>
              </m:r>
              <m:ctrlPr>
                <w:ins w:id="11" w:author="Shay Tsaban" w:date="2024-11-07T13:11:00Z" w16du:dateUtc="2024-11-07T11:11:00Z">
                  <w:rPr>
                    <w:rFonts w:ascii="Cambria Math" w:eastAsiaTheme="minorEastAsia" w:hAnsi="Cambria Math" w:cs="David" w:hint="cs"/>
                    <w:i/>
                    <w:highlight w:val="yellow"/>
                    <w:rtl/>
                  </w:rPr>
                </w:ins>
              </m:ctrlPr>
            </m:num>
            <m:den>
              <m:r>
                <w:rPr>
                  <w:rFonts w:ascii="Cambria Math" w:eastAsiaTheme="minorEastAsia" w:hAnsi="Cambria Math" w:cs="David" w:hint="cs"/>
                  <w:highlight w:val="yellow"/>
                  <w:rtl/>
                </w:rPr>
                <m:t>תוצר</m:t>
              </m:r>
            </m:den>
          </m:f>
          <m:r>
            <w:rPr>
              <w:rFonts w:ascii="Cambria Math" w:eastAsiaTheme="minorEastAsia" w:hAnsi="Cambria Math" w:cs="David" w:hint="cs"/>
              <w:highlight w:val="yellow"/>
            </w:rPr>
            <m:t>=</m:t>
          </m:r>
          <m:f>
            <m:fPr>
              <m:ctrlPr>
                <w:ins w:id="12"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Pr>
                <m:t>600</m:t>
              </m:r>
            </m:num>
            <m:den>
              <m:r>
                <w:rPr>
                  <w:rFonts w:ascii="Cambria Math" w:eastAsiaTheme="minorEastAsia" w:hAnsi="Cambria Math" w:cs="David" w:hint="cs"/>
                  <w:highlight w:val="yellow"/>
                </w:rPr>
                <m:t>1000</m:t>
              </m:r>
            </m:den>
          </m:f>
          <m:r>
            <w:rPr>
              <w:rFonts w:ascii="Cambria Math" w:eastAsiaTheme="minorEastAsia" w:hAnsi="Cambria Math" w:cs="David" w:hint="cs"/>
            </w:rPr>
            <m:t>=60%</m:t>
          </m:r>
        </m:oMath>
      </m:oMathPara>
    </w:p>
    <w:p w14:paraId="5696B7DF" w14:textId="77777777" w:rsidR="00314B66" w:rsidRPr="001042AB" w:rsidRDefault="00314B66" w:rsidP="00314B66">
      <w:pPr>
        <w:bidi/>
        <w:rPr>
          <w:rFonts w:ascii="David" w:eastAsiaTheme="minorEastAsia" w:hAnsi="David" w:cs="David"/>
          <w:rtl/>
        </w:rPr>
      </w:pPr>
    </w:p>
    <w:p w14:paraId="6F18D893" w14:textId="77777777" w:rsidR="00314B66" w:rsidRDefault="00314B66" w:rsidP="00314B66">
      <w:pPr>
        <w:bidi/>
        <w:spacing w:line="360" w:lineRule="auto"/>
        <w:jc w:val="both"/>
        <w:rPr>
          <w:rFonts w:ascii="David" w:hAnsi="David" w:cs="David"/>
          <w:rtl/>
        </w:rPr>
      </w:pPr>
      <w:r>
        <w:rPr>
          <w:rFonts w:ascii="David" w:hAnsi="David" w:cs="David" w:hint="cs"/>
          <w:rtl/>
        </w:rPr>
        <w:t>שימו לב:</w:t>
      </w:r>
    </w:p>
    <w:p w14:paraId="27397531" w14:textId="77777777" w:rsidR="00314B66" w:rsidRPr="007F5371" w:rsidRDefault="00314B66" w:rsidP="00625A6D">
      <w:pPr>
        <w:pStyle w:val="ListParagraph"/>
        <w:numPr>
          <w:ilvl w:val="0"/>
          <w:numId w:val="18"/>
        </w:numPr>
        <w:bidi/>
        <w:spacing w:line="360" w:lineRule="auto"/>
        <w:jc w:val="both"/>
        <w:rPr>
          <w:rFonts w:ascii="David" w:hAnsi="David" w:cs="David"/>
          <w:rtl/>
        </w:rPr>
      </w:pPr>
      <w:r>
        <w:rPr>
          <w:rFonts w:ascii="David" w:hAnsi="David" w:cs="David" w:hint="cs"/>
          <w:rtl/>
        </w:rPr>
        <w:t>הגירעון: שנתי (תמיד)</w:t>
      </w:r>
      <w:r>
        <w:rPr>
          <w:rFonts w:ascii="David" w:hAnsi="David" w:cs="David"/>
          <w:rtl/>
        </w:rPr>
        <w:tab/>
      </w:r>
      <w:r>
        <w:rPr>
          <w:rFonts w:ascii="David" w:hAnsi="David" w:cs="David"/>
          <w:rtl/>
        </w:rPr>
        <w:tab/>
      </w:r>
      <w:r>
        <w:rPr>
          <w:rFonts w:ascii="David" w:hAnsi="David" w:cs="David" w:hint="cs"/>
          <w:rtl/>
        </w:rPr>
        <w:t>התוצר:</w:t>
      </w:r>
      <w:r>
        <w:rPr>
          <w:rFonts w:ascii="David" w:hAnsi="David" w:cs="David" w:hint="cs"/>
        </w:rPr>
        <w:t xml:space="preserve"> </w:t>
      </w:r>
      <w:r>
        <w:rPr>
          <w:rFonts w:ascii="David" w:hAnsi="David" w:cs="David" w:hint="cs"/>
          <w:rtl/>
        </w:rPr>
        <w:t>שנתי (תמיד)</w:t>
      </w:r>
      <w:r>
        <w:rPr>
          <w:rFonts w:ascii="David" w:hAnsi="David" w:cs="David"/>
          <w:rtl/>
        </w:rPr>
        <w:tab/>
      </w:r>
      <w:r>
        <w:rPr>
          <w:rFonts w:ascii="David" w:hAnsi="David" w:cs="David"/>
          <w:rtl/>
        </w:rPr>
        <w:tab/>
      </w:r>
      <w:r>
        <w:rPr>
          <w:rFonts w:ascii="David" w:hAnsi="David" w:cs="David" w:hint="cs"/>
          <w:rtl/>
        </w:rPr>
        <w:t>החוב:</w:t>
      </w:r>
      <w:r>
        <w:rPr>
          <w:rFonts w:ascii="David" w:hAnsi="David" w:cs="David" w:hint="cs"/>
        </w:rPr>
        <w:t xml:space="preserve"> </w:t>
      </w:r>
      <w:r>
        <w:rPr>
          <w:rFonts w:ascii="David" w:hAnsi="David" w:cs="David" w:hint="cs"/>
          <w:rtl/>
        </w:rPr>
        <w:t>מצטבר (תמיד)</w:t>
      </w:r>
    </w:p>
    <w:p w14:paraId="6251A0F4" w14:textId="77777777" w:rsidR="00314B66" w:rsidRPr="00CF1938" w:rsidRDefault="00314B66" w:rsidP="00314B66">
      <w:pPr>
        <w:bidi/>
        <w:spacing w:line="360" w:lineRule="auto"/>
        <w:jc w:val="both"/>
        <w:rPr>
          <w:rFonts w:ascii="David" w:hAnsi="David" w:cs="David"/>
          <w:rtl/>
        </w:rPr>
      </w:pPr>
    </w:p>
    <w:p w14:paraId="7098ADC5" w14:textId="77777777" w:rsidR="00314B66" w:rsidRPr="001042AB" w:rsidRDefault="00314B66" w:rsidP="00625A6D">
      <w:pPr>
        <w:pStyle w:val="ListParagraph"/>
        <w:numPr>
          <w:ilvl w:val="0"/>
          <w:numId w:val="12"/>
        </w:numPr>
        <w:bidi/>
        <w:spacing w:line="360" w:lineRule="auto"/>
        <w:jc w:val="both"/>
        <w:rPr>
          <w:rFonts w:ascii="David" w:hAnsi="David" w:cs="David"/>
          <w:rtl/>
        </w:rPr>
      </w:pPr>
      <w:r w:rsidRPr="001042AB">
        <w:rPr>
          <w:rFonts w:ascii="David" w:hAnsi="David" w:cs="David" w:hint="cs"/>
          <w:highlight w:val="yellow"/>
          <w:rtl/>
        </w:rPr>
        <w:t>כלומר:</w:t>
      </w:r>
      <w:r w:rsidRPr="001042AB">
        <w:rPr>
          <w:rFonts w:ascii="David" w:hAnsi="David" w:cs="David" w:hint="cs"/>
          <w:highlight w:val="yellow"/>
        </w:rPr>
        <w:t xml:space="preserve"> </w:t>
      </w:r>
      <w:r w:rsidRPr="001042AB">
        <w:rPr>
          <w:rFonts w:ascii="David" w:hAnsi="David" w:cs="David" w:hint="cs"/>
          <w:highlight w:val="yellow"/>
          <w:rtl/>
        </w:rPr>
        <w:t>בוחנים את הגירעון / החוב הממשלתי ביחס לתוצר של המדינה (כמה התחייבויות צוברים כנגד כמה תוצר מייצרים).</w:t>
      </w:r>
      <w:r w:rsidRPr="001042AB">
        <w:rPr>
          <w:rFonts w:ascii="David" w:hAnsi="David" w:cs="David" w:hint="cs"/>
          <w:rtl/>
        </w:rPr>
        <w:t xml:space="preserve"> </w:t>
      </w:r>
    </w:p>
    <w:p w14:paraId="2C4F4572" w14:textId="77777777" w:rsidR="00314B66" w:rsidRPr="001042AB" w:rsidRDefault="00314B66" w:rsidP="00625A6D">
      <w:pPr>
        <w:pStyle w:val="ListParagraph"/>
        <w:numPr>
          <w:ilvl w:val="0"/>
          <w:numId w:val="12"/>
        </w:numPr>
        <w:bidi/>
        <w:spacing w:line="360" w:lineRule="auto"/>
        <w:rPr>
          <w:rFonts w:ascii="David" w:hAnsi="David" w:cs="David"/>
          <w:b/>
          <w:bCs/>
          <w:rtl/>
        </w:rPr>
      </w:pPr>
      <w:r w:rsidRPr="001042AB">
        <w:rPr>
          <w:rFonts w:ascii="David" w:hAnsi="David" w:cs="David" w:hint="cs"/>
          <w:b/>
          <w:bCs/>
          <w:highlight w:val="yellow"/>
          <w:rtl/>
        </w:rPr>
        <w:t>התוצר מראה לנו את כמות המוצרים והשירותים בערכים כספיים שיוצרו במהלך שנה אחת.</w:t>
      </w:r>
    </w:p>
    <w:p w14:paraId="7827E906" w14:textId="77777777" w:rsidR="00314B66" w:rsidRPr="001042AB" w:rsidRDefault="00314B66" w:rsidP="00625A6D">
      <w:pPr>
        <w:pStyle w:val="ListParagraph"/>
        <w:numPr>
          <w:ilvl w:val="0"/>
          <w:numId w:val="12"/>
        </w:numPr>
        <w:bidi/>
        <w:spacing w:line="360" w:lineRule="auto"/>
        <w:jc w:val="both"/>
        <w:rPr>
          <w:rFonts w:ascii="David" w:eastAsiaTheme="minorEastAsia" w:hAnsi="David" w:cs="David"/>
          <w:rtl/>
        </w:rPr>
      </w:pPr>
      <w:r w:rsidRPr="001042AB">
        <w:rPr>
          <w:rFonts w:ascii="David" w:eastAsiaTheme="minorEastAsia" w:hAnsi="David" w:cs="David" w:hint="cs"/>
          <w:rtl/>
        </w:rPr>
        <w:t>הסיבה למדידת יחס החוב לתוצר היא שהתוצר הוא מדד ליכולת הכלכלית של המשק.</w:t>
      </w:r>
    </w:p>
    <w:p w14:paraId="2E237761" w14:textId="77777777" w:rsidR="00314B66" w:rsidRPr="001042AB" w:rsidRDefault="00314B66" w:rsidP="00625A6D">
      <w:pPr>
        <w:pStyle w:val="ListParagraph"/>
        <w:numPr>
          <w:ilvl w:val="0"/>
          <w:numId w:val="12"/>
        </w:numPr>
        <w:bidi/>
        <w:spacing w:line="360" w:lineRule="auto"/>
        <w:jc w:val="both"/>
        <w:rPr>
          <w:rFonts w:ascii="David" w:eastAsiaTheme="minorEastAsia" w:hAnsi="David" w:cs="David"/>
          <w:b/>
          <w:bCs/>
          <w:color w:val="FF0000"/>
          <w:rtl/>
        </w:rPr>
      </w:pPr>
      <w:r w:rsidRPr="001042AB">
        <w:rPr>
          <w:rFonts w:ascii="David" w:eastAsiaTheme="minorEastAsia" w:hAnsi="David" w:cs="David" w:hint="cs"/>
          <w:b/>
          <w:bCs/>
          <w:color w:val="FF0000"/>
          <w:rtl/>
        </w:rPr>
        <w:t xml:space="preserve">כאשר יחס החוב תוצר של מדינה הוא נמוך קל לה יותר לקבל הלוואות. </w:t>
      </w:r>
    </w:p>
    <w:p w14:paraId="21A782CE" w14:textId="77777777" w:rsidR="00314B66" w:rsidRPr="001042AB" w:rsidRDefault="00314B66" w:rsidP="00625A6D">
      <w:pPr>
        <w:pStyle w:val="ListParagraph"/>
        <w:numPr>
          <w:ilvl w:val="0"/>
          <w:numId w:val="12"/>
        </w:numPr>
        <w:bidi/>
        <w:spacing w:line="360" w:lineRule="auto"/>
        <w:jc w:val="both"/>
        <w:rPr>
          <w:rFonts w:ascii="David" w:eastAsiaTheme="minorEastAsia" w:hAnsi="David" w:cs="David"/>
          <w:rtl/>
        </w:rPr>
      </w:pPr>
      <w:r w:rsidRPr="001042AB">
        <w:rPr>
          <w:rFonts w:ascii="David" w:eastAsiaTheme="minorEastAsia" w:hAnsi="David" w:cs="David" w:hint="cs"/>
          <w:rtl/>
        </w:rPr>
        <w:t xml:space="preserve">לעומת זאת מדינות עם יחס חוב תוצר גבוה </w:t>
      </w:r>
      <w:r w:rsidRPr="00AB55EE">
        <w:rPr>
          <w:rFonts w:ascii="David" w:eastAsiaTheme="minorEastAsia" w:hAnsi="David" w:cs="David" w:hint="cs"/>
          <w:u w:val="single"/>
          <w:rtl/>
        </w:rPr>
        <w:t>מתקשות לקבל הלוואות</w:t>
      </w:r>
      <w:r w:rsidRPr="001042AB">
        <w:rPr>
          <w:rFonts w:ascii="David" w:eastAsiaTheme="minorEastAsia" w:hAnsi="David" w:cs="David" w:hint="cs"/>
          <w:rtl/>
        </w:rPr>
        <w:t xml:space="preserve"> , </w:t>
      </w:r>
      <w:r w:rsidRPr="00AB55EE">
        <w:rPr>
          <w:rFonts w:ascii="David" w:eastAsiaTheme="minorEastAsia" w:hAnsi="David" w:cs="David" w:hint="cs"/>
          <w:u w:val="single"/>
          <w:rtl/>
        </w:rPr>
        <w:t>דירוג האשראי שלהן נמוך</w:t>
      </w:r>
      <w:r w:rsidRPr="001042AB">
        <w:rPr>
          <w:rFonts w:ascii="David" w:eastAsiaTheme="minorEastAsia" w:hAnsi="David" w:cs="David" w:hint="cs"/>
          <w:rtl/>
        </w:rPr>
        <w:t xml:space="preserve"> </w:t>
      </w:r>
      <w:r>
        <w:rPr>
          <w:rFonts w:ascii="David" w:eastAsiaTheme="minorEastAsia" w:hAnsi="David" w:cs="David" w:hint="cs"/>
          <w:rtl/>
        </w:rPr>
        <w:t xml:space="preserve">משום שהן נתפסות כמסוכנות יותר </w:t>
      </w:r>
      <w:r w:rsidRPr="001042AB">
        <w:rPr>
          <w:rFonts w:ascii="David" w:eastAsiaTheme="minorEastAsia" w:hAnsi="David" w:cs="David" w:hint="cs"/>
          <w:rtl/>
        </w:rPr>
        <w:t xml:space="preserve">וכתוצאה מכך דורשים מאותן מדינות </w:t>
      </w:r>
      <w:r>
        <w:rPr>
          <w:rFonts w:ascii="David" w:eastAsiaTheme="minorEastAsia" w:hAnsi="David" w:cs="David" w:hint="cs"/>
          <w:rtl/>
        </w:rPr>
        <w:t xml:space="preserve">שיעורי </w:t>
      </w:r>
      <w:r w:rsidRPr="001042AB">
        <w:rPr>
          <w:rFonts w:ascii="David" w:eastAsiaTheme="minorEastAsia" w:hAnsi="David" w:cs="David" w:hint="cs"/>
          <w:rtl/>
        </w:rPr>
        <w:t xml:space="preserve">ריבית </w:t>
      </w:r>
      <w:r>
        <w:rPr>
          <w:rFonts w:ascii="David" w:eastAsiaTheme="minorEastAsia" w:hAnsi="David" w:cs="David" w:hint="cs"/>
          <w:rtl/>
        </w:rPr>
        <w:t>גבוהים יותר</w:t>
      </w:r>
      <w:r w:rsidRPr="001042AB">
        <w:rPr>
          <w:rFonts w:ascii="David" w:eastAsiaTheme="minorEastAsia" w:hAnsi="David" w:cs="David" w:hint="cs"/>
          <w:rtl/>
        </w:rPr>
        <w:t xml:space="preserve"> על החוב. במקרים קיצוניים לא נותנים למדינות אלו הלוואות בכלל. </w:t>
      </w:r>
    </w:p>
    <w:p w14:paraId="3251E603" w14:textId="77777777" w:rsidR="00314B66" w:rsidRPr="001042AB" w:rsidRDefault="00314B66" w:rsidP="00314B66">
      <w:pPr>
        <w:bidi/>
        <w:jc w:val="both"/>
        <w:rPr>
          <w:rFonts w:ascii="David" w:eastAsiaTheme="minorEastAsia" w:hAnsi="David" w:cs="David"/>
          <w:rtl/>
        </w:rPr>
      </w:pPr>
    </w:p>
    <w:p w14:paraId="0AF1DE61" w14:textId="77777777" w:rsidR="00314B66" w:rsidRPr="001042AB" w:rsidRDefault="00314B66" w:rsidP="00314B66">
      <w:pPr>
        <w:bidi/>
        <w:spacing w:line="360" w:lineRule="auto"/>
        <w:jc w:val="both"/>
        <w:rPr>
          <w:rFonts w:ascii="David" w:hAnsi="David" w:cs="David"/>
          <w:rtl/>
        </w:rPr>
      </w:pPr>
    </w:p>
    <w:p w14:paraId="7BECE82E" w14:textId="77777777" w:rsidR="00314B66" w:rsidRDefault="00314B66" w:rsidP="00314B66">
      <w:pPr>
        <w:rPr>
          <w:rFonts w:ascii="David" w:hAnsi="David" w:cs="David"/>
          <w:b/>
          <w:bCs/>
          <w:rtl/>
        </w:rPr>
      </w:pPr>
      <w:r>
        <w:rPr>
          <w:rFonts w:ascii="David" w:hAnsi="David" w:cs="David"/>
          <w:b/>
          <w:bCs/>
          <w:rtl/>
        </w:rPr>
        <w:br w:type="page"/>
      </w:r>
    </w:p>
    <w:p w14:paraId="4A942EB6" w14:textId="77777777" w:rsidR="00314B66" w:rsidRPr="001042AB" w:rsidRDefault="00314B66" w:rsidP="00314B66">
      <w:pPr>
        <w:bidi/>
        <w:spacing w:line="360" w:lineRule="auto"/>
        <w:contextualSpacing/>
        <w:rPr>
          <w:rFonts w:ascii="David" w:hAnsi="David" w:cs="David"/>
          <w:b/>
          <w:bCs/>
          <w:rtl/>
        </w:rPr>
      </w:pPr>
      <w:r w:rsidRPr="000908CD">
        <w:rPr>
          <w:rFonts w:ascii="David" w:hAnsi="David" w:cs="David" w:hint="cs"/>
          <w:b/>
          <w:bCs/>
          <w:highlight w:val="cyan"/>
          <w:rtl/>
        </w:rPr>
        <w:lastRenderedPageBreak/>
        <w:t xml:space="preserve">שאלה 21 </w:t>
      </w:r>
      <w:r w:rsidRPr="000908CD">
        <w:rPr>
          <w:rFonts w:ascii="David" w:hAnsi="David" w:cs="David"/>
          <w:b/>
          <w:bCs/>
          <w:highlight w:val="cyan"/>
          <w:rtl/>
        </w:rPr>
        <w:t>–</w:t>
      </w:r>
      <w:r w:rsidRPr="000908CD">
        <w:rPr>
          <w:rFonts w:ascii="David" w:hAnsi="David" w:cs="David" w:hint="cs"/>
          <w:b/>
          <w:bCs/>
          <w:highlight w:val="cyan"/>
          <w:rtl/>
        </w:rPr>
        <w:t xml:space="preserve"> יחס חוב לתוצר ומשמעותו</w:t>
      </w:r>
    </w:p>
    <w:p w14:paraId="31D0DBA7"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במדינת קרניאולות ידוע שהחוב הממשלתי הוא 3,000 ש״ח, והתוצר 4,000 ש״ח.</w:t>
      </w:r>
    </w:p>
    <w:p w14:paraId="34875FD9"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במדינת שובלים ידוע שהחוב הממשלתי הוא 3,000 ש״ח, והתוצר 10,000 ש״ח. </w:t>
      </w:r>
    </w:p>
    <w:p w14:paraId="4874DAED" w14:textId="77777777" w:rsidR="00314B66" w:rsidRPr="001042AB" w:rsidRDefault="00314B66" w:rsidP="00314B66">
      <w:pPr>
        <w:bidi/>
        <w:spacing w:line="360" w:lineRule="auto"/>
        <w:contextualSpacing/>
        <w:rPr>
          <w:rFonts w:ascii="David" w:hAnsi="David" w:cs="David"/>
        </w:rPr>
      </w:pPr>
      <w:r w:rsidRPr="001042AB">
        <w:rPr>
          <w:rFonts w:ascii="David" w:hAnsi="David" w:cs="David" w:hint="cs"/>
          <w:rtl/>
        </w:rPr>
        <w:t>סמנו את הטענה הנכונה:</w:t>
      </w:r>
    </w:p>
    <w:p w14:paraId="45FFA0CC" w14:textId="77777777" w:rsidR="00314B66" w:rsidRPr="001042AB" w:rsidRDefault="00314B66" w:rsidP="00625A6D">
      <w:pPr>
        <w:pStyle w:val="ListParagraph"/>
        <w:numPr>
          <w:ilvl w:val="0"/>
          <w:numId w:val="11"/>
        </w:numPr>
        <w:bidi/>
        <w:spacing w:line="360" w:lineRule="auto"/>
        <w:rPr>
          <w:rFonts w:ascii="David" w:hAnsi="David" w:cs="David"/>
        </w:rPr>
      </w:pPr>
      <w:r w:rsidRPr="001042AB">
        <w:rPr>
          <w:rFonts w:ascii="David" w:hAnsi="David" w:cs="David" w:hint="cs"/>
          <w:rtl/>
        </w:rPr>
        <w:t>על פי חישוב יחס החוב לתוצר, מדינת קרניאולות במצב טוב יותר ממדינת שובלים.</w:t>
      </w:r>
    </w:p>
    <w:p w14:paraId="7AC87EC2" w14:textId="77777777" w:rsidR="00314B66" w:rsidRPr="001042AB" w:rsidRDefault="00314B66" w:rsidP="00625A6D">
      <w:pPr>
        <w:pStyle w:val="ListParagraph"/>
        <w:numPr>
          <w:ilvl w:val="0"/>
          <w:numId w:val="11"/>
        </w:numPr>
        <w:bidi/>
        <w:spacing w:line="360" w:lineRule="auto"/>
        <w:rPr>
          <w:rFonts w:ascii="David" w:hAnsi="David" w:cs="David"/>
        </w:rPr>
      </w:pPr>
      <w:r w:rsidRPr="001042AB">
        <w:rPr>
          <w:rFonts w:ascii="David" w:hAnsi="David" w:cs="David" w:hint="cs"/>
          <w:rtl/>
        </w:rPr>
        <w:t>על פי חישוב יחס החוב לתוצר, מדינת שובלים במצב טוב יותר ממדינת קרניאולות.</w:t>
      </w:r>
    </w:p>
    <w:p w14:paraId="78B3D1B5" w14:textId="77777777" w:rsidR="00314B66" w:rsidRPr="001042AB" w:rsidRDefault="00314B66" w:rsidP="00625A6D">
      <w:pPr>
        <w:pStyle w:val="ListParagraph"/>
        <w:numPr>
          <w:ilvl w:val="0"/>
          <w:numId w:val="11"/>
        </w:numPr>
        <w:bidi/>
        <w:spacing w:line="360" w:lineRule="auto"/>
        <w:rPr>
          <w:rFonts w:ascii="David" w:hAnsi="David" w:cs="David"/>
        </w:rPr>
      </w:pPr>
      <w:r w:rsidRPr="001042AB">
        <w:rPr>
          <w:rFonts w:ascii="David" w:hAnsi="David" w:cs="David" w:hint="cs"/>
          <w:rtl/>
        </w:rPr>
        <w:t>אין שום צורך לחשב את יחס החוב לתוצר – החוב הממשלתי בשתי המדינות זהה.</w:t>
      </w:r>
    </w:p>
    <w:p w14:paraId="258108E9" w14:textId="77777777" w:rsidR="00314B66" w:rsidRPr="001042AB" w:rsidRDefault="00314B66" w:rsidP="00625A6D">
      <w:pPr>
        <w:pStyle w:val="ListParagraph"/>
        <w:numPr>
          <w:ilvl w:val="0"/>
          <w:numId w:val="11"/>
        </w:numPr>
        <w:bidi/>
        <w:spacing w:line="360" w:lineRule="auto"/>
        <w:rPr>
          <w:rFonts w:ascii="David" w:hAnsi="David" w:cs="David"/>
          <w:rtl/>
        </w:rPr>
      </w:pPr>
      <w:r w:rsidRPr="001042AB">
        <w:rPr>
          <w:rFonts w:ascii="David" w:hAnsi="David" w:cs="David" w:hint="cs"/>
          <w:rtl/>
        </w:rPr>
        <w:t>אין אף תשובה נכונה.</w:t>
      </w:r>
    </w:p>
    <w:p w14:paraId="623FABBC" w14:textId="77777777" w:rsidR="00314B66" w:rsidRPr="001042AB" w:rsidRDefault="00314B66" w:rsidP="00314B66">
      <w:pPr>
        <w:bidi/>
        <w:spacing w:line="360" w:lineRule="auto"/>
        <w:contextualSpacing/>
        <w:rPr>
          <w:rFonts w:ascii="David" w:hAnsi="David" w:cs="David"/>
          <w:rtl/>
        </w:rPr>
      </w:pPr>
    </w:p>
    <w:p w14:paraId="3FAC2403"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פתרון:</w:t>
      </w:r>
    </w:p>
    <w:p w14:paraId="49EE6354" w14:textId="77777777" w:rsidR="00314B66" w:rsidRPr="00416A45" w:rsidRDefault="00314B66" w:rsidP="00314B66">
      <w:pPr>
        <w:bidi/>
        <w:spacing w:line="360" w:lineRule="auto"/>
        <w:contextualSpacing/>
        <w:rPr>
          <w:rFonts w:ascii="David" w:hAnsi="David" w:cs="David"/>
          <w:b/>
          <w:bCs/>
          <w:rtl/>
        </w:rPr>
      </w:pPr>
      <w:r w:rsidRPr="00416A45">
        <w:rPr>
          <w:rFonts w:ascii="David" w:hAnsi="David" w:cs="David" w:hint="cs"/>
          <w:b/>
          <w:bCs/>
          <w:rtl/>
        </w:rPr>
        <w:t xml:space="preserve">התשובה הנכונה: 2. </w:t>
      </w:r>
    </w:p>
    <w:p w14:paraId="596557FE" w14:textId="77777777" w:rsidR="00314B66" w:rsidRPr="00416A45" w:rsidRDefault="00314B66" w:rsidP="00314B66">
      <w:pPr>
        <w:bidi/>
        <w:spacing w:line="360" w:lineRule="auto"/>
        <w:contextualSpacing/>
        <w:rPr>
          <w:rFonts w:ascii="David" w:hAnsi="David" w:cs="David"/>
          <w:rtl/>
        </w:rPr>
      </w:pPr>
    </w:p>
    <w:p w14:paraId="1FED9A3F"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הסבר:</w:t>
      </w:r>
    </w:p>
    <w:p w14:paraId="794316BC"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יחס החוב לתוצר, מחושב במדינת קרניאולות: 0.75 = 4,000 / 3,000</w:t>
      </w:r>
    </w:p>
    <w:p w14:paraId="1DCC1ED0"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יחס החוב לתוצר, מחושב במדינת שובלים:</w:t>
      </w:r>
      <w:r w:rsidRPr="00416A45">
        <w:rPr>
          <w:rFonts w:ascii="David" w:hAnsi="David" w:cs="David" w:hint="cs"/>
        </w:rPr>
        <w:t xml:space="preserve"> </w:t>
      </w:r>
      <w:r w:rsidRPr="00416A45">
        <w:rPr>
          <w:rFonts w:ascii="David" w:hAnsi="David" w:cs="David" w:hint="cs"/>
          <w:rtl/>
        </w:rPr>
        <w:t>0.3 = 10,000 / 3,000</w:t>
      </w:r>
    </w:p>
    <w:p w14:paraId="3AC6D66C"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 xml:space="preserve">ככל שיחס החוב לתוצר קטן יותר, החוב היחסי של המדינה נמוך יותר, והאיתנות הפיננסית שלה טובה יותר (יש עוד משתנים שמשפיעים, אך כרגע אנו דנים ספציפית בפרמטר זה). </w:t>
      </w:r>
    </w:p>
    <w:p w14:paraId="791CC44C" w14:textId="77777777" w:rsidR="00314B66" w:rsidRPr="00416A45" w:rsidRDefault="00314B66" w:rsidP="00314B66">
      <w:pPr>
        <w:bidi/>
        <w:spacing w:line="360" w:lineRule="auto"/>
        <w:rPr>
          <w:rFonts w:ascii="David" w:hAnsi="David" w:cs="David"/>
          <w:rtl/>
        </w:rPr>
      </w:pPr>
    </w:p>
    <w:p w14:paraId="5FA39A5C" w14:textId="77777777" w:rsidR="00314B66" w:rsidRPr="001042AB" w:rsidRDefault="00314B66" w:rsidP="00314B66">
      <w:pPr>
        <w:bidi/>
        <w:spacing w:line="360" w:lineRule="auto"/>
        <w:rPr>
          <w:rFonts w:ascii="David" w:hAnsi="David" w:cs="David"/>
          <w:rtl/>
        </w:rPr>
      </w:pPr>
    </w:p>
    <w:p w14:paraId="226593EA" w14:textId="77777777" w:rsidR="00314B66" w:rsidRPr="001042AB" w:rsidRDefault="00314B66" w:rsidP="00314B66">
      <w:pPr>
        <w:bidi/>
        <w:rPr>
          <w:rFonts w:ascii="David" w:hAnsi="David" w:cs="David"/>
          <w:rtl/>
        </w:rPr>
      </w:pPr>
    </w:p>
    <w:p w14:paraId="2DE83F57" w14:textId="77777777" w:rsidR="00314B66" w:rsidRPr="001042AB" w:rsidRDefault="00314B66" w:rsidP="00314B66">
      <w:pPr>
        <w:bidi/>
        <w:rPr>
          <w:rFonts w:ascii="David" w:hAnsi="David" w:cs="David"/>
          <w:b/>
          <w:bCs/>
          <w:rtl/>
        </w:rPr>
      </w:pPr>
      <w:r w:rsidRPr="001042AB">
        <w:rPr>
          <w:rFonts w:ascii="David" w:hAnsi="David" w:cs="David" w:hint="cs"/>
          <w:b/>
          <w:bCs/>
          <w:rtl/>
        </w:rPr>
        <w:br w:type="page"/>
      </w:r>
    </w:p>
    <w:p w14:paraId="41D2C373" w14:textId="77777777" w:rsidR="00314B66" w:rsidRPr="001042AB" w:rsidRDefault="00314B66" w:rsidP="00314B66">
      <w:pPr>
        <w:bidi/>
        <w:spacing w:line="360" w:lineRule="auto"/>
        <w:contextualSpacing/>
        <w:rPr>
          <w:rFonts w:ascii="David" w:hAnsi="David" w:cs="David"/>
          <w:b/>
          <w:bCs/>
          <w:rtl/>
        </w:rPr>
      </w:pPr>
      <w:r w:rsidRPr="00421C1A">
        <w:rPr>
          <w:rFonts w:ascii="David" w:hAnsi="David" w:cs="David" w:hint="cs"/>
          <w:b/>
          <w:bCs/>
          <w:highlight w:val="cyan"/>
          <w:rtl/>
        </w:rPr>
        <w:lastRenderedPageBreak/>
        <w:t xml:space="preserve">שאלה 22 </w:t>
      </w:r>
      <w:r w:rsidRPr="00421C1A">
        <w:rPr>
          <w:rFonts w:ascii="David" w:hAnsi="David" w:cs="David"/>
          <w:b/>
          <w:bCs/>
          <w:highlight w:val="cyan"/>
          <w:rtl/>
        </w:rPr>
        <w:t>–</w:t>
      </w:r>
      <w:r w:rsidRPr="00421C1A">
        <w:rPr>
          <w:rFonts w:ascii="David" w:hAnsi="David" w:cs="David" w:hint="cs"/>
          <w:b/>
          <w:bCs/>
          <w:highlight w:val="cyan"/>
          <w:rtl/>
        </w:rPr>
        <w:t xml:space="preserve"> חישוב יחס חוב תוצר (בסיסי)</w:t>
      </w:r>
    </w:p>
    <w:p w14:paraId="4DA0DA42"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להלן נתונים בנוגע למדינה א' עבור השנים 2010 ו- 2011:</w:t>
      </w:r>
    </w:p>
    <w:p w14:paraId="2EE1FAC2"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בשנת 2010 התוצר של מדינה א' היה 1,000 ש״ח </w:t>
      </w:r>
      <w:r w:rsidRPr="001042AB">
        <w:rPr>
          <w:rFonts w:ascii="David" w:hAnsi="David" w:cs="David" w:hint="cs"/>
          <w:highlight w:val="yellow"/>
          <w:rtl/>
        </w:rPr>
        <w:t>והחוב</w:t>
      </w:r>
      <w:r w:rsidRPr="001042AB">
        <w:rPr>
          <w:rFonts w:ascii="David" w:hAnsi="David" w:cs="David" w:hint="cs"/>
          <w:rtl/>
        </w:rPr>
        <w:t xml:space="preserve"> של מדינה א' בסוף השנה (</w:t>
      </w:r>
      <w:r w:rsidRPr="001042AB">
        <w:rPr>
          <w:rFonts w:ascii="David" w:hAnsi="David" w:cs="David" w:hint="cs"/>
          <w:highlight w:val="yellow"/>
          <w:rtl/>
        </w:rPr>
        <w:t>31.12.</w:t>
      </w:r>
      <w:r w:rsidRPr="00421C1A">
        <w:rPr>
          <w:rFonts w:ascii="David" w:hAnsi="David" w:cs="David" w:hint="cs"/>
          <w:b/>
          <w:bCs/>
          <w:highlight w:val="yellow"/>
          <w:rtl/>
        </w:rPr>
        <w:t>2010</w:t>
      </w:r>
      <w:r w:rsidRPr="001042AB">
        <w:rPr>
          <w:rFonts w:ascii="David" w:hAnsi="David" w:cs="David" w:hint="cs"/>
          <w:rtl/>
        </w:rPr>
        <w:t xml:space="preserve">) היה </w:t>
      </w:r>
      <w:r>
        <w:rPr>
          <w:rFonts w:ascii="David" w:hAnsi="David" w:cs="David" w:hint="cs"/>
          <w:rtl/>
        </w:rPr>
        <w:t>700</w:t>
      </w:r>
      <w:r w:rsidRPr="001042AB">
        <w:rPr>
          <w:rFonts w:ascii="David" w:hAnsi="David" w:cs="David" w:hint="cs"/>
          <w:rtl/>
        </w:rPr>
        <w:t xml:space="preserve"> ש״ח.</w:t>
      </w:r>
    </w:p>
    <w:p w14:paraId="2E5DA3B8"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highlight w:val="yellow"/>
          <w:rtl/>
        </w:rPr>
        <w:t xml:space="preserve">בשנת </w:t>
      </w:r>
      <w:r w:rsidRPr="001042AB">
        <w:rPr>
          <w:rFonts w:ascii="David" w:hAnsi="David" w:cs="David" w:hint="cs"/>
          <w:b/>
          <w:bCs/>
          <w:highlight w:val="yellow"/>
          <w:rtl/>
        </w:rPr>
        <w:t>2011</w:t>
      </w:r>
      <w:r w:rsidRPr="001042AB">
        <w:rPr>
          <w:rFonts w:ascii="David" w:hAnsi="David" w:cs="David" w:hint="cs"/>
          <w:highlight w:val="yellow"/>
          <w:rtl/>
        </w:rPr>
        <w:t xml:space="preserve"> התוצר של מדינה א' היה 1,600 ש״ח</w:t>
      </w:r>
      <w:r w:rsidRPr="001042AB">
        <w:rPr>
          <w:rFonts w:ascii="David" w:hAnsi="David" w:cs="David" w:hint="cs"/>
          <w:rtl/>
        </w:rPr>
        <w:t xml:space="preserve"> והגירעון של מדינה א' במהלך שנת 2011 היה 100 ש״ח</w:t>
      </w:r>
    </w:p>
    <w:p w14:paraId="595E8902" w14:textId="77777777" w:rsidR="00314B66" w:rsidRPr="001042AB" w:rsidRDefault="00314B66" w:rsidP="00314B66">
      <w:pPr>
        <w:bidi/>
        <w:spacing w:line="360" w:lineRule="auto"/>
        <w:contextualSpacing/>
        <w:rPr>
          <w:rFonts w:ascii="David" w:hAnsi="David" w:cs="David"/>
          <w:b/>
          <w:bCs/>
          <w:rtl/>
        </w:rPr>
      </w:pPr>
      <w:r w:rsidRPr="001042AB">
        <w:rPr>
          <w:rFonts w:ascii="David" w:hAnsi="David" w:cs="David" w:hint="cs"/>
          <w:b/>
          <w:bCs/>
          <w:rtl/>
        </w:rPr>
        <w:t>נדרש:</w:t>
      </w:r>
      <w:r w:rsidRPr="001042AB">
        <w:rPr>
          <w:rFonts w:ascii="David" w:hAnsi="David" w:cs="David" w:hint="cs"/>
          <w:b/>
          <w:bCs/>
        </w:rPr>
        <w:t xml:space="preserve"> </w:t>
      </w:r>
      <w:r w:rsidRPr="001042AB">
        <w:rPr>
          <w:rFonts w:ascii="David" w:hAnsi="David" w:cs="David" w:hint="cs"/>
          <w:b/>
          <w:bCs/>
          <w:rtl/>
        </w:rPr>
        <w:t>חשבו את יחס החוב תוצר של מדינה א' נכון לתאריך 31.12.</w:t>
      </w:r>
      <w:r w:rsidRPr="001042AB">
        <w:rPr>
          <w:rFonts w:ascii="David" w:hAnsi="David" w:cs="David" w:hint="cs"/>
          <w:b/>
          <w:bCs/>
          <w:u w:val="single"/>
          <w:rtl/>
        </w:rPr>
        <w:t>2011</w:t>
      </w:r>
      <w:r w:rsidRPr="001042AB">
        <w:rPr>
          <w:rFonts w:ascii="David" w:hAnsi="David" w:cs="David" w:hint="cs"/>
          <w:b/>
          <w:bCs/>
          <w:rtl/>
        </w:rPr>
        <w:t>.</w:t>
      </w:r>
    </w:p>
    <w:p w14:paraId="1ABAF04A" w14:textId="77777777" w:rsidR="00314B66" w:rsidRPr="001042AB" w:rsidRDefault="00314B66" w:rsidP="00314B66">
      <w:pPr>
        <w:bidi/>
        <w:spacing w:line="360" w:lineRule="auto"/>
        <w:contextualSpacing/>
        <w:rPr>
          <w:rFonts w:ascii="David" w:hAnsi="David" w:cs="David"/>
          <w:rtl/>
        </w:rPr>
      </w:pPr>
    </w:p>
    <w:p w14:paraId="10A10334"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פתרון:</w:t>
      </w:r>
    </w:p>
    <w:p w14:paraId="0C049DD6"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לפי ההגדרה, יחס החוב לתוצר עבור שנה מסוימת מוגדר כך – </w:t>
      </w:r>
    </w:p>
    <w:p w14:paraId="2827DA35" w14:textId="77777777" w:rsidR="00314B66" w:rsidRPr="001042AB" w:rsidRDefault="00000000" w:rsidP="00314B66">
      <w:pPr>
        <w:bidi/>
        <w:spacing w:line="360" w:lineRule="auto"/>
        <w:contextualSpacing/>
        <w:rPr>
          <w:rFonts w:ascii="David" w:hAnsi="David" w:cs="David"/>
          <w:rtl/>
        </w:rPr>
      </w:pPr>
      <m:oMathPara>
        <m:oMath>
          <m:f>
            <m:fPr>
              <m:ctrlPr>
                <w:ins w:id="13" w:author="Shay Tsaban" w:date="2024-11-07T13:11:00Z" w16du:dateUtc="2024-11-07T11:11:00Z">
                  <w:rPr>
                    <w:rFonts w:ascii="Cambria Math" w:hAnsi="Cambria Math" w:cs="David" w:hint="cs"/>
                    <w:i/>
                  </w:rPr>
                </w:ins>
              </m:ctrlPr>
            </m:fPr>
            <m:num>
              <m:r>
                <w:rPr>
                  <w:rFonts w:ascii="Cambria Math" w:hAnsi="Cambria Math" w:cs="David" w:hint="cs"/>
                </w:rPr>
                <m:t xml:space="preserve"> 31.12.2011 </m:t>
              </m:r>
              <m:r>
                <w:rPr>
                  <w:rFonts w:ascii="Cambria Math" w:hAnsi="Cambria Math" w:cs="David" w:hint="cs"/>
                  <w:rtl/>
                </w:rPr>
                <m:t>השנה</m:t>
              </m:r>
              <m:r>
                <w:rPr>
                  <w:rFonts w:ascii="Cambria Math" w:hAnsi="Cambria Math" w:cs="David" w:hint="cs"/>
                </w:rPr>
                <m:t xml:space="preserve"> </m:t>
              </m:r>
              <m:r>
                <w:rPr>
                  <w:rFonts w:ascii="Cambria Math" w:hAnsi="Cambria Math" w:cs="David" w:hint="cs"/>
                  <w:rtl/>
                </w:rPr>
                <m:t>לתום</m:t>
              </m:r>
              <m:r>
                <w:rPr>
                  <w:rFonts w:ascii="Cambria Math" w:hAnsi="Cambria Math" w:cs="David" w:hint="cs"/>
                </w:rPr>
                <m:t xml:space="preserve"> </m:t>
              </m:r>
              <m:r>
                <w:rPr>
                  <w:rFonts w:ascii="Cambria Math" w:hAnsi="Cambria Math" w:cs="David" w:hint="cs"/>
                  <w:rtl/>
                </w:rPr>
                <m:t>חוב</m:t>
              </m:r>
              <m:ctrlPr>
                <w:ins w:id="14" w:author="Shay Tsaban" w:date="2024-11-07T13:11:00Z" w16du:dateUtc="2024-11-07T11:11:00Z">
                  <w:rPr>
                    <w:rFonts w:ascii="Cambria Math" w:hAnsi="Cambria Math" w:cs="David" w:hint="cs"/>
                    <w:i/>
                    <w:rtl/>
                  </w:rPr>
                </w:ins>
              </m:ctrlPr>
            </m:num>
            <m:den>
              <m:r>
                <w:rPr>
                  <w:rFonts w:ascii="Cambria Math" w:hAnsi="Cambria Math" w:cs="David" w:hint="cs"/>
                </w:rPr>
                <m:t xml:space="preserve">2011 </m:t>
              </m:r>
              <m:r>
                <w:rPr>
                  <w:rFonts w:ascii="Cambria Math" w:hAnsi="Cambria Math" w:cs="David" w:hint="cs"/>
                  <w:rtl/>
                </w:rPr>
                <m:t>השנתי</m:t>
              </m:r>
              <m:r>
                <w:rPr>
                  <w:rFonts w:ascii="Cambria Math" w:hAnsi="Cambria Math" w:cs="David" w:hint="cs"/>
                </w:rPr>
                <m:t xml:space="preserve"> </m:t>
              </m:r>
              <m:r>
                <w:rPr>
                  <w:rFonts w:ascii="Cambria Math" w:hAnsi="Cambria Math" w:cs="David" w:hint="cs"/>
                  <w:rtl/>
                </w:rPr>
                <m:t>התוצר</m:t>
              </m:r>
            </m:den>
          </m:f>
          <m:r>
            <w:rPr>
              <w:rFonts w:ascii="Cambria Math" w:hAnsi="Cambria Math" w:cs="David" w:hint="cs"/>
            </w:rPr>
            <m:t>=</m:t>
          </m:r>
          <m:f>
            <m:fPr>
              <m:ctrlPr>
                <w:ins w:id="15" w:author="Shay Tsaban" w:date="2024-11-07T13:11:00Z" w16du:dateUtc="2024-11-07T11:11:00Z">
                  <w:rPr>
                    <w:rFonts w:ascii="Cambria Math" w:hAnsi="Cambria Math" w:cs="David" w:hint="cs"/>
                    <w:i/>
                  </w:rPr>
                </w:ins>
              </m:ctrlPr>
            </m:fPr>
            <m:num>
              <m:r>
                <w:rPr>
                  <w:rFonts w:ascii="Cambria Math" w:hAnsi="Cambria Math" w:cs="David" w:hint="cs"/>
                </w:rPr>
                <m:t>700+100</m:t>
              </m:r>
              <m:ctrlPr>
                <w:ins w:id="16" w:author="Shay Tsaban" w:date="2024-11-07T13:11:00Z" w16du:dateUtc="2024-11-07T11:11:00Z">
                  <w:rPr>
                    <w:rFonts w:ascii="Cambria Math" w:hAnsi="Cambria Math" w:cs="David" w:hint="cs"/>
                    <w:i/>
                    <w:rtl/>
                  </w:rPr>
                </w:ins>
              </m:ctrlPr>
            </m:num>
            <m:den>
              <m:r>
                <w:rPr>
                  <w:rFonts w:ascii="Cambria Math" w:hAnsi="Cambria Math" w:cs="David" w:hint="cs"/>
                </w:rPr>
                <m:t>1,600</m:t>
              </m:r>
            </m:den>
          </m:f>
          <m:r>
            <w:rPr>
              <w:rFonts w:ascii="Cambria Math" w:hAnsi="Cambria Math" w:cs="David" w:hint="cs"/>
            </w:rPr>
            <m:t>=0.5</m:t>
          </m:r>
        </m:oMath>
      </m:oMathPara>
    </w:p>
    <w:p w14:paraId="1BEAF753" w14:textId="77777777" w:rsidR="00314B66" w:rsidRDefault="00314B66" w:rsidP="00314B66">
      <w:pPr>
        <w:bidi/>
        <w:spacing w:line="360" w:lineRule="auto"/>
        <w:contextualSpacing/>
        <w:rPr>
          <w:rFonts w:ascii="David" w:hAnsi="David" w:cs="David"/>
          <w:rtl/>
        </w:rPr>
      </w:pPr>
    </w:p>
    <w:p w14:paraId="201EFD5A" w14:textId="77777777" w:rsidR="00314B66" w:rsidRDefault="00314B66" w:rsidP="00314B66">
      <w:pPr>
        <w:bidi/>
        <w:spacing w:line="360" w:lineRule="auto"/>
        <w:contextualSpacing/>
        <w:rPr>
          <w:rFonts w:ascii="David" w:hAnsi="David" w:cs="David"/>
          <w:rtl/>
        </w:rPr>
      </w:pPr>
      <w:r>
        <w:rPr>
          <w:rFonts w:ascii="David" w:hAnsi="David" w:cs="David" w:hint="cs"/>
          <w:rtl/>
        </w:rPr>
        <w:t xml:space="preserve">מה עשינו כאן? זכרנו שכדי לחשב את החוב לתום 2011, תמיד ניתן להתבסס על החוב לתום 2010 ולהוסיף את הגירעון של שנת 2011 (כי החוב הוא ערך מצטבר של גירעונות). </w:t>
      </w:r>
    </w:p>
    <w:p w14:paraId="5FEA2323" w14:textId="77777777" w:rsidR="00314B66" w:rsidRPr="001042AB" w:rsidRDefault="00314B66" w:rsidP="00314B66">
      <w:pPr>
        <w:bidi/>
        <w:spacing w:line="360" w:lineRule="auto"/>
        <w:contextualSpacing/>
        <w:rPr>
          <w:rFonts w:ascii="David" w:hAnsi="David" w:cs="David"/>
          <w:rtl/>
        </w:rPr>
      </w:pPr>
    </w:p>
    <w:p w14:paraId="3452CD75" w14:textId="77777777" w:rsidR="00314B66" w:rsidRPr="001042AB" w:rsidRDefault="00314B66" w:rsidP="00314B66">
      <w:pPr>
        <w:bidi/>
        <w:spacing w:line="360" w:lineRule="auto"/>
        <w:contextualSpacing/>
        <w:rPr>
          <w:rFonts w:ascii="David" w:hAnsi="David" w:cs="David"/>
          <w:b/>
          <w:bCs/>
          <w:rtl/>
        </w:rPr>
      </w:pPr>
      <w:r w:rsidRPr="00082C6B">
        <w:rPr>
          <w:rFonts w:ascii="David" w:hAnsi="David" w:cs="David" w:hint="cs"/>
          <w:b/>
          <w:bCs/>
          <w:highlight w:val="cyan"/>
          <w:rtl/>
        </w:rPr>
        <w:t xml:space="preserve">שאלה 23 </w:t>
      </w:r>
      <w:r w:rsidRPr="00082C6B">
        <w:rPr>
          <w:rFonts w:ascii="David" w:hAnsi="David" w:cs="David"/>
          <w:b/>
          <w:bCs/>
          <w:highlight w:val="cyan"/>
          <w:rtl/>
        </w:rPr>
        <w:t>–</w:t>
      </w:r>
      <w:r w:rsidRPr="00082C6B">
        <w:rPr>
          <w:rFonts w:ascii="David" w:hAnsi="David" w:cs="David" w:hint="cs"/>
          <w:b/>
          <w:bCs/>
          <w:highlight w:val="cyan"/>
          <w:rtl/>
        </w:rPr>
        <w:t xml:space="preserve"> חישוב יחס חוב תוצר (דוגמא נוספת</w:t>
      </w:r>
      <w:r>
        <w:rPr>
          <w:rFonts w:ascii="David" w:hAnsi="David" w:cs="David" w:hint="cs"/>
          <w:b/>
          <w:bCs/>
          <w:highlight w:val="cyan"/>
          <w:rtl/>
        </w:rPr>
        <w:t xml:space="preserve"> כמעט זהה</w:t>
      </w:r>
      <w:r w:rsidRPr="00082C6B">
        <w:rPr>
          <w:rFonts w:ascii="David" w:hAnsi="David" w:cs="David" w:hint="cs"/>
          <w:b/>
          <w:bCs/>
          <w:highlight w:val="cyan"/>
          <w:rtl/>
        </w:rPr>
        <w:t>) - לבית</w:t>
      </w:r>
    </w:p>
    <w:p w14:paraId="67A0CFE0"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להלן נתונים בנוגע למדינה א' עבור השנים 2010 ו- 2011:</w:t>
      </w:r>
    </w:p>
    <w:p w14:paraId="1F53C46E"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בשנת 2010 התוצר של מדינה א' היה 1,000 ש״ח </w:t>
      </w:r>
      <w:r w:rsidRPr="001042AB">
        <w:rPr>
          <w:rFonts w:ascii="David" w:hAnsi="David" w:cs="David" w:hint="cs"/>
          <w:highlight w:val="yellow"/>
          <w:rtl/>
        </w:rPr>
        <w:t>והחוב</w:t>
      </w:r>
      <w:r w:rsidRPr="001042AB">
        <w:rPr>
          <w:rFonts w:ascii="David" w:hAnsi="David" w:cs="David" w:hint="cs"/>
          <w:rtl/>
        </w:rPr>
        <w:t xml:space="preserve"> של מדינה א' בסוף השנה (</w:t>
      </w:r>
      <w:r w:rsidRPr="001042AB">
        <w:rPr>
          <w:rFonts w:ascii="David" w:hAnsi="David" w:cs="David" w:hint="cs"/>
          <w:highlight w:val="yellow"/>
          <w:rtl/>
        </w:rPr>
        <w:t>31.12.</w:t>
      </w:r>
      <w:r w:rsidRPr="001042AB">
        <w:rPr>
          <w:rFonts w:ascii="David" w:hAnsi="David" w:cs="David" w:hint="cs"/>
          <w:b/>
          <w:bCs/>
          <w:highlight w:val="green"/>
          <w:rtl/>
        </w:rPr>
        <w:t>2010</w:t>
      </w:r>
      <w:r w:rsidRPr="001042AB">
        <w:rPr>
          <w:rFonts w:ascii="David" w:hAnsi="David" w:cs="David" w:hint="cs"/>
          <w:rtl/>
        </w:rPr>
        <w:t>) היה 800 ש״ח.</w:t>
      </w:r>
    </w:p>
    <w:p w14:paraId="6BA373B2"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highlight w:val="yellow"/>
          <w:rtl/>
        </w:rPr>
        <w:t xml:space="preserve">בשנת </w:t>
      </w:r>
      <w:r w:rsidRPr="001042AB">
        <w:rPr>
          <w:rFonts w:ascii="David" w:hAnsi="David" w:cs="David" w:hint="cs"/>
          <w:b/>
          <w:bCs/>
          <w:highlight w:val="yellow"/>
          <w:rtl/>
        </w:rPr>
        <w:t>2011</w:t>
      </w:r>
      <w:r w:rsidRPr="001042AB">
        <w:rPr>
          <w:rFonts w:ascii="David" w:hAnsi="David" w:cs="David" w:hint="cs"/>
          <w:highlight w:val="yellow"/>
          <w:rtl/>
        </w:rPr>
        <w:t xml:space="preserve"> התוצר של מדינה א' היה 1,600 ש״ח</w:t>
      </w:r>
      <w:r w:rsidRPr="001042AB">
        <w:rPr>
          <w:rFonts w:ascii="David" w:hAnsi="David" w:cs="David" w:hint="cs"/>
          <w:rtl/>
        </w:rPr>
        <w:t xml:space="preserve"> והגירעון של מדינה א' במהלך שנת 2011 היה 100 ש״ח</w:t>
      </w:r>
    </w:p>
    <w:p w14:paraId="789A554B" w14:textId="77777777" w:rsidR="00314B66" w:rsidRPr="001042AB" w:rsidRDefault="00314B66" w:rsidP="00314B66">
      <w:pPr>
        <w:bidi/>
        <w:spacing w:line="360" w:lineRule="auto"/>
        <w:contextualSpacing/>
        <w:rPr>
          <w:rFonts w:ascii="David" w:hAnsi="David" w:cs="David"/>
          <w:b/>
          <w:bCs/>
          <w:rtl/>
        </w:rPr>
      </w:pPr>
      <w:r w:rsidRPr="001042AB">
        <w:rPr>
          <w:rFonts w:ascii="David" w:hAnsi="David" w:cs="David" w:hint="cs"/>
          <w:b/>
          <w:bCs/>
          <w:rtl/>
        </w:rPr>
        <w:t>נדרש:</w:t>
      </w:r>
      <w:r w:rsidRPr="001042AB">
        <w:rPr>
          <w:rFonts w:ascii="David" w:hAnsi="David" w:cs="David" w:hint="cs"/>
          <w:b/>
          <w:bCs/>
        </w:rPr>
        <w:t xml:space="preserve"> </w:t>
      </w:r>
      <w:r w:rsidRPr="001042AB">
        <w:rPr>
          <w:rFonts w:ascii="David" w:hAnsi="David" w:cs="David" w:hint="cs"/>
          <w:b/>
          <w:bCs/>
          <w:rtl/>
        </w:rPr>
        <w:t>חשבו את יחס החוב תוצר של מדינה א' נכון לתאריך 31.12.</w:t>
      </w:r>
      <w:r w:rsidRPr="001042AB">
        <w:rPr>
          <w:rFonts w:ascii="David" w:hAnsi="David" w:cs="David" w:hint="cs"/>
          <w:b/>
          <w:bCs/>
          <w:u w:val="single"/>
          <w:rtl/>
        </w:rPr>
        <w:t>2011</w:t>
      </w:r>
      <w:r w:rsidRPr="001042AB">
        <w:rPr>
          <w:rFonts w:ascii="David" w:hAnsi="David" w:cs="David" w:hint="cs"/>
          <w:b/>
          <w:bCs/>
          <w:rtl/>
        </w:rPr>
        <w:t>.</w:t>
      </w:r>
    </w:p>
    <w:p w14:paraId="53C71229" w14:textId="77777777" w:rsidR="00314B66" w:rsidRPr="001042AB" w:rsidRDefault="00314B66" w:rsidP="00314B66">
      <w:pPr>
        <w:bidi/>
        <w:spacing w:line="360" w:lineRule="auto"/>
        <w:contextualSpacing/>
        <w:rPr>
          <w:rFonts w:ascii="David" w:hAnsi="David" w:cs="David"/>
          <w:rtl/>
        </w:rPr>
      </w:pPr>
    </w:p>
    <w:p w14:paraId="171088BD" w14:textId="77777777" w:rsidR="00314B66" w:rsidRPr="001042AB" w:rsidRDefault="00314B66" w:rsidP="00314B66">
      <w:pPr>
        <w:bidi/>
        <w:spacing w:line="360" w:lineRule="auto"/>
        <w:contextualSpacing/>
        <w:rPr>
          <w:rFonts w:ascii="David" w:hAnsi="David" w:cs="David"/>
          <w:b/>
          <w:bCs/>
          <w:rtl/>
        </w:rPr>
      </w:pPr>
      <w:r w:rsidRPr="001042AB">
        <w:rPr>
          <w:rFonts w:ascii="David" w:hAnsi="David" w:cs="David" w:hint="cs"/>
          <w:b/>
          <w:bCs/>
          <w:rtl/>
        </w:rPr>
        <w:t>פתרון:</w:t>
      </w:r>
    </w:p>
    <w:p w14:paraId="705A65F7"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בשונה משאלה 4 – כאן אין נתונים ישירים על החוב לתום 2011 במדינה א. לכן, צריך לחשב אותו בעצמנו – על ידי כך שנוסיף לחוב ל-31.12.2010 את הגירעון לשנת 2011. </w:t>
      </w:r>
    </w:p>
    <w:p w14:paraId="5706B47B" w14:textId="77777777" w:rsidR="00314B66" w:rsidRPr="001042AB" w:rsidRDefault="00314B66" w:rsidP="00314B66">
      <w:pPr>
        <w:bidi/>
        <w:spacing w:line="360" w:lineRule="auto"/>
        <w:contextualSpacing/>
        <w:rPr>
          <w:rFonts w:ascii="David" w:hAnsi="David" w:cs="David"/>
          <w:rtl/>
        </w:rPr>
      </w:pPr>
    </w:p>
    <w:p w14:paraId="3746C759"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החוב של מדינה א – 31.12.2010:</w:t>
      </w:r>
      <w:r w:rsidRPr="001042AB">
        <w:rPr>
          <w:rFonts w:ascii="David" w:hAnsi="David" w:cs="David" w:hint="cs"/>
          <w:rtl/>
        </w:rPr>
        <w:tab/>
      </w:r>
      <w:r w:rsidRPr="001042AB">
        <w:rPr>
          <w:rFonts w:ascii="David" w:hAnsi="David" w:cs="David" w:hint="cs"/>
          <w:rtl/>
        </w:rPr>
        <w:tab/>
      </w:r>
      <w:r w:rsidRPr="001042AB">
        <w:rPr>
          <w:rFonts w:ascii="David" w:hAnsi="David" w:cs="David" w:hint="cs"/>
          <w:rtl/>
        </w:rPr>
        <w:tab/>
        <w:t>800</w:t>
      </w:r>
    </w:p>
    <w:p w14:paraId="315A740E"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נוסיף את הגירעון של שנת 2011:</w:t>
      </w:r>
      <w:r w:rsidRPr="001042AB">
        <w:rPr>
          <w:rFonts w:ascii="David" w:hAnsi="David" w:cs="David" w:hint="cs"/>
          <w:rtl/>
        </w:rPr>
        <w:tab/>
      </w:r>
      <w:r w:rsidRPr="001042AB">
        <w:rPr>
          <w:rFonts w:ascii="David" w:hAnsi="David" w:cs="David" w:hint="cs"/>
          <w:rtl/>
        </w:rPr>
        <w:tab/>
      </w:r>
      <w:r w:rsidRPr="001042AB">
        <w:rPr>
          <w:rFonts w:ascii="David" w:hAnsi="David" w:cs="David" w:hint="cs"/>
          <w:rtl/>
        </w:rPr>
        <w:tab/>
      </w:r>
      <w:r w:rsidRPr="001042AB">
        <w:rPr>
          <w:rFonts w:ascii="David" w:hAnsi="David" w:cs="David" w:hint="cs"/>
          <w:u w:val="single"/>
          <w:rtl/>
        </w:rPr>
        <w:t>100</w:t>
      </w:r>
    </w:p>
    <w:p w14:paraId="762304F0"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נקבל את החוב של מדינה א – 31.12.2011:</w:t>
      </w:r>
      <w:r w:rsidRPr="001042AB">
        <w:rPr>
          <w:rFonts w:ascii="David" w:hAnsi="David" w:cs="David" w:hint="cs"/>
          <w:rtl/>
        </w:rPr>
        <w:tab/>
        <w:t>900</w:t>
      </w:r>
    </w:p>
    <w:p w14:paraId="388172CF" w14:textId="77777777" w:rsidR="00314B66" w:rsidRPr="001042AB" w:rsidRDefault="00314B66" w:rsidP="00314B66">
      <w:pPr>
        <w:bidi/>
        <w:spacing w:line="360" w:lineRule="auto"/>
        <w:contextualSpacing/>
        <w:rPr>
          <w:rFonts w:ascii="David" w:hAnsi="David" w:cs="David"/>
          <w:rtl/>
        </w:rPr>
      </w:pPr>
    </w:p>
    <w:p w14:paraId="591E4032" w14:textId="77777777" w:rsidR="00314B66" w:rsidRPr="001042AB" w:rsidRDefault="00314B66" w:rsidP="00314B66">
      <w:pPr>
        <w:bidi/>
        <w:spacing w:line="360" w:lineRule="auto"/>
        <w:contextualSpacing/>
        <w:rPr>
          <w:rFonts w:ascii="David" w:hAnsi="David" w:cs="David"/>
          <w:rtl/>
        </w:rPr>
      </w:pPr>
    </w:p>
    <w:p w14:paraId="7891A590" w14:textId="77777777" w:rsidR="00314B66" w:rsidRPr="001042AB" w:rsidRDefault="00000000" w:rsidP="00314B66">
      <w:pPr>
        <w:bidi/>
        <w:spacing w:line="360" w:lineRule="auto"/>
        <w:contextualSpacing/>
        <w:rPr>
          <w:rFonts w:ascii="David" w:hAnsi="David" w:cs="David"/>
          <w:rtl/>
        </w:rPr>
      </w:pPr>
      <m:oMathPara>
        <m:oMath>
          <m:f>
            <m:fPr>
              <m:ctrlPr>
                <w:ins w:id="17" w:author="Shay Tsaban" w:date="2024-11-07T13:11:00Z" w16du:dateUtc="2024-11-07T11:11:00Z">
                  <w:rPr>
                    <w:rFonts w:ascii="Cambria Math" w:hAnsi="Cambria Math" w:cs="David" w:hint="cs"/>
                    <w:i/>
                  </w:rPr>
                </w:ins>
              </m:ctrlPr>
            </m:fPr>
            <m:num>
              <m:r>
                <w:rPr>
                  <w:rFonts w:ascii="Cambria Math" w:hAnsi="Cambria Math" w:cs="David" w:hint="cs"/>
                </w:rPr>
                <m:t xml:space="preserve"> 31.12.2011 </m:t>
              </m:r>
              <m:r>
                <w:rPr>
                  <w:rFonts w:ascii="Cambria Math" w:hAnsi="Cambria Math" w:cs="David" w:hint="cs"/>
                  <w:rtl/>
                </w:rPr>
                <m:t>השנה</m:t>
              </m:r>
              <m:r>
                <w:rPr>
                  <w:rFonts w:ascii="Cambria Math" w:hAnsi="Cambria Math" w:cs="David" w:hint="cs"/>
                </w:rPr>
                <m:t xml:space="preserve"> </m:t>
              </m:r>
              <m:r>
                <w:rPr>
                  <w:rFonts w:ascii="Cambria Math" w:hAnsi="Cambria Math" w:cs="David" w:hint="cs"/>
                  <w:rtl/>
                </w:rPr>
                <m:t>לתום</m:t>
              </m:r>
              <m:r>
                <w:rPr>
                  <w:rFonts w:ascii="Cambria Math" w:hAnsi="Cambria Math" w:cs="David" w:hint="cs"/>
                </w:rPr>
                <m:t xml:space="preserve"> </m:t>
              </m:r>
              <m:r>
                <w:rPr>
                  <w:rFonts w:ascii="Cambria Math" w:hAnsi="Cambria Math" w:cs="David" w:hint="cs"/>
                  <w:rtl/>
                </w:rPr>
                <m:t>חוב</m:t>
              </m:r>
              <m:ctrlPr>
                <w:ins w:id="18" w:author="Shay Tsaban" w:date="2024-11-07T13:11:00Z" w16du:dateUtc="2024-11-07T11:11:00Z">
                  <w:rPr>
                    <w:rFonts w:ascii="Cambria Math" w:hAnsi="Cambria Math" w:cs="David" w:hint="cs"/>
                    <w:i/>
                    <w:rtl/>
                  </w:rPr>
                </w:ins>
              </m:ctrlPr>
            </m:num>
            <m:den>
              <m:r>
                <w:rPr>
                  <w:rFonts w:ascii="Cambria Math" w:hAnsi="Cambria Math" w:cs="David" w:hint="cs"/>
                </w:rPr>
                <m:t xml:space="preserve">2011 </m:t>
              </m:r>
              <m:r>
                <w:rPr>
                  <w:rFonts w:ascii="Cambria Math" w:hAnsi="Cambria Math" w:cs="David" w:hint="cs"/>
                  <w:rtl/>
                </w:rPr>
                <m:t>השנתי</m:t>
              </m:r>
              <m:r>
                <w:rPr>
                  <w:rFonts w:ascii="Cambria Math" w:hAnsi="Cambria Math" w:cs="David" w:hint="cs"/>
                </w:rPr>
                <m:t xml:space="preserve"> </m:t>
              </m:r>
              <m:r>
                <w:rPr>
                  <w:rFonts w:ascii="Cambria Math" w:hAnsi="Cambria Math" w:cs="David" w:hint="cs"/>
                  <w:rtl/>
                </w:rPr>
                <m:t>התוצר</m:t>
              </m:r>
            </m:den>
          </m:f>
          <m:r>
            <w:rPr>
              <w:rFonts w:ascii="Cambria Math" w:hAnsi="Cambria Math" w:cs="David" w:hint="cs"/>
            </w:rPr>
            <m:t>=</m:t>
          </m:r>
          <m:f>
            <m:fPr>
              <m:ctrlPr>
                <w:ins w:id="19" w:author="Shay Tsaban" w:date="2024-11-07T13:11:00Z" w16du:dateUtc="2024-11-07T11:11:00Z">
                  <w:rPr>
                    <w:rFonts w:ascii="Cambria Math" w:hAnsi="Cambria Math" w:cs="David" w:hint="cs"/>
                    <w:i/>
                  </w:rPr>
                </w:ins>
              </m:ctrlPr>
            </m:fPr>
            <m:num>
              <m:r>
                <w:rPr>
                  <w:rFonts w:ascii="Cambria Math" w:hAnsi="Cambria Math" w:cs="David" w:hint="cs"/>
                </w:rPr>
                <m:t>900</m:t>
              </m:r>
              <m:ctrlPr>
                <w:ins w:id="20" w:author="Shay Tsaban" w:date="2024-11-07T13:11:00Z" w16du:dateUtc="2024-11-07T11:11:00Z">
                  <w:rPr>
                    <w:rFonts w:ascii="Cambria Math" w:hAnsi="Cambria Math" w:cs="David" w:hint="cs"/>
                    <w:i/>
                    <w:rtl/>
                  </w:rPr>
                </w:ins>
              </m:ctrlPr>
            </m:num>
            <m:den>
              <m:r>
                <w:rPr>
                  <w:rFonts w:ascii="Cambria Math" w:hAnsi="Cambria Math" w:cs="David" w:hint="cs"/>
                </w:rPr>
                <m:t>1,600</m:t>
              </m:r>
            </m:den>
          </m:f>
          <m:r>
            <w:rPr>
              <w:rFonts w:ascii="Cambria Math" w:hAnsi="Cambria Math" w:cs="David" w:hint="cs"/>
            </w:rPr>
            <m:t>=0.5625</m:t>
          </m:r>
        </m:oMath>
      </m:oMathPara>
    </w:p>
    <w:p w14:paraId="068978A2" w14:textId="77777777" w:rsidR="00314B66" w:rsidRPr="001042AB" w:rsidRDefault="00314B66" w:rsidP="00314B66">
      <w:pPr>
        <w:bidi/>
        <w:spacing w:line="360" w:lineRule="auto"/>
        <w:contextualSpacing/>
        <w:rPr>
          <w:rFonts w:ascii="David" w:hAnsi="David" w:cs="David"/>
          <w:rtl/>
        </w:rPr>
      </w:pPr>
    </w:p>
    <w:p w14:paraId="62E580F1" w14:textId="77777777" w:rsidR="00314B66" w:rsidRPr="001042AB" w:rsidRDefault="00314B66" w:rsidP="00314B66">
      <w:pPr>
        <w:bidi/>
        <w:rPr>
          <w:rFonts w:ascii="David" w:eastAsiaTheme="minorEastAsia" w:hAnsi="David" w:cs="David"/>
          <w:u w:val="single"/>
          <w:rtl/>
        </w:rPr>
      </w:pPr>
    </w:p>
    <w:p w14:paraId="19909032" w14:textId="77777777" w:rsidR="00314B66" w:rsidRPr="001042AB" w:rsidRDefault="00314B66" w:rsidP="00314B66">
      <w:pPr>
        <w:bidi/>
        <w:rPr>
          <w:rFonts w:ascii="David" w:eastAsiaTheme="minorEastAsia" w:hAnsi="David" w:cs="David"/>
          <w:u w:val="single"/>
          <w:rtl/>
        </w:rPr>
      </w:pPr>
    </w:p>
    <w:p w14:paraId="59F87E31" w14:textId="77777777" w:rsidR="00314B66" w:rsidRPr="001042AB" w:rsidRDefault="00314B66" w:rsidP="00314B66">
      <w:pPr>
        <w:bidi/>
        <w:rPr>
          <w:rFonts w:ascii="David" w:eastAsiaTheme="minorEastAsia" w:hAnsi="David" w:cs="David"/>
          <w:u w:val="single"/>
          <w:rtl/>
        </w:rPr>
      </w:pPr>
    </w:p>
    <w:p w14:paraId="2D0E0833" w14:textId="77777777" w:rsidR="00314B66" w:rsidRPr="001042AB" w:rsidRDefault="00314B66" w:rsidP="00314B66">
      <w:pPr>
        <w:bidi/>
        <w:rPr>
          <w:rFonts w:ascii="David" w:eastAsiaTheme="minorEastAsia" w:hAnsi="David" w:cs="David"/>
          <w:u w:val="single"/>
          <w:rtl/>
        </w:rPr>
      </w:pPr>
    </w:p>
    <w:p w14:paraId="0E5D63AC" w14:textId="77777777" w:rsidR="00314B66" w:rsidRPr="003A06B7" w:rsidRDefault="00314B66" w:rsidP="00314B66">
      <w:pPr>
        <w:rPr>
          <w:rFonts w:ascii="David" w:eastAsiaTheme="minorEastAsia" w:hAnsi="David" w:cs="David"/>
          <w:rtl/>
        </w:rPr>
      </w:pPr>
      <w:r w:rsidRPr="003A06B7">
        <w:rPr>
          <w:rFonts w:ascii="David" w:eastAsiaTheme="minorEastAsia" w:hAnsi="David" w:cs="David"/>
          <w:rtl/>
        </w:rPr>
        <w:br w:type="page"/>
      </w:r>
    </w:p>
    <w:p w14:paraId="2FC57A7A" w14:textId="77777777" w:rsidR="00314B66" w:rsidRPr="001042AB" w:rsidRDefault="00314B66" w:rsidP="00314B66">
      <w:pPr>
        <w:bidi/>
        <w:rPr>
          <w:rFonts w:ascii="David" w:eastAsiaTheme="minorEastAsia" w:hAnsi="David" w:cs="David"/>
          <w:u w:val="single"/>
          <w:rtl/>
        </w:rPr>
      </w:pPr>
    </w:p>
    <w:p w14:paraId="45F86E9D" w14:textId="77777777" w:rsidR="00314B66" w:rsidRPr="001042AB" w:rsidRDefault="00314B66" w:rsidP="00314B66">
      <w:pPr>
        <w:bidi/>
        <w:spacing w:line="360" w:lineRule="auto"/>
        <w:contextualSpacing/>
        <w:rPr>
          <w:rFonts w:ascii="David" w:eastAsiaTheme="minorEastAsia" w:hAnsi="David" w:cs="David"/>
          <w:b/>
          <w:bCs/>
          <w:rtl/>
        </w:rPr>
      </w:pPr>
      <w:r w:rsidRPr="001042AB">
        <w:rPr>
          <w:rFonts w:ascii="David" w:eastAsiaTheme="minorEastAsia" w:hAnsi="David" w:cs="David" w:hint="cs"/>
          <w:b/>
          <w:bCs/>
          <w:rtl/>
        </w:rPr>
        <w:t>הדרכים לשמור על יחס חוב/תוצר נמוך</w:t>
      </w:r>
    </w:p>
    <w:p w14:paraId="66B86422" w14:textId="1CFC89A5" w:rsidR="00314B66" w:rsidRPr="001042AB" w:rsidRDefault="00314B66" w:rsidP="00314B66">
      <w:pPr>
        <w:bidi/>
        <w:spacing w:line="360" w:lineRule="auto"/>
        <w:contextualSpacing/>
        <w:rPr>
          <w:rFonts w:ascii="David" w:eastAsiaTheme="minorEastAsia" w:hAnsi="David" w:cs="David"/>
          <w:rtl/>
        </w:rPr>
      </w:pPr>
      <w:r w:rsidRPr="001042AB">
        <w:rPr>
          <w:rFonts w:ascii="David" w:eastAsiaTheme="minorEastAsia" w:hAnsi="David" w:cs="David" w:hint="cs"/>
          <w:rtl/>
        </w:rPr>
        <w:t xml:space="preserve">בכדי לשמור על </w:t>
      </w:r>
      <w:r>
        <w:rPr>
          <w:rFonts w:ascii="David" w:eastAsiaTheme="minorEastAsia" w:hAnsi="David" w:cs="David" w:hint="cs"/>
          <w:rtl/>
        </w:rPr>
        <w:t xml:space="preserve">אינדיקטורים כלכליים המייצגים חוסן ומשמעת תקציבית, מהטעמים שמנינו לעיל </w:t>
      </w:r>
      <w:r w:rsidRPr="001042AB">
        <w:rPr>
          <w:rFonts w:ascii="David" w:eastAsiaTheme="minorEastAsia" w:hAnsi="David" w:cs="David" w:hint="cs"/>
          <w:rtl/>
        </w:rPr>
        <w:t>ישנם שני מנגנונים שנקבעו בישראל.</w:t>
      </w:r>
    </w:p>
    <w:p w14:paraId="4AE66A28" w14:textId="77777777" w:rsidR="00314B66" w:rsidRPr="001042AB" w:rsidRDefault="00314B66" w:rsidP="00625A6D">
      <w:pPr>
        <w:pStyle w:val="ListParagraph"/>
        <w:numPr>
          <w:ilvl w:val="0"/>
          <w:numId w:val="7"/>
        </w:numPr>
        <w:bidi/>
        <w:spacing w:line="360" w:lineRule="auto"/>
        <w:rPr>
          <w:rFonts w:ascii="David" w:eastAsiaTheme="minorEastAsia" w:hAnsi="David" w:cs="David"/>
        </w:rPr>
      </w:pPr>
      <w:r w:rsidRPr="001042AB">
        <w:rPr>
          <w:rFonts w:ascii="David" w:eastAsiaTheme="minorEastAsia" w:hAnsi="David" w:cs="David" w:hint="cs"/>
          <w:rtl/>
        </w:rPr>
        <w:t>יעד הגירעון.</w:t>
      </w:r>
    </w:p>
    <w:p w14:paraId="04835966" w14:textId="77777777" w:rsidR="00314B66" w:rsidRPr="001042AB" w:rsidRDefault="00314B66" w:rsidP="00625A6D">
      <w:pPr>
        <w:pStyle w:val="ListParagraph"/>
        <w:numPr>
          <w:ilvl w:val="0"/>
          <w:numId w:val="7"/>
        </w:numPr>
        <w:bidi/>
        <w:spacing w:line="360" w:lineRule="auto"/>
        <w:rPr>
          <w:rFonts w:ascii="David" w:eastAsiaTheme="minorEastAsia" w:hAnsi="David" w:cs="David"/>
        </w:rPr>
      </w:pPr>
      <w:r w:rsidRPr="001042AB">
        <w:rPr>
          <w:rFonts w:ascii="David" w:eastAsiaTheme="minorEastAsia" w:hAnsi="David" w:cs="David" w:hint="cs"/>
          <w:rtl/>
        </w:rPr>
        <w:t>תקרת ההוצאה.</w:t>
      </w:r>
    </w:p>
    <w:p w14:paraId="3E0961DE" w14:textId="77777777" w:rsidR="00314B66" w:rsidRPr="001042AB" w:rsidRDefault="00314B66" w:rsidP="00314B66">
      <w:pPr>
        <w:bidi/>
        <w:spacing w:line="360" w:lineRule="auto"/>
        <w:rPr>
          <w:rFonts w:ascii="David" w:eastAsiaTheme="minorEastAsia" w:hAnsi="David" w:cs="David"/>
          <w:u w:val="single"/>
          <w:rtl/>
        </w:rPr>
      </w:pPr>
    </w:p>
    <w:p w14:paraId="08FC43E4" w14:textId="77777777" w:rsidR="00314B66" w:rsidRPr="001042AB" w:rsidRDefault="00314B66" w:rsidP="00314B66">
      <w:pPr>
        <w:bidi/>
        <w:spacing w:line="360" w:lineRule="auto"/>
        <w:rPr>
          <w:rFonts w:ascii="David" w:eastAsiaTheme="minorEastAsia" w:hAnsi="David" w:cs="David"/>
          <w:b/>
          <w:bCs/>
          <w:rtl/>
        </w:rPr>
      </w:pPr>
      <w:r w:rsidRPr="001042AB">
        <w:rPr>
          <w:rFonts w:ascii="David" w:eastAsiaTheme="minorEastAsia" w:hAnsi="David" w:cs="David" w:hint="cs"/>
          <w:b/>
          <w:bCs/>
          <w:rtl/>
        </w:rPr>
        <w:t>יעד הגירעון</w:t>
      </w:r>
    </w:p>
    <w:p w14:paraId="50C524D2" w14:textId="77777777" w:rsidR="00314B66" w:rsidRPr="00F01593" w:rsidRDefault="00314B66" w:rsidP="00625A6D">
      <w:pPr>
        <w:pStyle w:val="ListParagraph"/>
        <w:numPr>
          <w:ilvl w:val="0"/>
          <w:numId w:val="20"/>
        </w:numPr>
        <w:bidi/>
        <w:spacing w:line="360" w:lineRule="auto"/>
        <w:rPr>
          <w:rFonts w:ascii="David" w:eastAsiaTheme="minorEastAsia" w:hAnsi="David" w:cs="David"/>
          <w:highlight w:val="yellow"/>
          <w:rtl/>
        </w:rPr>
      </w:pPr>
      <w:r w:rsidRPr="00F01593">
        <w:rPr>
          <w:rFonts w:ascii="David" w:eastAsiaTheme="minorEastAsia" w:hAnsi="David" w:cs="David" w:hint="cs"/>
          <w:highlight w:val="yellow"/>
          <w:rtl/>
        </w:rPr>
        <w:t>בכדי למנוע גירעונות תקציבים גדולים וחוב גבוה שינבע מהם - הממשלה קובעת יעד גירעון שאמור להגביל את הגירעון.</w:t>
      </w:r>
    </w:p>
    <w:p w14:paraId="36225F76" w14:textId="77777777" w:rsidR="00314B66" w:rsidRPr="00F01593" w:rsidRDefault="00314B66" w:rsidP="00625A6D">
      <w:pPr>
        <w:pStyle w:val="ListParagraph"/>
        <w:numPr>
          <w:ilvl w:val="0"/>
          <w:numId w:val="20"/>
        </w:numPr>
        <w:bidi/>
        <w:spacing w:line="360" w:lineRule="auto"/>
        <w:rPr>
          <w:rFonts w:ascii="David" w:eastAsiaTheme="minorEastAsia" w:hAnsi="David" w:cs="David"/>
          <w:highlight w:val="yellow"/>
          <w:rtl/>
        </w:rPr>
      </w:pPr>
      <w:r w:rsidRPr="00F01593">
        <w:rPr>
          <w:rFonts w:ascii="David" w:eastAsiaTheme="minorEastAsia" w:hAnsi="David" w:cs="David" w:hint="cs"/>
          <w:highlight w:val="yellow"/>
          <w:rtl/>
        </w:rPr>
        <w:t xml:space="preserve">יעד הגירעון נקבע כאחוז מהתוצר </w:t>
      </w:r>
      <w:r>
        <w:rPr>
          <w:rFonts w:ascii="David" w:eastAsiaTheme="minorEastAsia" w:hAnsi="David" w:cs="David" w:hint="cs"/>
          <w:highlight w:val="yellow"/>
          <w:rtl/>
        </w:rPr>
        <w:t xml:space="preserve">הצפוי </w:t>
      </w:r>
      <w:r w:rsidRPr="00F01593">
        <w:rPr>
          <w:rFonts w:ascii="David" w:eastAsiaTheme="minorEastAsia" w:hAnsi="David" w:cs="David" w:hint="cs"/>
          <w:highlight w:val="yellow"/>
          <w:rtl/>
        </w:rPr>
        <w:t>של השנה הבאה.</w:t>
      </w:r>
    </w:p>
    <w:p w14:paraId="5FB4FD2B" w14:textId="77777777" w:rsidR="00314B66" w:rsidRDefault="00314B66" w:rsidP="00314B66">
      <w:pPr>
        <w:bidi/>
        <w:spacing w:line="360" w:lineRule="auto"/>
        <w:rPr>
          <w:rFonts w:ascii="David" w:eastAsiaTheme="minorEastAsia" w:hAnsi="David" w:cs="David"/>
          <w:rtl/>
        </w:rPr>
      </w:pPr>
    </w:p>
    <w:p w14:paraId="3D614984" w14:textId="77777777" w:rsidR="00314B66" w:rsidRPr="001042AB" w:rsidRDefault="00314B66" w:rsidP="00314B66">
      <w:pPr>
        <w:bidi/>
        <w:spacing w:line="360" w:lineRule="auto"/>
        <w:rPr>
          <w:rFonts w:ascii="David" w:eastAsiaTheme="minorEastAsia" w:hAnsi="David" w:cs="David"/>
          <w:rtl/>
        </w:rPr>
      </w:pPr>
      <w:r w:rsidRPr="001042AB">
        <w:rPr>
          <w:rFonts w:ascii="David" w:eastAsiaTheme="minorEastAsia" w:hAnsi="David" w:cs="David" w:hint="cs"/>
          <w:rtl/>
        </w:rPr>
        <w:t xml:space="preserve">נניח לדוגמה שהממשלה קבעה </w:t>
      </w:r>
      <w:r w:rsidRPr="001042AB">
        <w:rPr>
          <w:rFonts w:ascii="David" w:eastAsiaTheme="minorEastAsia" w:hAnsi="David" w:cs="David" w:hint="cs"/>
          <w:b/>
          <w:bCs/>
          <w:color w:val="FF0000"/>
          <w:rtl/>
        </w:rPr>
        <w:t>יעד גירעון של 3% מהתוצר</w:t>
      </w:r>
      <w:r w:rsidRPr="001042AB">
        <w:rPr>
          <w:rFonts w:ascii="David" w:eastAsiaTheme="minorEastAsia" w:hAnsi="David" w:cs="David" w:hint="cs"/>
          <w:rtl/>
        </w:rPr>
        <w:t xml:space="preserve">. </w:t>
      </w:r>
    </w:p>
    <w:p w14:paraId="584E2033" w14:textId="77777777" w:rsidR="00314B66" w:rsidRPr="001042AB" w:rsidRDefault="00314B66" w:rsidP="00314B66">
      <w:pPr>
        <w:bidi/>
        <w:spacing w:line="360" w:lineRule="auto"/>
        <w:rPr>
          <w:rFonts w:ascii="David" w:eastAsiaTheme="minorEastAsia" w:hAnsi="David" w:cs="David"/>
          <w:rtl/>
        </w:rPr>
      </w:pPr>
      <w:r w:rsidRPr="001042AB">
        <w:rPr>
          <w:rFonts w:ascii="David" w:eastAsiaTheme="minorEastAsia" w:hAnsi="David" w:cs="David" w:hint="cs"/>
          <w:rtl/>
        </w:rPr>
        <w:t>נניח ש</w:t>
      </w:r>
      <w:r>
        <w:rPr>
          <w:rFonts w:ascii="David" w:eastAsiaTheme="minorEastAsia" w:hAnsi="David" w:cs="David" w:hint="cs"/>
          <w:rtl/>
        </w:rPr>
        <w:t>אנחנו ב-2021 ו</w:t>
      </w:r>
      <w:r w:rsidRPr="001042AB">
        <w:rPr>
          <w:rFonts w:ascii="David" w:eastAsiaTheme="minorEastAsia" w:hAnsi="David" w:cs="David" w:hint="cs"/>
          <w:rtl/>
        </w:rPr>
        <w:t xml:space="preserve">משרד האוצר מעריך שהתוצר </w:t>
      </w:r>
      <w:r>
        <w:rPr>
          <w:rFonts w:ascii="David" w:eastAsiaTheme="minorEastAsia" w:hAnsi="David" w:cs="David" w:hint="cs"/>
          <w:rtl/>
        </w:rPr>
        <w:t xml:space="preserve">בשנה הבאה - </w:t>
      </w:r>
      <w:r w:rsidRPr="001042AB">
        <w:rPr>
          <w:rFonts w:ascii="David" w:eastAsiaTheme="minorEastAsia" w:hAnsi="David" w:cs="David" w:hint="cs"/>
          <w:rtl/>
        </w:rPr>
        <w:t xml:space="preserve"> 2022 יהיה 1,000 ש״ח.</w:t>
      </w:r>
    </w:p>
    <w:p w14:paraId="483616CC" w14:textId="77777777" w:rsidR="00314B66" w:rsidRPr="001042AB" w:rsidRDefault="00314B66" w:rsidP="00314B66">
      <w:pPr>
        <w:bidi/>
        <w:spacing w:line="360" w:lineRule="auto"/>
        <w:rPr>
          <w:rFonts w:ascii="David" w:eastAsiaTheme="minorEastAsia" w:hAnsi="David" w:cs="David"/>
          <w:rtl/>
        </w:rPr>
      </w:pPr>
      <w:r w:rsidRPr="001042AB">
        <w:rPr>
          <w:rFonts w:ascii="David" w:eastAsiaTheme="minorEastAsia" w:hAnsi="David" w:cs="David" w:hint="cs"/>
          <w:rtl/>
        </w:rPr>
        <w:t>מכאן יוצא שבשנת 2022 אפשר להגיע לגירעון של 30 ש״ח.</w:t>
      </w:r>
    </w:p>
    <w:p w14:paraId="5E157AE1" w14:textId="77777777" w:rsidR="00314B66" w:rsidRPr="001042AB" w:rsidRDefault="00314B66" w:rsidP="00314B66">
      <w:pPr>
        <w:bidi/>
        <w:spacing w:line="360" w:lineRule="auto"/>
        <w:rPr>
          <w:rFonts w:ascii="David" w:eastAsiaTheme="minorEastAsia" w:hAnsi="David" w:cs="David"/>
          <w:rtl/>
        </w:rPr>
      </w:pPr>
    </w:p>
    <w:p w14:paraId="791803B8" w14:textId="77777777" w:rsidR="00314B66" w:rsidRPr="001042AB" w:rsidRDefault="00314B66" w:rsidP="00314B66">
      <w:pPr>
        <w:bidi/>
        <w:spacing w:line="360" w:lineRule="auto"/>
        <w:jc w:val="center"/>
        <w:rPr>
          <w:rFonts w:ascii="David" w:eastAsiaTheme="minorEastAsia" w:hAnsi="David" w:cs="David"/>
          <w:rtl/>
        </w:rPr>
      </w:pPr>
      <w:r w:rsidRPr="00A01B0C">
        <w:rPr>
          <w:rFonts w:ascii="David" w:eastAsiaTheme="minorEastAsia" w:hAnsi="David" w:cs="David" w:hint="cs"/>
          <w:highlight w:val="yellow"/>
          <w:u w:val="single"/>
          <w:rtl/>
        </w:rPr>
        <w:t>יעד הגירעון (בסכום כספי)</w:t>
      </w:r>
      <w:r w:rsidRPr="001042AB">
        <w:rPr>
          <w:rFonts w:ascii="David" w:eastAsiaTheme="minorEastAsia" w:hAnsi="David" w:cs="David" w:hint="cs"/>
          <w:highlight w:val="yellow"/>
          <w:rtl/>
        </w:rPr>
        <w:t xml:space="preserve"> = </w:t>
      </w:r>
      <w:r w:rsidRPr="00A01B0C">
        <w:rPr>
          <w:rFonts w:ascii="David" w:eastAsiaTheme="minorEastAsia" w:hAnsi="David" w:cs="David" w:hint="cs"/>
          <w:highlight w:val="yellow"/>
          <w:u w:val="single"/>
          <w:rtl/>
        </w:rPr>
        <w:t>יעד גירעון באחוזים</w:t>
      </w:r>
      <w:r w:rsidRPr="001042AB">
        <w:rPr>
          <w:rFonts w:ascii="David" w:eastAsiaTheme="minorEastAsia" w:hAnsi="David" w:cs="David" w:hint="cs"/>
          <w:highlight w:val="yellow"/>
          <w:rtl/>
        </w:rPr>
        <w:t xml:space="preserve"> * </w:t>
      </w:r>
      <w:r w:rsidRPr="00864C6D">
        <w:rPr>
          <w:rFonts w:ascii="David" w:eastAsiaTheme="minorEastAsia" w:hAnsi="David" w:cs="David" w:hint="cs"/>
          <w:highlight w:val="yellow"/>
          <w:u w:val="single"/>
          <w:rtl/>
        </w:rPr>
        <w:t>תוצר צפוי</w:t>
      </w:r>
    </w:p>
    <w:p w14:paraId="29539EF5" w14:textId="77777777" w:rsidR="00314B66" w:rsidRPr="001042AB" w:rsidRDefault="00314B66" w:rsidP="00314B66">
      <w:pPr>
        <w:bidi/>
        <w:spacing w:line="360" w:lineRule="auto"/>
        <w:jc w:val="center"/>
        <w:rPr>
          <w:rFonts w:ascii="David" w:eastAsiaTheme="minorEastAsia" w:hAnsi="David" w:cs="David"/>
          <w:rtl/>
        </w:rPr>
      </w:pPr>
      <w:r w:rsidRPr="001042AB">
        <w:rPr>
          <w:rFonts w:ascii="David" w:eastAsiaTheme="minorEastAsia" w:hAnsi="David" w:cs="David" w:hint="cs"/>
          <w:rtl/>
        </w:rPr>
        <w:t>30 = 3% * 1,000</w:t>
      </w:r>
    </w:p>
    <w:p w14:paraId="0805F340" w14:textId="77777777" w:rsidR="00314B66" w:rsidRDefault="00314B66" w:rsidP="00314B66">
      <w:pPr>
        <w:bidi/>
        <w:spacing w:line="360" w:lineRule="auto"/>
        <w:rPr>
          <w:rFonts w:ascii="David" w:eastAsiaTheme="minorEastAsia" w:hAnsi="David" w:cs="David"/>
          <w:b/>
          <w:bCs/>
          <w:rtl/>
        </w:rPr>
      </w:pPr>
    </w:p>
    <w:p w14:paraId="67519459" w14:textId="77777777" w:rsidR="00314B66" w:rsidRPr="001042AB" w:rsidRDefault="00314B66" w:rsidP="00314B66">
      <w:pPr>
        <w:bidi/>
        <w:spacing w:line="360" w:lineRule="auto"/>
        <w:rPr>
          <w:rFonts w:ascii="David" w:eastAsiaTheme="minorEastAsia" w:hAnsi="David" w:cs="David"/>
          <w:b/>
          <w:bCs/>
          <w:rtl/>
        </w:rPr>
      </w:pPr>
      <w:r w:rsidRPr="001042AB">
        <w:rPr>
          <w:rFonts w:ascii="David" w:eastAsiaTheme="minorEastAsia" w:hAnsi="David" w:cs="David" w:hint="cs"/>
          <w:b/>
          <w:bCs/>
          <w:rtl/>
        </w:rPr>
        <w:t>שלבי עבודה:</w:t>
      </w:r>
    </w:p>
    <w:p w14:paraId="3FB4F9B7" w14:textId="77777777" w:rsidR="00314B66" w:rsidRPr="001042AB" w:rsidRDefault="00314B66" w:rsidP="00625A6D">
      <w:pPr>
        <w:pStyle w:val="ListParagraph"/>
        <w:numPr>
          <w:ilvl w:val="0"/>
          <w:numId w:val="13"/>
        </w:numPr>
        <w:bidi/>
        <w:spacing w:after="160" w:line="360" w:lineRule="auto"/>
        <w:rPr>
          <w:rFonts w:ascii="David" w:eastAsiaTheme="minorEastAsia" w:hAnsi="David" w:cs="David"/>
          <w:b/>
          <w:bCs/>
        </w:rPr>
      </w:pPr>
      <w:r w:rsidRPr="001042AB">
        <w:rPr>
          <w:rFonts w:ascii="David" w:eastAsiaTheme="minorEastAsia" w:hAnsi="David" w:cs="David" w:hint="cs"/>
          <w:b/>
          <w:bCs/>
          <w:rtl/>
        </w:rPr>
        <w:t xml:space="preserve">קובעים יעד גירעון ביחס לתוצר (באחוזים). </w:t>
      </w:r>
    </w:p>
    <w:p w14:paraId="1CDCC417" w14:textId="77777777" w:rsidR="00314B66" w:rsidRPr="001042AB" w:rsidRDefault="00314B66" w:rsidP="00625A6D">
      <w:pPr>
        <w:pStyle w:val="ListParagraph"/>
        <w:numPr>
          <w:ilvl w:val="0"/>
          <w:numId w:val="13"/>
        </w:numPr>
        <w:bidi/>
        <w:spacing w:after="160" w:line="360" w:lineRule="auto"/>
        <w:rPr>
          <w:rFonts w:ascii="David" w:eastAsiaTheme="minorEastAsia" w:hAnsi="David" w:cs="David"/>
          <w:b/>
          <w:bCs/>
        </w:rPr>
      </w:pPr>
      <w:r w:rsidRPr="001042AB">
        <w:rPr>
          <w:rFonts w:ascii="David" w:eastAsiaTheme="minorEastAsia" w:hAnsi="David" w:cs="David" w:hint="cs"/>
          <w:b/>
          <w:bCs/>
          <w:rtl/>
        </w:rPr>
        <w:t xml:space="preserve">מבצעים </w:t>
      </w:r>
      <w:r w:rsidRPr="001042AB">
        <w:rPr>
          <w:rFonts w:ascii="David" w:eastAsiaTheme="minorEastAsia" w:hAnsi="David" w:cs="David" w:hint="cs"/>
          <w:b/>
          <w:bCs/>
          <w:u w:val="single"/>
          <w:rtl/>
        </w:rPr>
        <w:t>תחזית</w:t>
      </w:r>
      <w:r w:rsidRPr="001042AB">
        <w:rPr>
          <w:rFonts w:ascii="David" w:eastAsiaTheme="minorEastAsia" w:hAnsi="David" w:cs="David" w:hint="cs"/>
          <w:b/>
          <w:bCs/>
          <w:rtl/>
        </w:rPr>
        <w:t xml:space="preserve"> תוצר לשנה הבאה (שנת התקציב) – סכום </w:t>
      </w:r>
      <w:r w:rsidRPr="001042AB">
        <w:rPr>
          <w:rFonts w:ascii="David" w:eastAsiaTheme="minorEastAsia" w:hAnsi="David" w:cs="David" w:hint="cs"/>
          <w:b/>
          <w:bCs/>
          <w:u w:val="single"/>
          <w:rtl/>
        </w:rPr>
        <w:t>מוערך</w:t>
      </w:r>
      <w:r w:rsidRPr="001042AB">
        <w:rPr>
          <w:rFonts w:ascii="David" w:eastAsiaTheme="minorEastAsia" w:hAnsi="David" w:cs="David" w:hint="cs"/>
          <w:b/>
          <w:bCs/>
          <w:rtl/>
        </w:rPr>
        <w:t xml:space="preserve"> (לא סכום בפועל).</w:t>
      </w:r>
    </w:p>
    <w:p w14:paraId="5C5B5B54" w14:textId="77777777" w:rsidR="00314B66" w:rsidRPr="001042AB" w:rsidRDefault="00314B66" w:rsidP="00625A6D">
      <w:pPr>
        <w:pStyle w:val="ListParagraph"/>
        <w:numPr>
          <w:ilvl w:val="0"/>
          <w:numId w:val="13"/>
        </w:numPr>
        <w:bidi/>
        <w:spacing w:after="160" w:line="360" w:lineRule="auto"/>
        <w:rPr>
          <w:rFonts w:ascii="David" w:eastAsiaTheme="minorEastAsia" w:hAnsi="David" w:cs="David"/>
          <w:b/>
          <w:bCs/>
          <w:rtl/>
        </w:rPr>
      </w:pPr>
      <w:r w:rsidRPr="001042AB">
        <w:rPr>
          <w:rFonts w:ascii="David" w:eastAsiaTheme="minorEastAsia" w:hAnsi="David" w:cs="David" w:hint="cs"/>
          <w:b/>
          <w:bCs/>
          <w:rtl/>
        </w:rPr>
        <w:t>הגירעון המקסימלי</w:t>
      </w:r>
      <w:r>
        <w:rPr>
          <w:rFonts w:ascii="David" w:eastAsiaTheme="minorEastAsia" w:hAnsi="David" w:cs="David" w:hint="cs"/>
          <w:b/>
          <w:bCs/>
          <w:rtl/>
        </w:rPr>
        <w:t xml:space="preserve"> (יעד הגירעון)</w:t>
      </w:r>
      <w:r w:rsidRPr="001042AB">
        <w:rPr>
          <w:rFonts w:ascii="David" w:eastAsiaTheme="minorEastAsia" w:hAnsi="David" w:cs="David" w:hint="cs"/>
          <w:b/>
          <w:bCs/>
          <w:rtl/>
        </w:rPr>
        <w:t xml:space="preserve"> מתקבל ע״י מכפלה של יעד הגירעון</w:t>
      </w:r>
      <w:r>
        <w:rPr>
          <w:rFonts w:ascii="David" w:eastAsiaTheme="minorEastAsia" w:hAnsi="David" w:cs="David" w:hint="cs"/>
          <w:b/>
          <w:bCs/>
          <w:rtl/>
        </w:rPr>
        <w:t xml:space="preserve"> ב-%</w:t>
      </w:r>
      <w:r w:rsidRPr="001042AB">
        <w:rPr>
          <w:rFonts w:ascii="David" w:eastAsiaTheme="minorEastAsia" w:hAnsi="David" w:cs="David" w:hint="cs"/>
          <w:b/>
          <w:bCs/>
          <w:rtl/>
        </w:rPr>
        <w:t xml:space="preserve"> בתחזית התוצר.</w:t>
      </w:r>
    </w:p>
    <w:p w14:paraId="37CB8F77" w14:textId="77777777" w:rsidR="00314B66" w:rsidRDefault="00314B66" w:rsidP="00314B66">
      <w:pPr>
        <w:bidi/>
        <w:spacing w:line="360" w:lineRule="auto"/>
        <w:rPr>
          <w:rFonts w:ascii="David" w:eastAsiaTheme="minorEastAsia" w:hAnsi="David" w:cs="David"/>
          <w:rtl/>
        </w:rPr>
      </w:pPr>
    </w:p>
    <w:p w14:paraId="174B9BEE" w14:textId="77777777" w:rsidR="00314B66" w:rsidRDefault="00314B66" w:rsidP="00314B66">
      <w:pPr>
        <w:rPr>
          <w:rFonts w:ascii="David" w:eastAsiaTheme="minorEastAsia" w:hAnsi="David" w:cs="David"/>
          <w:rtl/>
        </w:rPr>
      </w:pPr>
      <w:r>
        <w:rPr>
          <w:rFonts w:ascii="David" w:eastAsiaTheme="minorEastAsia" w:hAnsi="David" w:cs="David"/>
          <w:rtl/>
        </w:rPr>
        <w:br w:type="page"/>
      </w:r>
    </w:p>
    <w:p w14:paraId="4AA9A8D1" w14:textId="77777777" w:rsidR="00314B66" w:rsidRPr="00A70746" w:rsidRDefault="00314B66" w:rsidP="00314B66">
      <w:pPr>
        <w:bidi/>
        <w:spacing w:line="360" w:lineRule="auto"/>
        <w:rPr>
          <w:rFonts w:ascii="David" w:eastAsiaTheme="minorEastAsia" w:hAnsi="David" w:cs="David"/>
          <w:b/>
          <w:bCs/>
          <w:rtl/>
        </w:rPr>
      </w:pPr>
      <w:r w:rsidRPr="00A70746">
        <w:rPr>
          <w:rFonts w:ascii="David" w:eastAsiaTheme="minorEastAsia" w:hAnsi="David" w:cs="David" w:hint="cs"/>
          <w:b/>
          <w:bCs/>
          <w:rtl/>
        </w:rPr>
        <w:lastRenderedPageBreak/>
        <w:t>קישור לאקטואליה הישראלית:</w:t>
      </w:r>
    </w:p>
    <w:p w14:paraId="69BE2BF8" w14:textId="77777777" w:rsidR="00314B66" w:rsidRDefault="00314B66" w:rsidP="00314B66">
      <w:pPr>
        <w:bidi/>
        <w:spacing w:line="360" w:lineRule="auto"/>
        <w:rPr>
          <w:rFonts w:ascii="David" w:eastAsiaTheme="minorEastAsia" w:hAnsi="David" w:cs="David"/>
          <w:rtl/>
        </w:rPr>
      </w:pPr>
      <w:r w:rsidRPr="00A70746">
        <w:rPr>
          <w:rFonts w:ascii="David" w:eastAsiaTheme="minorEastAsia" w:hAnsi="David" w:cs="David"/>
          <w:noProof/>
          <w:rtl/>
        </w:rPr>
        <w:drawing>
          <wp:inline distT="0" distB="0" distL="0" distR="0" wp14:anchorId="7A8354F6" wp14:editId="1B5F6312">
            <wp:extent cx="5943600" cy="3178175"/>
            <wp:effectExtent l="0" t="0" r="0" b="0"/>
            <wp:docPr id="28" name="Picture 28" descr="Text, letter&#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a:hlinkClick r:id="rId14"/>
                    </pic:cNvPr>
                    <pic:cNvPicPr/>
                  </pic:nvPicPr>
                  <pic:blipFill>
                    <a:blip r:embed="rId15"/>
                    <a:stretch>
                      <a:fillRect/>
                    </a:stretch>
                  </pic:blipFill>
                  <pic:spPr>
                    <a:xfrm>
                      <a:off x="0" y="0"/>
                      <a:ext cx="5943600" cy="3178175"/>
                    </a:xfrm>
                    <a:prstGeom prst="rect">
                      <a:avLst/>
                    </a:prstGeom>
                  </pic:spPr>
                </pic:pic>
              </a:graphicData>
            </a:graphic>
          </wp:inline>
        </w:drawing>
      </w:r>
    </w:p>
    <w:p w14:paraId="3FA9C553" w14:textId="77777777" w:rsidR="00314B66" w:rsidRDefault="00314B66" w:rsidP="00314B66">
      <w:pPr>
        <w:bidi/>
        <w:spacing w:line="360" w:lineRule="auto"/>
        <w:rPr>
          <w:rFonts w:ascii="David" w:eastAsiaTheme="minorEastAsia" w:hAnsi="David" w:cs="David"/>
          <w:rtl/>
        </w:rPr>
      </w:pPr>
    </w:p>
    <w:p w14:paraId="6F03E122" w14:textId="77777777" w:rsidR="00314B66" w:rsidRPr="001042AB" w:rsidRDefault="00314B66" w:rsidP="00314B66">
      <w:pPr>
        <w:bidi/>
        <w:spacing w:line="360" w:lineRule="auto"/>
        <w:rPr>
          <w:rFonts w:ascii="David" w:eastAsiaTheme="minorEastAsia" w:hAnsi="David" w:cs="David"/>
          <w:rtl/>
        </w:rPr>
      </w:pPr>
    </w:p>
    <w:p w14:paraId="02E0C958" w14:textId="77777777" w:rsidR="00314B66" w:rsidRPr="001042AB" w:rsidRDefault="00314B66" w:rsidP="00314B66">
      <w:pPr>
        <w:bidi/>
        <w:spacing w:line="360" w:lineRule="auto"/>
        <w:contextualSpacing/>
        <w:jc w:val="both"/>
        <w:rPr>
          <w:rFonts w:ascii="David" w:eastAsiaTheme="minorEastAsia" w:hAnsi="David" w:cs="David"/>
          <w:b/>
          <w:bCs/>
          <w:rtl/>
        </w:rPr>
      </w:pPr>
      <w:r w:rsidRPr="00B66359">
        <w:rPr>
          <w:rFonts w:ascii="David" w:eastAsiaTheme="minorEastAsia" w:hAnsi="David" w:cs="David" w:hint="cs"/>
          <w:b/>
          <w:bCs/>
          <w:highlight w:val="cyan"/>
          <w:rtl/>
        </w:rPr>
        <w:t xml:space="preserve">שאלה 24 </w:t>
      </w:r>
      <w:r w:rsidRPr="00B66359">
        <w:rPr>
          <w:rFonts w:ascii="David" w:eastAsiaTheme="minorEastAsia" w:hAnsi="David" w:cs="David"/>
          <w:b/>
          <w:bCs/>
          <w:highlight w:val="cyan"/>
          <w:rtl/>
        </w:rPr>
        <w:t>–</w:t>
      </w:r>
      <w:r w:rsidRPr="00B66359">
        <w:rPr>
          <w:rFonts w:ascii="David" w:eastAsiaTheme="minorEastAsia" w:hAnsi="David" w:cs="David" w:hint="cs"/>
          <w:b/>
          <w:bCs/>
          <w:highlight w:val="cyan"/>
          <w:rtl/>
        </w:rPr>
        <w:t xml:space="preserve"> יעד הגירעון</w:t>
      </w:r>
    </w:p>
    <w:p w14:paraId="0498EF58"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התוצר בשנת 2021 הוא 20,000 ש״ח. </w:t>
      </w:r>
      <w:r>
        <w:rPr>
          <w:rFonts w:ascii="David" w:eastAsiaTheme="minorEastAsia" w:hAnsi="David" w:cs="David" w:hint="cs"/>
          <w:rtl/>
        </w:rPr>
        <w:t xml:space="preserve">הניחו כי </w:t>
      </w:r>
      <w:r w:rsidRPr="001042AB">
        <w:rPr>
          <w:rFonts w:ascii="David" w:eastAsiaTheme="minorEastAsia" w:hAnsi="David" w:cs="David" w:hint="cs"/>
          <w:rtl/>
        </w:rPr>
        <w:t xml:space="preserve">בישיבה שהתקיימה במשרד האוצר לקראת תום שנת 2021, </w:t>
      </w:r>
      <w:r w:rsidRPr="001042AB">
        <w:rPr>
          <w:rFonts w:ascii="David" w:eastAsiaTheme="minorEastAsia" w:hAnsi="David" w:cs="David" w:hint="cs"/>
          <w:color w:val="00B050"/>
          <w:rtl/>
        </w:rPr>
        <w:t>הוערך התוצר של 2022 ב-30,000</w:t>
      </w:r>
      <w:r w:rsidRPr="001042AB">
        <w:rPr>
          <w:rFonts w:ascii="David" w:eastAsiaTheme="minorEastAsia" w:hAnsi="David" w:cs="David" w:hint="cs"/>
          <w:rtl/>
        </w:rPr>
        <w:t xml:space="preserve"> ש״ח. יעד </w:t>
      </w:r>
      <w:r w:rsidRPr="001042AB">
        <w:rPr>
          <w:rFonts w:ascii="David" w:eastAsiaTheme="minorEastAsia" w:hAnsi="David" w:cs="David" w:hint="cs"/>
          <w:color w:val="FF0000"/>
          <w:rtl/>
        </w:rPr>
        <w:t xml:space="preserve">הגירעון ביחס לתוצר הוא 5%. </w:t>
      </w:r>
      <w:r w:rsidRPr="001042AB">
        <w:rPr>
          <w:rFonts w:ascii="David" w:eastAsiaTheme="minorEastAsia" w:hAnsi="David" w:cs="David" w:hint="cs"/>
          <w:rtl/>
        </w:rPr>
        <w:t xml:space="preserve">התברר לתום 2022 שהתוצר בפועל ב-2022 הוא 40,000 ש״ח. </w:t>
      </w:r>
    </w:p>
    <w:p w14:paraId="7A22A330"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נדרש: מהו סכום הגירעון הצפוי (בש״ח) – יעד הגירעון במסגרת הדיונים התקציביים לשנת </w:t>
      </w:r>
      <w:r w:rsidRPr="001042AB">
        <w:rPr>
          <w:rFonts w:ascii="David" w:eastAsiaTheme="minorEastAsia" w:hAnsi="David" w:cs="David" w:hint="cs"/>
          <w:b/>
          <w:bCs/>
          <w:rtl/>
        </w:rPr>
        <w:t>2022</w:t>
      </w:r>
      <w:r w:rsidRPr="001042AB">
        <w:rPr>
          <w:rFonts w:ascii="David" w:eastAsiaTheme="minorEastAsia" w:hAnsi="David" w:cs="David" w:hint="cs"/>
          <w:rtl/>
        </w:rPr>
        <w:t>?</w:t>
      </w:r>
    </w:p>
    <w:p w14:paraId="1DDB5D53" w14:textId="77777777" w:rsidR="00314B66" w:rsidRPr="001042AB" w:rsidRDefault="00314B66" w:rsidP="00314B66">
      <w:pPr>
        <w:bidi/>
        <w:spacing w:line="360" w:lineRule="auto"/>
        <w:contextualSpacing/>
        <w:jc w:val="both"/>
        <w:rPr>
          <w:rFonts w:ascii="David" w:eastAsiaTheme="minorEastAsia" w:hAnsi="David" w:cs="David"/>
          <w:rtl/>
        </w:rPr>
      </w:pPr>
    </w:p>
    <w:p w14:paraId="0397F2C7"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פתרון:</w:t>
      </w:r>
    </w:p>
    <w:p w14:paraId="7749638D" w14:textId="77777777" w:rsidR="00314B66" w:rsidRPr="001042AB" w:rsidRDefault="00314B66" w:rsidP="00314B66">
      <w:pPr>
        <w:bidi/>
        <w:spacing w:line="360" w:lineRule="auto"/>
        <w:contextualSpacing/>
        <w:jc w:val="both"/>
        <w:rPr>
          <w:rFonts w:ascii="David" w:eastAsiaTheme="minorEastAsia" w:hAnsi="David" w:cs="David"/>
          <w:rtl/>
        </w:rPr>
      </w:pPr>
    </w:p>
    <w:p w14:paraId="557D1F51"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שאלו על </w:t>
      </w:r>
      <w:r w:rsidRPr="00C147C6">
        <w:rPr>
          <w:rFonts w:ascii="David" w:eastAsiaTheme="minorEastAsia" w:hAnsi="David" w:cs="David" w:hint="cs"/>
          <w:u w:val="single"/>
          <w:rtl/>
        </w:rPr>
        <w:t>יעד</w:t>
      </w:r>
      <w:r w:rsidRPr="001042AB">
        <w:rPr>
          <w:rFonts w:ascii="David" w:eastAsiaTheme="minorEastAsia" w:hAnsi="David" w:cs="David" w:hint="cs"/>
          <w:rtl/>
        </w:rPr>
        <w:t xml:space="preserve"> הגירעון בש״ח ל-</w:t>
      </w:r>
      <w:r w:rsidRPr="001042AB">
        <w:rPr>
          <w:rFonts w:ascii="David" w:eastAsiaTheme="minorEastAsia" w:hAnsi="David" w:cs="David" w:hint="cs"/>
          <w:u w:val="single"/>
          <w:rtl/>
        </w:rPr>
        <w:t>2022</w:t>
      </w:r>
      <w:r w:rsidRPr="001042AB">
        <w:rPr>
          <w:rFonts w:ascii="David" w:eastAsiaTheme="minorEastAsia" w:hAnsi="David" w:cs="David" w:hint="cs"/>
          <w:rtl/>
        </w:rPr>
        <w:t xml:space="preserve">. </w:t>
      </w:r>
    </w:p>
    <w:p w14:paraId="3C275372" w14:textId="77777777" w:rsidR="00314B66" w:rsidRPr="001042AB" w:rsidRDefault="00314B66" w:rsidP="00314B66">
      <w:pPr>
        <w:bidi/>
        <w:spacing w:line="360" w:lineRule="auto"/>
        <w:contextualSpacing/>
        <w:rPr>
          <w:rFonts w:ascii="David" w:eastAsiaTheme="minorEastAsia" w:hAnsi="David" w:cs="David"/>
          <w:b/>
          <w:bCs/>
          <w:rtl/>
        </w:rPr>
      </w:pPr>
    </w:p>
    <w:p w14:paraId="569060C7" w14:textId="67A61384" w:rsidR="00ED4FC6" w:rsidRDefault="00ED4FC6" w:rsidP="00ED4FC6">
      <w:pPr>
        <w:bidi/>
        <w:spacing w:line="360" w:lineRule="auto"/>
        <w:contextualSpacing/>
        <w:jc w:val="both"/>
        <w:rPr>
          <w:rFonts w:ascii="David" w:eastAsiaTheme="minorEastAsia" w:hAnsi="David" w:cs="David"/>
          <w:b/>
          <w:bCs/>
          <w:rtl/>
        </w:rPr>
      </w:pPr>
      <w:r>
        <w:rPr>
          <w:rFonts w:ascii="David" w:eastAsiaTheme="minorEastAsia" w:hAnsi="David" w:cs="David" w:hint="cs"/>
          <w:b/>
          <w:bCs/>
          <w:rtl/>
        </w:rPr>
        <w:t xml:space="preserve">ראשית, ברמה הטכנית </w:t>
      </w:r>
      <w:r>
        <w:rPr>
          <w:rFonts w:ascii="David" w:eastAsiaTheme="minorEastAsia" w:hAnsi="David" w:cs="David"/>
          <w:b/>
          <w:bCs/>
          <w:rtl/>
        </w:rPr>
        <w:t>–</w:t>
      </w:r>
      <w:r>
        <w:rPr>
          <w:rFonts w:ascii="David" w:eastAsiaTheme="minorEastAsia" w:hAnsi="David" w:cs="David" w:hint="cs"/>
          <w:b/>
          <w:bCs/>
          <w:rtl/>
        </w:rPr>
        <w:t xml:space="preserve"> יעד הגירעון הוא אותו שיעור (אחוז) מהתוצר שלפיו נקבעת מסגרת הגירעון הממשלתית (שבתוכו היא תתנהל). ספציפית, היעד מתוכנן על בסיס מכפלה פשוטה של יעד הגירעון בתוצר הצפוי: </w:t>
      </w:r>
      <w:r>
        <w:rPr>
          <w:rFonts w:ascii="David" w:eastAsiaTheme="minorEastAsia" w:hAnsi="David" w:cs="David"/>
          <w:b/>
          <w:bCs/>
          <w:rtl/>
        </w:rPr>
        <w:tab/>
      </w:r>
      <w:r>
        <w:rPr>
          <w:rFonts w:ascii="David" w:eastAsiaTheme="minorEastAsia" w:hAnsi="David" w:cs="David" w:hint="cs"/>
          <w:b/>
          <w:bCs/>
          <w:rtl/>
        </w:rPr>
        <w:t>1,500 = 30,000 *</w:t>
      </w:r>
      <w:r>
        <w:rPr>
          <w:rFonts w:ascii="David" w:eastAsiaTheme="minorEastAsia" w:hAnsi="David" w:cs="David"/>
          <w:b/>
          <w:bCs/>
        </w:rPr>
        <w:t xml:space="preserve"> </w:t>
      </w:r>
      <w:r>
        <w:rPr>
          <w:rFonts w:ascii="David" w:eastAsiaTheme="minorEastAsia" w:hAnsi="David" w:cs="David" w:hint="cs"/>
          <w:b/>
          <w:bCs/>
          <w:rtl/>
        </w:rPr>
        <w:t>5%</w:t>
      </w:r>
    </w:p>
    <w:p w14:paraId="7CB2F33C" w14:textId="77777777" w:rsidR="00ED4FC6" w:rsidRDefault="00ED4FC6" w:rsidP="00ED4FC6">
      <w:pPr>
        <w:bidi/>
        <w:spacing w:line="360" w:lineRule="auto"/>
        <w:contextualSpacing/>
        <w:jc w:val="both"/>
        <w:rPr>
          <w:rFonts w:ascii="David" w:eastAsiaTheme="minorEastAsia" w:hAnsi="David" w:cs="David"/>
          <w:b/>
          <w:bCs/>
          <w:rtl/>
        </w:rPr>
      </w:pPr>
    </w:p>
    <w:p w14:paraId="0A6C0E51" w14:textId="6138DC7C"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האם יש קשר או ערך לתוצר בפועל?</w:t>
      </w:r>
    </w:p>
    <w:p w14:paraId="14EA3D89" w14:textId="249D1C93"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התשובה היא שכן. ומדוע? משום שאם התברר כמו בשאלה שהתוצר בפועל הוא 40,000 ש״ח הרי שאם ישאלו על שיעור הגירעון בפועל בשנת 2022, התשובה (בהנחה שהממשלה התנהלה במסגרת תקציב של 1,500 גירעון):</w:t>
      </w:r>
    </w:p>
    <w:p w14:paraId="42E18FB5" w14:textId="50791798" w:rsidR="00ED4FC6" w:rsidRDefault="00000000" w:rsidP="00ED4FC6">
      <w:pPr>
        <w:bidi/>
        <w:spacing w:line="360" w:lineRule="auto"/>
        <w:contextualSpacing/>
        <w:jc w:val="both"/>
        <w:rPr>
          <w:rFonts w:ascii="David" w:eastAsiaTheme="minorEastAsia" w:hAnsi="David" w:cs="David"/>
          <w:rtl/>
        </w:rPr>
      </w:pPr>
      <m:oMathPara>
        <m:oMath>
          <m:f>
            <m:fPr>
              <m:ctrlPr>
                <w:rPr>
                  <w:rFonts w:ascii="Cambria Math" w:eastAsiaTheme="minorEastAsia" w:hAnsi="Cambria Math" w:cs="David"/>
                  <w:i/>
                </w:rPr>
              </m:ctrlPr>
            </m:fPr>
            <m:num>
              <m:r>
                <w:rPr>
                  <w:rFonts w:ascii="Cambria Math" w:eastAsiaTheme="minorEastAsia" w:hAnsi="Cambria Math" w:cs="David"/>
                </w:rPr>
                <m:t>1,500</m:t>
              </m:r>
              <m:ctrlPr>
                <w:rPr>
                  <w:rFonts w:ascii="Cambria Math" w:eastAsiaTheme="minorEastAsia" w:hAnsi="Cambria Math" w:cs="David"/>
                  <w:i/>
                  <w:rtl/>
                </w:rPr>
              </m:ctrlPr>
            </m:num>
            <m:den>
              <m:r>
                <w:rPr>
                  <w:rFonts w:ascii="Cambria Math" w:eastAsiaTheme="minorEastAsia" w:hAnsi="Cambria Math" w:cs="David"/>
                </w:rPr>
                <m:t>40,000</m:t>
              </m:r>
            </m:den>
          </m:f>
          <m:r>
            <w:rPr>
              <w:rFonts w:ascii="Cambria Math" w:eastAsiaTheme="minorEastAsia" w:hAnsi="Cambria Math" w:cs="David"/>
            </w:rPr>
            <m:t>=3.75%</m:t>
          </m:r>
        </m:oMath>
      </m:oMathPara>
    </w:p>
    <w:p w14:paraId="0FE019B2" w14:textId="11D27145" w:rsidR="00ED4FC6" w:rsidRPr="00ED4FC6" w:rsidRDefault="00ED4FC6" w:rsidP="00ED4FC6">
      <w:pPr>
        <w:bidi/>
        <w:spacing w:line="360" w:lineRule="auto"/>
        <w:contextualSpacing/>
        <w:jc w:val="both"/>
        <w:rPr>
          <w:rFonts w:ascii="David" w:eastAsiaTheme="minorEastAsia" w:hAnsi="David" w:cs="David"/>
          <w:b/>
          <w:bCs/>
          <w:rtl/>
        </w:rPr>
      </w:pPr>
      <w:r w:rsidRPr="00ED4FC6">
        <w:rPr>
          <w:rFonts w:ascii="David" w:eastAsiaTheme="minorEastAsia" w:hAnsi="David" w:cs="David" w:hint="cs"/>
          <w:b/>
          <w:bCs/>
          <w:rtl/>
        </w:rPr>
        <w:lastRenderedPageBreak/>
        <w:t>שאלה 24.1</w:t>
      </w:r>
    </w:p>
    <w:p w14:paraId="4CE1A296" w14:textId="2014C4A0"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במדינת ״גיא״ צופים שהתוצר ב-2025 יהיה 50 מיליארד דולר.</w:t>
      </w:r>
    </w:p>
    <w:p w14:paraId="2C03CD27" w14:textId="27C0A1E8"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המדינה פועלת בכפוף להנחות תקציביות ובמסגרתן יעד גירעון של 5% מהתוצר.</w:t>
      </w:r>
    </w:p>
    <w:p w14:paraId="15FF07B1" w14:textId="5FD928DB" w:rsidR="00ED4FC6" w:rsidRDefault="00F8381F" w:rsidP="00ED4FC6">
      <w:pPr>
        <w:bidi/>
        <w:spacing w:line="360" w:lineRule="auto"/>
        <w:contextualSpacing/>
        <w:jc w:val="both"/>
        <w:rPr>
          <w:rFonts w:ascii="David" w:eastAsiaTheme="minorEastAsia" w:hAnsi="David" w:cs="David"/>
          <w:rtl/>
        </w:rPr>
      </w:pPr>
      <w:r>
        <w:rPr>
          <w:rFonts w:ascii="David" w:eastAsiaTheme="minorEastAsia" w:hAnsi="David" w:cs="David" w:hint="cs"/>
          <w:rtl/>
        </w:rPr>
        <w:t>הממשלה גובה מסים (נטו, לשם פשטות)</w:t>
      </w:r>
      <w:r>
        <w:rPr>
          <w:rFonts w:ascii="David" w:eastAsiaTheme="minorEastAsia" w:hAnsi="David" w:cs="David"/>
        </w:rPr>
        <w:t xml:space="preserve"> </w:t>
      </w:r>
      <w:r>
        <w:rPr>
          <w:rFonts w:ascii="David" w:eastAsiaTheme="minorEastAsia" w:hAnsi="David" w:cs="David" w:hint="cs"/>
          <w:rtl/>
        </w:rPr>
        <w:t xml:space="preserve">בשיעור של 30% מהתוצר. </w:t>
      </w:r>
    </w:p>
    <w:p w14:paraId="308A85CB" w14:textId="32B20FF4" w:rsidR="00F8381F" w:rsidRDefault="00F8381F" w:rsidP="00F8381F">
      <w:pPr>
        <w:bidi/>
        <w:spacing w:line="360" w:lineRule="auto"/>
        <w:contextualSpacing/>
        <w:jc w:val="both"/>
        <w:rPr>
          <w:rFonts w:ascii="David" w:eastAsiaTheme="minorEastAsia" w:hAnsi="David" w:cs="David"/>
          <w:rtl/>
        </w:rPr>
      </w:pPr>
      <w:r>
        <w:rPr>
          <w:rFonts w:ascii="David" w:eastAsiaTheme="minorEastAsia" w:hAnsi="David" w:cs="David" w:hint="cs"/>
          <w:rtl/>
        </w:rPr>
        <w:t xml:space="preserve">התוצר ב-2025 בפועל היה 30 מיליארד דולר. </w:t>
      </w:r>
    </w:p>
    <w:p w14:paraId="42DB29F2" w14:textId="77777777" w:rsidR="00F8381F" w:rsidRDefault="00F8381F" w:rsidP="00F8381F">
      <w:pPr>
        <w:bidi/>
        <w:spacing w:line="360" w:lineRule="auto"/>
        <w:contextualSpacing/>
        <w:jc w:val="both"/>
        <w:rPr>
          <w:rFonts w:ascii="David" w:eastAsiaTheme="minorEastAsia" w:hAnsi="David" w:cs="David"/>
          <w:rtl/>
        </w:rPr>
      </w:pPr>
    </w:p>
    <w:p w14:paraId="536045BD" w14:textId="2F603B2E" w:rsidR="00F8381F" w:rsidRDefault="00F8381F" w:rsidP="00F8381F">
      <w:pPr>
        <w:bidi/>
        <w:spacing w:line="360" w:lineRule="auto"/>
        <w:contextualSpacing/>
        <w:jc w:val="both"/>
        <w:rPr>
          <w:rFonts w:ascii="David" w:eastAsiaTheme="minorEastAsia" w:hAnsi="David" w:cs="David"/>
          <w:rtl/>
        </w:rPr>
      </w:pPr>
      <w:r>
        <w:rPr>
          <w:rFonts w:ascii="David" w:eastAsiaTheme="minorEastAsia" w:hAnsi="David" w:cs="David" w:hint="cs"/>
          <w:rtl/>
        </w:rPr>
        <w:t>נדרש:</w:t>
      </w:r>
    </w:p>
    <w:p w14:paraId="1DC583C4" w14:textId="3188DD48" w:rsidR="00F8381F" w:rsidRDefault="00F8381F" w:rsidP="00625A6D">
      <w:pPr>
        <w:pStyle w:val="ListParagraph"/>
        <w:numPr>
          <w:ilvl w:val="0"/>
          <w:numId w:val="35"/>
        </w:numPr>
        <w:bidi/>
        <w:spacing w:line="360" w:lineRule="auto"/>
        <w:jc w:val="both"/>
        <w:rPr>
          <w:rFonts w:ascii="David" w:eastAsiaTheme="minorEastAsia" w:hAnsi="David" w:cs="David"/>
        </w:rPr>
      </w:pPr>
      <w:r>
        <w:rPr>
          <w:rFonts w:ascii="David" w:eastAsiaTheme="minorEastAsia" w:hAnsi="David" w:cs="David" w:hint="cs"/>
          <w:rtl/>
        </w:rPr>
        <w:t>מהו יעד הגירעון בדולרים?</w:t>
      </w:r>
    </w:p>
    <w:p w14:paraId="44218C45" w14:textId="21418E89" w:rsidR="00F8381F" w:rsidRDefault="00F8381F" w:rsidP="00625A6D">
      <w:pPr>
        <w:pStyle w:val="ListParagraph"/>
        <w:numPr>
          <w:ilvl w:val="0"/>
          <w:numId w:val="35"/>
        </w:numPr>
        <w:bidi/>
        <w:spacing w:line="360" w:lineRule="auto"/>
        <w:jc w:val="both"/>
        <w:rPr>
          <w:rFonts w:ascii="David" w:eastAsiaTheme="minorEastAsia" w:hAnsi="David" w:cs="David"/>
        </w:rPr>
      </w:pPr>
      <w:r>
        <w:rPr>
          <w:rFonts w:ascii="David" w:eastAsiaTheme="minorEastAsia" w:hAnsi="David" w:cs="David" w:hint="cs"/>
          <w:rtl/>
        </w:rPr>
        <w:t>מהו שיעור הגירעון בפועל (ביחס לתוצר).</w:t>
      </w:r>
    </w:p>
    <w:p w14:paraId="0EDA45C0" w14:textId="3098C6F3" w:rsidR="00F8381F" w:rsidRDefault="00F8381F" w:rsidP="00625A6D">
      <w:pPr>
        <w:pStyle w:val="ListParagraph"/>
        <w:numPr>
          <w:ilvl w:val="0"/>
          <w:numId w:val="35"/>
        </w:numPr>
        <w:bidi/>
        <w:spacing w:line="360" w:lineRule="auto"/>
        <w:jc w:val="both"/>
        <w:rPr>
          <w:rFonts w:ascii="David" w:eastAsiaTheme="minorEastAsia" w:hAnsi="David" w:cs="David"/>
        </w:rPr>
      </w:pPr>
      <w:r>
        <w:rPr>
          <w:rFonts w:ascii="David" w:eastAsiaTheme="minorEastAsia" w:hAnsi="David" w:cs="David" w:hint="cs"/>
          <w:rtl/>
        </w:rPr>
        <w:t>הניחו כי הוצאות הממשלה נקבעות על בסיס יעד הגירעון וצפי גביית המסים. מה יהיה הגירעון בפועל?</w:t>
      </w:r>
    </w:p>
    <w:p w14:paraId="7813BBDC" w14:textId="77777777" w:rsidR="00F8381F" w:rsidRDefault="00F8381F" w:rsidP="00F8381F">
      <w:pPr>
        <w:bidi/>
        <w:spacing w:line="360" w:lineRule="auto"/>
        <w:jc w:val="both"/>
        <w:rPr>
          <w:rFonts w:ascii="David" w:eastAsiaTheme="minorEastAsia" w:hAnsi="David" w:cs="David"/>
          <w:rtl/>
        </w:rPr>
      </w:pPr>
    </w:p>
    <w:p w14:paraId="7E854097" w14:textId="538CEABC" w:rsidR="00F8381F" w:rsidRDefault="00F8381F" w:rsidP="00F8381F">
      <w:pPr>
        <w:bidi/>
        <w:spacing w:line="360" w:lineRule="auto"/>
        <w:jc w:val="both"/>
        <w:rPr>
          <w:rFonts w:ascii="David" w:eastAsiaTheme="minorEastAsia" w:hAnsi="David" w:cs="David"/>
          <w:rtl/>
        </w:rPr>
      </w:pPr>
      <w:r>
        <w:rPr>
          <w:rFonts w:ascii="David" w:eastAsiaTheme="minorEastAsia" w:hAnsi="David" w:cs="David" w:hint="cs"/>
          <w:rtl/>
        </w:rPr>
        <w:t>פתרון:</w:t>
      </w:r>
    </w:p>
    <w:p w14:paraId="4A11C391" w14:textId="678E5318" w:rsidR="00F8381F" w:rsidRPr="00F8381F" w:rsidRDefault="00F8381F" w:rsidP="00625A6D">
      <w:pPr>
        <w:pStyle w:val="ListParagraph"/>
        <w:numPr>
          <w:ilvl w:val="0"/>
          <w:numId w:val="36"/>
        </w:numPr>
        <w:bidi/>
        <w:spacing w:line="360" w:lineRule="auto"/>
        <w:jc w:val="both"/>
        <w:rPr>
          <w:rFonts w:ascii="David" w:eastAsiaTheme="minorEastAsia" w:hAnsi="David" w:cs="David"/>
          <w:rtl/>
        </w:rPr>
      </w:pPr>
      <m:oMath>
        <m:r>
          <w:rPr>
            <w:rFonts w:ascii="Cambria Math" w:eastAsiaTheme="minorEastAsia" w:hAnsi="Cambria Math" w:cs="David"/>
          </w:rPr>
          <m:t>5%*50=2.5</m:t>
        </m:r>
      </m:oMath>
    </w:p>
    <w:p w14:paraId="5F39EC92" w14:textId="31B354AA" w:rsidR="00ED4FC6" w:rsidRDefault="00F8381F" w:rsidP="00625A6D">
      <w:pPr>
        <w:pStyle w:val="ListParagraph"/>
        <w:numPr>
          <w:ilvl w:val="0"/>
          <w:numId w:val="36"/>
        </w:numPr>
        <w:bidi/>
        <w:spacing w:line="360" w:lineRule="auto"/>
        <w:jc w:val="both"/>
        <w:rPr>
          <w:rFonts w:ascii="David" w:eastAsiaTheme="minorEastAsia" w:hAnsi="David" w:cs="David"/>
        </w:rPr>
      </w:pPr>
      <w:r>
        <w:rPr>
          <w:rFonts w:ascii="David" w:eastAsiaTheme="minorEastAsia" w:hAnsi="David" w:cs="David" w:hint="cs"/>
          <w:rtl/>
        </w:rPr>
        <w:t xml:space="preserve">באופן כללי, בניסוחים כאלו, אנו מניחים שסכום הגירעון זהה ליעד הגירעון (זה לא תמיד כך, ראו סעיף ג) ולכן התחשיב הטכני: </w:t>
      </w:r>
      <m:oMath>
        <m:f>
          <m:fPr>
            <m:ctrlPr>
              <w:rPr>
                <w:rFonts w:ascii="Cambria Math" w:eastAsiaTheme="minorEastAsia" w:hAnsi="Cambria Math" w:cs="David"/>
                <w:i/>
              </w:rPr>
            </m:ctrlPr>
          </m:fPr>
          <m:num>
            <m:r>
              <w:rPr>
                <w:rFonts w:ascii="Cambria Math" w:eastAsiaTheme="minorEastAsia" w:hAnsi="Cambria Math" w:cs="David"/>
              </w:rPr>
              <m:t>2.5</m:t>
            </m:r>
            <m:ctrlPr>
              <w:rPr>
                <w:rFonts w:ascii="Cambria Math" w:eastAsiaTheme="minorEastAsia" w:hAnsi="Cambria Math" w:cs="David"/>
                <w:i/>
                <w:rtl/>
              </w:rPr>
            </m:ctrlPr>
          </m:num>
          <m:den>
            <m:r>
              <w:rPr>
                <w:rFonts w:ascii="Cambria Math" w:eastAsiaTheme="minorEastAsia" w:hAnsi="Cambria Math" w:cs="David"/>
              </w:rPr>
              <m:t>30</m:t>
            </m:r>
          </m:den>
        </m:f>
        <m:r>
          <w:rPr>
            <w:rFonts w:ascii="Cambria Math" w:eastAsiaTheme="minorEastAsia" w:hAnsi="Cambria Math" w:cs="David"/>
          </w:rPr>
          <m:t>=8.33%</m:t>
        </m:r>
      </m:oMath>
    </w:p>
    <w:p w14:paraId="5106FAC1" w14:textId="6F1B3BA5" w:rsidR="00F8381F" w:rsidRPr="00F8381F" w:rsidRDefault="00F8381F" w:rsidP="00625A6D">
      <w:pPr>
        <w:pStyle w:val="ListParagraph"/>
        <w:numPr>
          <w:ilvl w:val="0"/>
          <w:numId w:val="36"/>
        </w:numPr>
        <w:bidi/>
        <w:spacing w:line="360" w:lineRule="auto"/>
        <w:jc w:val="both"/>
        <w:rPr>
          <w:rFonts w:ascii="David" w:eastAsiaTheme="minorEastAsia" w:hAnsi="David" w:cs="David"/>
          <w:rtl/>
        </w:rPr>
      </w:pPr>
      <w:r>
        <w:rPr>
          <w:rFonts w:ascii="David" w:eastAsiaTheme="minorEastAsia" w:hAnsi="David" w:cs="David" w:hint="cs"/>
          <w:rtl/>
        </w:rPr>
        <w:t>בתחילת שנה, באה הממשלה ומעוניינת לתכנן את התקציב שלה על פי התחזיות שהיא אומדת:</w:t>
      </w:r>
    </w:p>
    <w:tbl>
      <w:tblPr>
        <w:tblStyle w:val="TableGrid"/>
        <w:bidiVisual/>
        <w:tblW w:w="0" w:type="auto"/>
        <w:tblInd w:w="720" w:type="dxa"/>
        <w:tblLook w:val="04A0" w:firstRow="1" w:lastRow="0" w:firstColumn="1" w:lastColumn="0" w:noHBand="0" w:noVBand="1"/>
      </w:tblPr>
      <w:tblGrid>
        <w:gridCol w:w="4309"/>
        <w:gridCol w:w="4321"/>
      </w:tblGrid>
      <w:tr w:rsidR="00F8381F" w14:paraId="0236242A" w14:textId="77777777" w:rsidTr="006755D1">
        <w:tc>
          <w:tcPr>
            <w:tcW w:w="8630" w:type="dxa"/>
            <w:gridSpan w:val="2"/>
          </w:tcPr>
          <w:p w14:paraId="1ABA9015" w14:textId="7881143C"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תכנון גירעון / תקציב לתחילת 2025</w:t>
            </w:r>
          </w:p>
        </w:tc>
      </w:tr>
      <w:tr w:rsidR="00F8381F" w14:paraId="0605A060" w14:textId="77777777" w:rsidTr="00F8381F">
        <w:tc>
          <w:tcPr>
            <w:tcW w:w="4309" w:type="dxa"/>
          </w:tcPr>
          <w:p w14:paraId="2102F2F7" w14:textId="37923B76"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הכנסות</w:t>
            </w:r>
          </w:p>
        </w:tc>
        <w:tc>
          <w:tcPr>
            <w:tcW w:w="4321" w:type="dxa"/>
          </w:tcPr>
          <w:p w14:paraId="092FB37E" w14:textId="3BB3DC7F"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הוצאות</w:t>
            </w:r>
          </w:p>
        </w:tc>
      </w:tr>
      <w:tr w:rsidR="00F8381F" w14:paraId="54808400" w14:textId="77777777" w:rsidTr="00F8381F">
        <w:tc>
          <w:tcPr>
            <w:tcW w:w="4309" w:type="dxa"/>
          </w:tcPr>
          <w:p w14:paraId="20E62DD0" w14:textId="17DAF7EA"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מיסים = 15 = 50 *</w:t>
            </w:r>
            <w:r>
              <w:rPr>
                <w:rFonts w:ascii="David" w:eastAsiaTheme="minorEastAsia" w:hAnsi="David" w:cs="David"/>
              </w:rPr>
              <w:t xml:space="preserve"> </w:t>
            </w:r>
            <w:r>
              <w:rPr>
                <w:rFonts w:ascii="David" w:eastAsiaTheme="minorEastAsia" w:hAnsi="David" w:cs="David" w:hint="cs"/>
                <w:rtl/>
              </w:rPr>
              <w:t xml:space="preserve">30% = </w:t>
            </w:r>
            <w:r>
              <w:rPr>
                <w:rFonts w:ascii="David" w:eastAsiaTheme="minorEastAsia" w:hAnsi="David" w:cs="David"/>
              </w:rPr>
              <w:t>T</w:t>
            </w:r>
          </w:p>
        </w:tc>
        <w:tc>
          <w:tcPr>
            <w:tcW w:w="4321" w:type="dxa"/>
          </w:tcPr>
          <w:p w14:paraId="39783B1C" w14:textId="0CCFB9DC"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 xml:space="preserve">הוצאות הממשלה = </w:t>
            </w:r>
            <w:r>
              <w:rPr>
                <w:rFonts w:ascii="David" w:eastAsiaTheme="minorEastAsia" w:hAnsi="David" w:cs="David"/>
              </w:rPr>
              <w:t>17.5</w:t>
            </w:r>
            <w:r>
              <w:rPr>
                <w:rFonts w:ascii="David" w:eastAsiaTheme="minorEastAsia" w:hAnsi="David" w:cs="David" w:hint="cs"/>
                <w:rtl/>
              </w:rPr>
              <w:t xml:space="preserve"> = 2.5 + 15 = </w:t>
            </w:r>
            <w:r>
              <w:rPr>
                <w:rFonts w:ascii="David" w:eastAsiaTheme="minorEastAsia" w:hAnsi="David" w:cs="David"/>
              </w:rPr>
              <w:t>G</w:t>
            </w:r>
          </w:p>
        </w:tc>
      </w:tr>
      <w:tr w:rsidR="00F8381F" w14:paraId="700892FD" w14:textId="77777777" w:rsidTr="00F8381F">
        <w:tc>
          <w:tcPr>
            <w:tcW w:w="4309" w:type="dxa"/>
          </w:tcPr>
          <w:p w14:paraId="6154E43E" w14:textId="1F2E9E3B"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גירעון = 2.5 = 50 *</w:t>
            </w:r>
            <w:r>
              <w:rPr>
                <w:rFonts w:ascii="David" w:eastAsiaTheme="minorEastAsia" w:hAnsi="David" w:cs="David"/>
              </w:rPr>
              <w:t xml:space="preserve"> </w:t>
            </w:r>
            <w:r>
              <w:rPr>
                <w:rFonts w:ascii="David" w:eastAsiaTheme="minorEastAsia" w:hAnsi="David" w:cs="David" w:hint="cs"/>
                <w:rtl/>
              </w:rPr>
              <w:t xml:space="preserve">5% = </w:t>
            </w:r>
            <w:r>
              <w:rPr>
                <w:rFonts w:ascii="David" w:eastAsiaTheme="minorEastAsia" w:hAnsi="David" w:cs="David"/>
              </w:rPr>
              <w:t>BD</w:t>
            </w:r>
          </w:p>
        </w:tc>
        <w:tc>
          <w:tcPr>
            <w:tcW w:w="4321" w:type="dxa"/>
          </w:tcPr>
          <w:p w14:paraId="10C4FC1D" w14:textId="77777777" w:rsidR="00F8381F" w:rsidRDefault="00F8381F" w:rsidP="00F8381F">
            <w:pPr>
              <w:pStyle w:val="ListParagraph"/>
              <w:bidi/>
              <w:spacing w:line="360" w:lineRule="auto"/>
              <w:ind w:left="0"/>
              <w:jc w:val="center"/>
              <w:rPr>
                <w:rFonts w:ascii="David" w:eastAsiaTheme="minorEastAsia" w:hAnsi="David" w:cs="David"/>
                <w:rtl/>
              </w:rPr>
            </w:pPr>
          </w:p>
        </w:tc>
      </w:tr>
    </w:tbl>
    <w:p w14:paraId="7A517EA9" w14:textId="77777777" w:rsidR="00F8381F" w:rsidRDefault="00F8381F" w:rsidP="00F8381F">
      <w:pPr>
        <w:pStyle w:val="ListParagraph"/>
        <w:bidi/>
        <w:spacing w:line="360" w:lineRule="auto"/>
        <w:jc w:val="both"/>
        <w:rPr>
          <w:rFonts w:ascii="David" w:eastAsiaTheme="minorEastAsia" w:hAnsi="David" w:cs="David"/>
          <w:rtl/>
        </w:rPr>
      </w:pPr>
    </w:p>
    <w:p w14:paraId="553FB87B" w14:textId="2F102350" w:rsidR="00F8381F" w:rsidRPr="00F8381F" w:rsidRDefault="00F8381F" w:rsidP="00F8381F">
      <w:pPr>
        <w:pStyle w:val="ListParagraph"/>
        <w:bidi/>
        <w:spacing w:line="360" w:lineRule="auto"/>
        <w:jc w:val="both"/>
        <w:rPr>
          <w:rFonts w:ascii="David" w:eastAsiaTheme="minorEastAsia" w:hAnsi="David" w:cs="David"/>
          <w:rtl/>
        </w:rPr>
      </w:pPr>
      <w:r>
        <w:rPr>
          <w:rFonts w:ascii="David" w:eastAsiaTheme="minorEastAsia" w:hAnsi="David" w:cs="David" w:hint="cs"/>
          <w:rtl/>
        </w:rPr>
        <w:t xml:space="preserve">בתום השנה </w:t>
      </w:r>
      <w:r>
        <w:rPr>
          <w:rFonts w:ascii="David" w:eastAsiaTheme="minorEastAsia" w:hAnsi="David" w:cs="David"/>
          <w:rtl/>
        </w:rPr>
        <w:t>–</w:t>
      </w:r>
      <w:r>
        <w:rPr>
          <w:rFonts w:ascii="David" w:eastAsiaTheme="minorEastAsia" w:hAnsi="David" w:cs="David" w:hint="cs"/>
          <w:rtl/>
        </w:rPr>
        <w:t xml:space="preserve"> התברר שהתוצר נמוך יותר. כפועל יוצא, גביית המסים נמוכה יותר, ובהינתן שתקציב הוצאות הממשלה נקבע מראש על פי היעד </w:t>
      </w:r>
      <w:r>
        <w:rPr>
          <w:rFonts w:ascii="David" w:eastAsiaTheme="minorEastAsia" w:hAnsi="David" w:cs="David"/>
          <w:rtl/>
        </w:rPr>
        <w:t>–</w:t>
      </w:r>
      <w:r>
        <w:rPr>
          <w:rFonts w:ascii="David" w:eastAsiaTheme="minorEastAsia" w:hAnsi="David" w:cs="David" w:hint="cs"/>
          <w:rtl/>
        </w:rPr>
        <w:t xml:space="preserve"> נוצר גירעון חריף יותר:</w:t>
      </w:r>
    </w:p>
    <w:tbl>
      <w:tblPr>
        <w:tblStyle w:val="TableGrid"/>
        <w:bidiVisual/>
        <w:tblW w:w="0" w:type="auto"/>
        <w:tblInd w:w="720" w:type="dxa"/>
        <w:tblLook w:val="04A0" w:firstRow="1" w:lastRow="0" w:firstColumn="1" w:lastColumn="0" w:noHBand="0" w:noVBand="1"/>
      </w:tblPr>
      <w:tblGrid>
        <w:gridCol w:w="4309"/>
        <w:gridCol w:w="4321"/>
      </w:tblGrid>
      <w:tr w:rsidR="00F8381F" w14:paraId="7A42B504" w14:textId="77777777" w:rsidTr="006755D1">
        <w:tc>
          <w:tcPr>
            <w:tcW w:w="8630" w:type="dxa"/>
            <w:gridSpan w:val="2"/>
          </w:tcPr>
          <w:p w14:paraId="1BFDFF95"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תכנון גירעון / תקציב לתחילת 2025</w:t>
            </w:r>
          </w:p>
        </w:tc>
      </w:tr>
      <w:tr w:rsidR="00F8381F" w14:paraId="7AF714C1" w14:textId="77777777" w:rsidTr="006755D1">
        <w:tc>
          <w:tcPr>
            <w:tcW w:w="4309" w:type="dxa"/>
          </w:tcPr>
          <w:p w14:paraId="6C275C00"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הכנסות</w:t>
            </w:r>
          </w:p>
        </w:tc>
        <w:tc>
          <w:tcPr>
            <w:tcW w:w="4321" w:type="dxa"/>
          </w:tcPr>
          <w:p w14:paraId="3D016E73"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הוצאות</w:t>
            </w:r>
          </w:p>
        </w:tc>
      </w:tr>
      <w:tr w:rsidR="00F8381F" w14:paraId="4BAC1E80" w14:textId="77777777" w:rsidTr="006755D1">
        <w:tc>
          <w:tcPr>
            <w:tcW w:w="4309" w:type="dxa"/>
          </w:tcPr>
          <w:p w14:paraId="6DFBB98B" w14:textId="10C18F3F"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מיסים = 9 = 30 *</w:t>
            </w:r>
            <w:r>
              <w:rPr>
                <w:rFonts w:ascii="David" w:eastAsiaTheme="minorEastAsia" w:hAnsi="David" w:cs="David"/>
              </w:rPr>
              <w:t xml:space="preserve"> </w:t>
            </w:r>
            <w:r>
              <w:rPr>
                <w:rFonts w:ascii="David" w:eastAsiaTheme="minorEastAsia" w:hAnsi="David" w:cs="David" w:hint="cs"/>
                <w:rtl/>
              </w:rPr>
              <w:t xml:space="preserve">30% = </w:t>
            </w:r>
            <w:r>
              <w:rPr>
                <w:rFonts w:ascii="David" w:eastAsiaTheme="minorEastAsia" w:hAnsi="David" w:cs="David"/>
              </w:rPr>
              <w:t>T</w:t>
            </w:r>
          </w:p>
          <w:p w14:paraId="1F266B28"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ירידה בתקבולי הממשלה ממסים</w:t>
            </w:r>
          </w:p>
          <w:p w14:paraId="73E42E4A" w14:textId="249E6C33"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לאור הירידה בתוצר</w:t>
            </w:r>
          </w:p>
        </w:tc>
        <w:tc>
          <w:tcPr>
            <w:tcW w:w="4321" w:type="dxa"/>
          </w:tcPr>
          <w:p w14:paraId="717B6B0B"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 xml:space="preserve">הוצאות הממשלה = </w:t>
            </w:r>
            <w:r>
              <w:rPr>
                <w:rFonts w:ascii="David" w:eastAsiaTheme="minorEastAsia" w:hAnsi="David" w:cs="David"/>
              </w:rPr>
              <w:t>17.5</w:t>
            </w:r>
            <w:r>
              <w:rPr>
                <w:rFonts w:ascii="David" w:eastAsiaTheme="minorEastAsia" w:hAnsi="David" w:cs="David" w:hint="cs"/>
                <w:rtl/>
              </w:rPr>
              <w:t xml:space="preserve"> </w:t>
            </w:r>
          </w:p>
          <w:p w14:paraId="23F94425"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להנחתנו אינן ניתנות לשינוי</w:t>
            </w:r>
          </w:p>
          <w:p w14:paraId="0A50CA2C"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הממשלה התחייבה לפרויקטים ולביצוע</w:t>
            </w:r>
          </w:p>
          <w:p w14:paraId="13D0C898" w14:textId="592A090F"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בתחילת השנה</w:t>
            </w:r>
          </w:p>
        </w:tc>
      </w:tr>
      <w:tr w:rsidR="00F8381F" w14:paraId="03A96DBA" w14:textId="77777777" w:rsidTr="006755D1">
        <w:tc>
          <w:tcPr>
            <w:tcW w:w="4309" w:type="dxa"/>
          </w:tcPr>
          <w:p w14:paraId="3260445E" w14:textId="73692B5A" w:rsidR="00F8381F" w:rsidRDefault="00F8381F" w:rsidP="00F8381F">
            <w:pPr>
              <w:pStyle w:val="ListParagraph"/>
              <w:bidi/>
              <w:spacing w:line="360" w:lineRule="auto"/>
              <w:ind w:left="0"/>
              <w:jc w:val="center"/>
              <w:rPr>
                <w:rFonts w:ascii="David" w:eastAsiaTheme="minorEastAsia" w:hAnsi="David" w:cs="David"/>
              </w:rPr>
            </w:pPr>
            <w:r w:rsidRPr="00F8381F">
              <w:rPr>
                <w:rFonts w:ascii="David" w:eastAsiaTheme="minorEastAsia" w:hAnsi="David" w:cs="David" w:hint="cs"/>
                <w:b/>
                <w:bCs/>
                <w:color w:val="FF0000"/>
                <w:rtl/>
              </w:rPr>
              <w:t>גירעון בפועל</w:t>
            </w:r>
            <w:r w:rsidRPr="00F8381F">
              <w:rPr>
                <w:rFonts w:ascii="David" w:eastAsiaTheme="minorEastAsia" w:hAnsi="David" w:cs="David" w:hint="cs"/>
                <w:color w:val="FF0000"/>
                <w:rtl/>
              </w:rPr>
              <w:t xml:space="preserve"> </w:t>
            </w:r>
            <w:r>
              <w:rPr>
                <w:rFonts w:ascii="David" w:eastAsiaTheme="minorEastAsia" w:hAnsi="David" w:cs="David" w:hint="cs"/>
                <w:rtl/>
              </w:rPr>
              <w:t xml:space="preserve">= 8.5 = 9 </w:t>
            </w:r>
            <w:r>
              <w:rPr>
                <w:rFonts w:ascii="David" w:eastAsiaTheme="minorEastAsia" w:hAnsi="David" w:cs="David"/>
                <w:rtl/>
              </w:rPr>
              <w:t>–</w:t>
            </w:r>
            <w:r>
              <w:rPr>
                <w:rFonts w:ascii="David" w:eastAsiaTheme="minorEastAsia" w:hAnsi="David" w:cs="David" w:hint="cs"/>
                <w:rtl/>
              </w:rPr>
              <w:t xml:space="preserve"> 17.5 = </w:t>
            </w:r>
            <w:r>
              <w:rPr>
                <w:rFonts w:ascii="David" w:eastAsiaTheme="minorEastAsia" w:hAnsi="David" w:cs="David"/>
              </w:rPr>
              <w:t>BD</w:t>
            </w:r>
          </w:p>
          <w:p w14:paraId="37EA7940"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הגירעון בפועל מחושב לפי ההפרש שבין</w:t>
            </w:r>
          </w:p>
          <w:p w14:paraId="251ADF95" w14:textId="295D2910"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הוצאות הממשלה בפועל (שנשענו על צפי להכנסות גבוהות) לבין התקבולים בפועל ממסים (שהיו נמוכים לאור תוצר נמוך מהצפוי).</w:t>
            </w:r>
          </w:p>
        </w:tc>
        <w:tc>
          <w:tcPr>
            <w:tcW w:w="4321" w:type="dxa"/>
          </w:tcPr>
          <w:p w14:paraId="13000AC2" w14:textId="77777777" w:rsidR="00F8381F" w:rsidRDefault="00F8381F" w:rsidP="006755D1">
            <w:pPr>
              <w:pStyle w:val="ListParagraph"/>
              <w:bidi/>
              <w:spacing w:line="360" w:lineRule="auto"/>
              <w:ind w:left="0"/>
              <w:jc w:val="center"/>
              <w:rPr>
                <w:rFonts w:ascii="David" w:eastAsiaTheme="minorEastAsia" w:hAnsi="David" w:cs="David"/>
                <w:rtl/>
              </w:rPr>
            </w:pPr>
          </w:p>
        </w:tc>
      </w:tr>
    </w:tbl>
    <w:p w14:paraId="7BAA5B4C" w14:textId="6F2FF98A" w:rsidR="00314B66" w:rsidRDefault="00314B66" w:rsidP="00314B66">
      <w:pPr>
        <w:rPr>
          <w:rFonts w:ascii="David" w:eastAsiaTheme="minorEastAsia" w:hAnsi="David" w:cs="David"/>
          <w:rtl/>
        </w:rPr>
      </w:pPr>
    </w:p>
    <w:p w14:paraId="517D5B6F" w14:textId="77777777" w:rsidR="00314B66" w:rsidRPr="001042AB" w:rsidRDefault="00314B66" w:rsidP="00314B66">
      <w:pPr>
        <w:bidi/>
        <w:spacing w:line="360" w:lineRule="auto"/>
        <w:contextualSpacing/>
        <w:jc w:val="both"/>
        <w:rPr>
          <w:rFonts w:ascii="David" w:eastAsiaTheme="minorEastAsia" w:hAnsi="David" w:cs="David"/>
          <w:rtl/>
        </w:rPr>
      </w:pPr>
    </w:p>
    <w:p w14:paraId="51298FA9" w14:textId="77777777" w:rsidR="00314B66" w:rsidRPr="001042AB" w:rsidRDefault="00314B66" w:rsidP="00314B66">
      <w:pPr>
        <w:bidi/>
        <w:spacing w:line="360" w:lineRule="auto"/>
        <w:contextualSpacing/>
        <w:rPr>
          <w:rFonts w:ascii="David" w:eastAsiaTheme="minorEastAsia" w:hAnsi="David" w:cs="David"/>
          <w:b/>
          <w:bCs/>
        </w:rPr>
      </w:pPr>
      <w:r w:rsidRPr="001042AB">
        <w:rPr>
          <w:rFonts w:ascii="David" w:eastAsiaTheme="minorEastAsia" w:hAnsi="David" w:cs="David" w:hint="cs"/>
          <w:b/>
          <w:bCs/>
          <w:rtl/>
        </w:rPr>
        <w:t xml:space="preserve">אומדן ההכנסות ממסים </w:t>
      </w:r>
      <w:r w:rsidRPr="001042AB">
        <w:rPr>
          <w:rFonts w:ascii="David" w:eastAsiaTheme="minorEastAsia" w:hAnsi="David" w:cs="David" w:hint="cs"/>
          <w:b/>
          <w:bCs/>
        </w:rPr>
        <w:t>T</w:t>
      </w:r>
    </w:p>
    <w:p w14:paraId="4279142C" w14:textId="77777777" w:rsidR="00314B66"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מעבר ליעד הגירעון, הממשלה צריכה להעריך כמה כסף היא תכניס / תגבה ממסים (</w:t>
      </w:r>
      <w:r w:rsidRPr="001042AB">
        <w:rPr>
          <w:rFonts w:ascii="David" w:eastAsiaTheme="minorEastAsia" w:hAnsi="David" w:cs="David" w:hint="cs"/>
        </w:rPr>
        <w:t>T</w:t>
      </w:r>
      <w:r w:rsidRPr="001042AB">
        <w:rPr>
          <w:rFonts w:ascii="David" w:eastAsiaTheme="minorEastAsia" w:hAnsi="David" w:cs="David" w:hint="cs"/>
          <w:rtl/>
        </w:rPr>
        <w:t>). לפי זה היא תדע, על בסיס הגירעון (</w:t>
      </w:r>
      <w:r w:rsidRPr="001042AB">
        <w:rPr>
          <w:rFonts w:ascii="David" w:eastAsiaTheme="minorEastAsia" w:hAnsi="David" w:cs="David" w:hint="cs"/>
        </w:rPr>
        <w:t>BD</w:t>
      </w:r>
      <w:r w:rsidRPr="001042AB">
        <w:rPr>
          <w:rFonts w:ascii="David" w:eastAsiaTheme="minorEastAsia" w:hAnsi="David" w:cs="David" w:hint="cs"/>
          <w:rtl/>
        </w:rPr>
        <w:t xml:space="preserve">) וסכום המס, מהו תקציב ההוצאות שלה. </w:t>
      </w:r>
    </w:p>
    <w:p w14:paraId="3A07A44A" w14:textId="77777777" w:rsidR="00314B66" w:rsidRDefault="00314B66" w:rsidP="00314B66">
      <w:pPr>
        <w:bidi/>
        <w:spacing w:line="360" w:lineRule="auto"/>
        <w:contextualSpacing/>
        <w:jc w:val="both"/>
        <w:rPr>
          <w:rFonts w:ascii="David" w:eastAsiaTheme="minorEastAsia" w:hAnsi="David" w:cs="David"/>
          <w:rtl/>
        </w:rPr>
      </w:pPr>
    </w:p>
    <w:p w14:paraId="52368F96" w14:textId="77777777" w:rsidR="00314B66" w:rsidRDefault="00314B66" w:rsidP="00314B66">
      <w:pPr>
        <w:bidi/>
        <w:spacing w:line="360" w:lineRule="auto"/>
        <w:contextualSpacing/>
        <w:jc w:val="both"/>
        <w:rPr>
          <w:rFonts w:ascii="David" w:eastAsiaTheme="minorEastAsia" w:hAnsi="David" w:cs="David"/>
          <w:rtl/>
        </w:rPr>
      </w:pPr>
      <w:r>
        <w:rPr>
          <w:rFonts w:ascii="David" w:eastAsiaTheme="minorEastAsia" w:hAnsi="David" w:cs="David" w:hint="cs"/>
          <w:rtl/>
        </w:rPr>
        <w:t>את הוצאות הממשלה מממנים באמצעות:</w:t>
      </w:r>
    </w:p>
    <w:p w14:paraId="122F4C21" w14:textId="77777777" w:rsidR="00314B66" w:rsidRDefault="00314B66" w:rsidP="00314B66">
      <w:pPr>
        <w:bidi/>
        <w:spacing w:line="360" w:lineRule="auto"/>
        <w:contextualSpacing/>
        <w:jc w:val="both"/>
        <w:rPr>
          <w:rFonts w:ascii="David" w:eastAsiaTheme="minorEastAsia" w:hAnsi="David" w:cs="David"/>
          <w:rtl/>
        </w:rPr>
      </w:pPr>
      <w:r>
        <w:rPr>
          <w:rFonts w:ascii="David" w:eastAsiaTheme="minorEastAsia" w:hAnsi="David" w:cs="David" w:hint="cs"/>
          <w:rtl/>
        </w:rPr>
        <w:t>הכנסות ממסים</w:t>
      </w:r>
      <w:r>
        <w:rPr>
          <w:rFonts w:ascii="David" w:eastAsiaTheme="minorEastAsia" w:hAnsi="David" w:cs="David"/>
          <w:rtl/>
        </w:rPr>
        <w:tab/>
      </w:r>
      <w:r>
        <w:rPr>
          <w:rFonts w:ascii="David" w:eastAsiaTheme="minorEastAsia" w:hAnsi="David" w:cs="David" w:hint="cs"/>
          <w:rtl/>
        </w:rPr>
        <w:t>= יש להעריכן. בכך נדון כעת.</w:t>
      </w:r>
    </w:p>
    <w:p w14:paraId="3B885146" w14:textId="77777777" w:rsidR="00314B66" w:rsidRDefault="00314B66" w:rsidP="00314B66">
      <w:pPr>
        <w:bidi/>
        <w:spacing w:line="360" w:lineRule="auto"/>
        <w:contextualSpacing/>
        <w:jc w:val="both"/>
        <w:rPr>
          <w:rFonts w:ascii="David" w:eastAsiaTheme="minorEastAsia" w:hAnsi="David" w:cs="David"/>
          <w:rtl/>
        </w:rPr>
      </w:pPr>
      <w:r>
        <w:rPr>
          <w:rFonts w:ascii="David" w:eastAsiaTheme="minorEastAsia" w:hAnsi="David" w:cs="David" w:hint="cs"/>
          <w:rtl/>
        </w:rPr>
        <w:t>גירעון</w:t>
      </w:r>
      <w:r>
        <w:rPr>
          <w:rFonts w:ascii="David" w:eastAsiaTheme="minorEastAsia" w:hAnsi="David" w:cs="David"/>
          <w:rtl/>
        </w:rPr>
        <w:tab/>
      </w:r>
      <w:r>
        <w:rPr>
          <w:rFonts w:ascii="David" w:eastAsiaTheme="minorEastAsia" w:hAnsi="David" w:cs="David"/>
          <w:rtl/>
        </w:rPr>
        <w:tab/>
      </w:r>
      <w:r>
        <w:rPr>
          <w:rFonts w:ascii="David" w:eastAsiaTheme="minorEastAsia" w:hAnsi="David" w:cs="David" w:hint="cs"/>
          <w:rtl/>
        </w:rPr>
        <w:t>= נקבע בתכנון התקציב לפי יעד הגירעון (הוגדר והודגם בעמוד הקודם)</w:t>
      </w:r>
    </w:p>
    <w:p w14:paraId="77A2C89D" w14:textId="77777777" w:rsidR="00314B66" w:rsidRPr="001042AB" w:rsidRDefault="00314B66" w:rsidP="00314B66">
      <w:pPr>
        <w:bidi/>
        <w:spacing w:line="360" w:lineRule="auto"/>
        <w:contextualSpacing/>
        <w:jc w:val="both"/>
        <w:rPr>
          <w:rFonts w:ascii="David" w:eastAsiaTheme="minorEastAsia" w:hAnsi="David" w:cs="David"/>
          <w:rtl/>
        </w:rPr>
      </w:pPr>
    </w:p>
    <w:p w14:paraId="3AF7153D" w14:textId="77777777" w:rsidR="00314B66"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הממשלה יודעת להעריך את ההכנסות שלה ממיסים. </w:t>
      </w:r>
    </w:p>
    <w:p w14:paraId="33F695B6"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קיים קשר ישיר בין הכנסות הממשלה ממיסים לבין התוצר -  כאשר התוצר עולה (מייצרים יותר מוצרים, מעסיקים יותר עובדים), ההכנסות של האזרחים גדלות, הרווחים גדלים ולכן המיסים גדלים.</w:t>
      </w:r>
    </w:p>
    <w:p w14:paraId="15DA24B6" w14:textId="77777777" w:rsidR="00314B66" w:rsidRDefault="00314B66" w:rsidP="00314B66">
      <w:pPr>
        <w:bidi/>
        <w:spacing w:line="360" w:lineRule="auto"/>
        <w:contextualSpacing/>
        <w:jc w:val="both"/>
        <w:rPr>
          <w:rFonts w:ascii="David" w:eastAsiaTheme="minorEastAsia" w:hAnsi="David" w:cs="David"/>
          <w:rtl/>
        </w:rPr>
      </w:pPr>
    </w:p>
    <w:p w14:paraId="6CBF196E"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נניח ששיעור המס הינו 25%, והממשלה מעריכה את התוצר בשנה הבאה ב-1,000 ש״ח, אזי היא מעריכה את ההכנסות שלה ממסים בתור:</w:t>
      </w:r>
    </w:p>
    <w:p w14:paraId="7A3F7D74" w14:textId="77777777" w:rsidR="00314B66" w:rsidRPr="001042AB" w:rsidRDefault="00314B66" w:rsidP="00314B66">
      <w:pPr>
        <w:bidi/>
        <w:spacing w:line="360" w:lineRule="auto"/>
        <w:contextualSpacing/>
        <w:jc w:val="center"/>
        <w:rPr>
          <w:rFonts w:ascii="David" w:eastAsiaTheme="minorEastAsia" w:hAnsi="David" w:cs="David"/>
        </w:rPr>
      </w:pPr>
      <w:r w:rsidRPr="001042AB">
        <w:rPr>
          <w:rFonts w:ascii="David" w:eastAsiaTheme="minorEastAsia" w:hAnsi="David" w:cs="David" w:hint="cs"/>
        </w:rPr>
        <w:t>25% * 1,000 = 250</w:t>
      </w:r>
    </w:p>
    <w:p w14:paraId="70BCCBF1"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במלים:</w:t>
      </w:r>
    </w:p>
    <w:p w14:paraId="15E8BFAF" w14:textId="77777777" w:rsidR="00314B66" w:rsidRPr="001042AB" w:rsidRDefault="00314B66" w:rsidP="00314B66">
      <w:pPr>
        <w:bidi/>
        <w:spacing w:line="360" w:lineRule="auto"/>
        <w:contextualSpacing/>
        <w:jc w:val="both"/>
        <w:rPr>
          <w:rFonts w:ascii="David" w:eastAsiaTheme="minorEastAsia" w:hAnsi="David" w:cs="David"/>
        </w:rPr>
      </w:pPr>
      <w:r w:rsidRPr="001042AB">
        <w:rPr>
          <w:rFonts w:ascii="David" w:eastAsiaTheme="minorEastAsia" w:hAnsi="David" w:cs="David" w:hint="cs"/>
          <w:highlight w:val="yellow"/>
          <w:rtl/>
        </w:rPr>
        <w:t>תחזית ההכנסות ממסים לשנה מסוימת = (תחזית, הערכה של התוצר) * שיעור המס</w:t>
      </w:r>
    </w:p>
    <w:p w14:paraId="1D0E5C0A" w14:textId="77777777" w:rsidR="00314B66" w:rsidRPr="001042AB" w:rsidRDefault="00314B66" w:rsidP="00314B66">
      <w:pPr>
        <w:bidi/>
        <w:spacing w:line="360" w:lineRule="auto"/>
        <w:contextualSpacing/>
        <w:jc w:val="both"/>
        <w:rPr>
          <w:rFonts w:ascii="David" w:eastAsiaTheme="minorEastAsia" w:hAnsi="David" w:cs="David"/>
          <w:rtl/>
        </w:rPr>
      </w:pPr>
    </w:p>
    <w:p w14:paraId="4AEDBFB4" w14:textId="77777777" w:rsidR="00314B66" w:rsidRPr="001042AB" w:rsidRDefault="00314B66" w:rsidP="00314B66">
      <w:pPr>
        <w:bidi/>
        <w:spacing w:line="360" w:lineRule="auto"/>
        <w:contextualSpacing/>
        <w:jc w:val="both"/>
        <w:rPr>
          <w:rFonts w:ascii="David" w:eastAsiaTheme="minorEastAsia" w:hAnsi="David" w:cs="David"/>
          <w:b/>
          <w:bCs/>
          <w:rtl/>
        </w:rPr>
      </w:pPr>
      <w:r w:rsidRPr="00BE571A">
        <w:rPr>
          <w:rFonts w:ascii="David" w:eastAsiaTheme="minorEastAsia" w:hAnsi="David" w:cs="David" w:hint="cs"/>
          <w:b/>
          <w:bCs/>
          <w:highlight w:val="cyan"/>
          <w:rtl/>
        </w:rPr>
        <w:t>שאלה 25 – תקציב הממשלה המתוכנן כולל התחשבות במסים ויעד גירעון</w:t>
      </w:r>
    </w:p>
    <w:p w14:paraId="1DE02E97"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הממשלה מעריכה שבשנת התקציב הבאה (2022) התוצר יהיה 1,000. בנוסף, היא קבעה יעד גירעון בשיעור 5% מהתוצר, וכן מטילה מסים בשיעור 30% מהתוצר. </w:t>
      </w:r>
    </w:p>
    <w:p w14:paraId="3C68144C"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הציגו את תקציב הממשלה (את ההכנסות של הממשלה ממסים, את הגירעון הממשלתי, ואת הוצאות הממשלה)</w:t>
      </w:r>
      <w:r>
        <w:rPr>
          <w:rFonts w:ascii="David" w:eastAsiaTheme="minorEastAsia" w:hAnsi="David" w:cs="David" w:hint="cs"/>
          <w:rtl/>
        </w:rPr>
        <w:t xml:space="preserve"> </w:t>
      </w:r>
      <w:r>
        <w:rPr>
          <w:rFonts w:ascii="David" w:eastAsiaTheme="minorEastAsia" w:hAnsi="David" w:cs="David"/>
          <w:rtl/>
        </w:rPr>
        <w:t>–</w:t>
      </w:r>
      <w:r>
        <w:rPr>
          <w:rFonts w:ascii="David" w:eastAsiaTheme="minorEastAsia" w:hAnsi="David" w:cs="David" w:hint="cs"/>
          <w:rtl/>
        </w:rPr>
        <w:t xml:space="preserve"> בהתאם לתחזיותיה המוגדרות לעיל</w:t>
      </w:r>
      <w:r w:rsidRPr="001042AB">
        <w:rPr>
          <w:rFonts w:ascii="David" w:eastAsiaTheme="minorEastAsia" w:hAnsi="David" w:cs="David" w:hint="cs"/>
          <w:rtl/>
        </w:rPr>
        <w:t xml:space="preserve">. </w:t>
      </w:r>
    </w:p>
    <w:p w14:paraId="7FDF7F59" w14:textId="77777777" w:rsidR="00314B66" w:rsidRPr="001042AB" w:rsidRDefault="00314B66" w:rsidP="00314B66">
      <w:pPr>
        <w:bidi/>
        <w:spacing w:line="360" w:lineRule="auto"/>
        <w:contextualSpacing/>
        <w:jc w:val="both"/>
        <w:rPr>
          <w:rFonts w:ascii="David" w:eastAsiaTheme="minorEastAsia" w:hAnsi="David" w:cs="David"/>
          <w:rtl/>
        </w:rPr>
      </w:pPr>
    </w:p>
    <w:p w14:paraId="3C256E12"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פתרון:</w:t>
      </w: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33C09073" w14:textId="77777777" w:rsidTr="006755D1">
        <w:tc>
          <w:tcPr>
            <w:tcW w:w="2074" w:type="dxa"/>
          </w:tcPr>
          <w:p w14:paraId="02FC823B"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2C1CD52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הכנסות</w:t>
            </w:r>
          </w:p>
        </w:tc>
        <w:tc>
          <w:tcPr>
            <w:tcW w:w="2074" w:type="dxa"/>
          </w:tcPr>
          <w:p w14:paraId="692AB44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w:t>
            </w:r>
          </w:p>
        </w:tc>
        <w:tc>
          <w:tcPr>
            <w:tcW w:w="2074" w:type="dxa"/>
          </w:tcPr>
          <w:p w14:paraId="26520618"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5EE96C81" w14:textId="77777777" w:rsidTr="006755D1">
        <w:tc>
          <w:tcPr>
            <w:tcW w:w="2074" w:type="dxa"/>
          </w:tcPr>
          <w:p w14:paraId="7D725B6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הכנסה ממסים</w:t>
            </w:r>
          </w:p>
        </w:tc>
        <w:tc>
          <w:tcPr>
            <w:tcW w:w="2074" w:type="dxa"/>
          </w:tcPr>
          <w:p w14:paraId="272A41A9"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T =</w:t>
            </w:r>
            <w:r w:rsidRPr="001042AB">
              <w:rPr>
                <w:rFonts w:ascii="David" w:eastAsiaTheme="minorEastAsia" w:hAnsi="David" w:cs="David" w:hint="cs"/>
                <w:rtl/>
              </w:rPr>
              <w:t xml:space="preserve"> </w:t>
            </w:r>
            <w:r w:rsidRPr="001042AB">
              <w:rPr>
                <w:rFonts w:ascii="David" w:eastAsiaTheme="minorEastAsia" w:hAnsi="David" w:cs="David" w:hint="cs"/>
                <w:color w:val="00B050"/>
                <w:rtl/>
              </w:rPr>
              <w:t xml:space="preserve">300 </w:t>
            </w:r>
          </w:p>
        </w:tc>
        <w:tc>
          <w:tcPr>
            <w:tcW w:w="2074" w:type="dxa"/>
          </w:tcPr>
          <w:p w14:paraId="1B25BACD"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G = </w:t>
            </w:r>
            <w:r w:rsidRPr="001042AB">
              <w:rPr>
                <w:rFonts w:ascii="David" w:eastAsiaTheme="minorEastAsia" w:hAnsi="David" w:cs="David" w:hint="cs"/>
                <w:color w:val="0070C0"/>
              </w:rPr>
              <w:t>350</w:t>
            </w:r>
          </w:p>
        </w:tc>
        <w:tc>
          <w:tcPr>
            <w:tcW w:w="2074" w:type="dxa"/>
          </w:tcPr>
          <w:p w14:paraId="117C0C1D"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 ממשלה</w:t>
            </w:r>
          </w:p>
        </w:tc>
      </w:tr>
      <w:tr w:rsidR="00314B66" w:rsidRPr="001042AB" w14:paraId="10D5222C" w14:textId="77777777" w:rsidTr="006755D1">
        <w:tc>
          <w:tcPr>
            <w:tcW w:w="2074" w:type="dxa"/>
          </w:tcPr>
          <w:p w14:paraId="3BF4850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גירעון שנתי</w:t>
            </w:r>
          </w:p>
        </w:tc>
        <w:tc>
          <w:tcPr>
            <w:tcW w:w="2074" w:type="dxa"/>
          </w:tcPr>
          <w:p w14:paraId="2E9F3FAC"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 xml:space="preserve">BD = </w:t>
            </w:r>
            <w:r w:rsidRPr="001042AB">
              <w:rPr>
                <w:rFonts w:ascii="David" w:eastAsiaTheme="minorEastAsia" w:hAnsi="David" w:cs="David" w:hint="cs"/>
                <w:color w:val="FF0000"/>
                <w:rtl/>
              </w:rPr>
              <w:t>50</w:t>
            </w:r>
          </w:p>
        </w:tc>
        <w:tc>
          <w:tcPr>
            <w:tcW w:w="2074" w:type="dxa"/>
          </w:tcPr>
          <w:p w14:paraId="2E5A67D3"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5D4DE849" w14:textId="77777777" w:rsidR="00314B66" w:rsidRPr="001042AB" w:rsidRDefault="00314B66" w:rsidP="006755D1">
            <w:pPr>
              <w:bidi/>
              <w:spacing w:line="360" w:lineRule="auto"/>
              <w:contextualSpacing/>
              <w:jc w:val="center"/>
              <w:rPr>
                <w:rFonts w:ascii="David" w:eastAsiaTheme="minorEastAsia" w:hAnsi="David" w:cs="David"/>
                <w:rtl/>
              </w:rPr>
            </w:pPr>
          </w:p>
        </w:tc>
      </w:tr>
    </w:tbl>
    <w:p w14:paraId="5B8CA9CE" w14:textId="77777777" w:rsidR="00314B66" w:rsidRPr="001042AB" w:rsidRDefault="00314B66" w:rsidP="00314B66">
      <w:pPr>
        <w:bidi/>
        <w:spacing w:line="360" w:lineRule="auto"/>
        <w:contextualSpacing/>
        <w:jc w:val="both"/>
        <w:rPr>
          <w:rFonts w:ascii="David" w:eastAsiaTheme="minorEastAsia" w:hAnsi="David" w:cs="David"/>
          <w:rtl/>
        </w:rPr>
      </w:pPr>
    </w:p>
    <w:p w14:paraId="3E5B2A0A"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תזכורת:</w:t>
      </w:r>
      <w:r w:rsidRPr="001042AB">
        <w:rPr>
          <w:rFonts w:ascii="David" w:eastAsiaTheme="minorEastAsia" w:hAnsi="David" w:cs="David" w:hint="cs"/>
        </w:rPr>
        <w:t xml:space="preserve"> </w:t>
      </w:r>
      <w:r w:rsidRPr="001042AB">
        <w:rPr>
          <w:rFonts w:ascii="David" w:eastAsiaTheme="minorEastAsia" w:hAnsi="David" w:cs="David" w:hint="cs"/>
          <w:rtl/>
        </w:rPr>
        <w:t>כאשר רוצים להעריך את יעד הגירעון הכספי, עלינו: להשתמש בתחזית התוצר (1,000), ולכפול אותה בשיעור הגירעון באחוזים (5%). כלומר, יעד הגירעון:</w:t>
      </w:r>
      <w:r w:rsidRPr="001042AB">
        <w:rPr>
          <w:rFonts w:ascii="David" w:eastAsiaTheme="minorEastAsia" w:hAnsi="David" w:cs="David" w:hint="cs"/>
        </w:rPr>
        <w:t xml:space="preserve"> </w:t>
      </w:r>
      <w:r w:rsidRPr="001042AB">
        <w:rPr>
          <w:rFonts w:ascii="David" w:eastAsiaTheme="minorEastAsia" w:hAnsi="David" w:cs="David" w:hint="cs"/>
          <w:color w:val="FF0000"/>
          <w:rtl/>
        </w:rPr>
        <w:t xml:space="preserve">50 </w:t>
      </w:r>
      <w:r w:rsidRPr="001042AB">
        <w:rPr>
          <w:rFonts w:ascii="David" w:eastAsiaTheme="minorEastAsia" w:hAnsi="David" w:cs="David" w:hint="cs"/>
          <w:rtl/>
        </w:rPr>
        <w:t>= 1,000 *</w:t>
      </w:r>
      <w:r w:rsidRPr="001042AB">
        <w:rPr>
          <w:rFonts w:ascii="David" w:eastAsiaTheme="minorEastAsia" w:hAnsi="David" w:cs="David" w:hint="cs"/>
        </w:rPr>
        <w:t xml:space="preserve"> </w:t>
      </w:r>
      <w:r w:rsidRPr="001042AB">
        <w:rPr>
          <w:rFonts w:ascii="David" w:eastAsiaTheme="minorEastAsia" w:hAnsi="David" w:cs="David" w:hint="cs"/>
          <w:rtl/>
        </w:rPr>
        <w:t xml:space="preserve">5% = </w:t>
      </w:r>
      <w:r w:rsidRPr="001042AB">
        <w:rPr>
          <w:rFonts w:ascii="David" w:eastAsiaTheme="minorEastAsia" w:hAnsi="David" w:cs="David" w:hint="cs"/>
        </w:rPr>
        <w:t>BD</w:t>
      </w:r>
    </w:p>
    <w:p w14:paraId="4A68922E" w14:textId="77777777" w:rsidR="00314B66" w:rsidRPr="001042AB" w:rsidRDefault="00314B66" w:rsidP="00314B66">
      <w:pPr>
        <w:bidi/>
        <w:spacing w:line="360" w:lineRule="auto"/>
        <w:contextualSpacing/>
        <w:jc w:val="both"/>
        <w:rPr>
          <w:rFonts w:ascii="David" w:eastAsiaTheme="minorEastAsia" w:hAnsi="David" w:cs="David"/>
        </w:rPr>
      </w:pPr>
      <w:r w:rsidRPr="001042AB">
        <w:rPr>
          <w:rFonts w:ascii="David" w:eastAsiaTheme="minorEastAsia" w:hAnsi="David" w:cs="David" w:hint="cs"/>
          <w:rtl/>
        </w:rPr>
        <w:t>ההכנסה הצפויה ממסים מחושבת על בסיס תחזית התוצר (1,000) כפול שיעור המס (30%). כלומר, צפי ההכנסה ממסים ל-2022:</w:t>
      </w:r>
      <w:r w:rsidRPr="001042AB">
        <w:rPr>
          <w:rFonts w:ascii="David" w:eastAsiaTheme="minorEastAsia" w:hAnsi="David" w:cs="David" w:hint="cs"/>
        </w:rPr>
        <w:t xml:space="preserve"> </w:t>
      </w:r>
      <w:r w:rsidRPr="001042AB">
        <w:rPr>
          <w:rFonts w:ascii="David" w:eastAsiaTheme="minorEastAsia" w:hAnsi="David" w:cs="David" w:hint="cs"/>
          <w:color w:val="00B050"/>
          <w:rtl/>
        </w:rPr>
        <w:t xml:space="preserve">300 </w:t>
      </w:r>
      <w:r w:rsidRPr="001042AB">
        <w:rPr>
          <w:rFonts w:ascii="David" w:eastAsiaTheme="minorEastAsia" w:hAnsi="David" w:cs="David" w:hint="cs"/>
          <w:rtl/>
        </w:rPr>
        <w:t xml:space="preserve">= 30% * 1,000 </w:t>
      </w:r>
      <w:r w:rsidRPr="001042AB">
        <w:rPr>
          <w:rFonts w:ascii="David" w:eastAsiaTheme="minorEastAsia" w:hAnsi="David" w:cs="David" w:hint="cs"/>
        </w:rPr>
        <w:t>T =</w:t>
      </w:r>
      <w:r w:rsidRPr="001042AB">
        <w:rPr>
          <w:rFonts w:ascii="David" w:eastAsiaTheme="minorEastAsia" w:hAnsi="David" w:cs="David" w:hint="cs"/>
          <w:rtl/>
        </w:rPr>
        <w:t xml:space="preserve">. </w:t>
      </w:r>
    </w:p>
    <w:p w14:paraId="28BCD2AB"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לאחר מכן, חישבנו את הוצאות הממשלה על ידי סיכום של ההכנסות ממסים (300) והגירעון (50). כך קיבלנו בסך הכל שהוצאות הממשלה הן:</w:t>
      </w:r>
      <w:r w:rsidRPr="001042AB">
        <w:rPr>
          <w:rFonts w:ascii="David" w:eastAsiaTheme="minorEastAsia" w:hAnsi="David" w:cs="David" w:hint="cs"/>
        </w:rPr>
        <w:t xml:space="preserve"> </w:t>
      </w:r>
      <w:r w:rsidRPr="001042AB">
        <w:rPr>
          <w:rFonts w:ascii="David" w:eastAsiaTheme="minorEastAsia" w:hAnsi="David" w:cs="David" w:hint="cs"/>
          <w:color w:val="0070C0"/>
          <w:rtl/>
        </w:rPr>
        <w:t xml:space="preserve">350 </w:t>
      </w:r>
      <w:r w:rsidRPr="001042AB">
        <w:rPr>
          <w:rFonts w:ascii="David" w:eastAsiaTheme="minorEastAsia" w:hAnsi="David" w:cs="David" w:hint="cs"/>
          <w:rtl/>
        </w:rPr>
        <w:t xml:space="preserve">= 50 + 300 = </w:t>
      </w:r>
      <w:r w:rsidRPr="001042AB">
        <w:rPr>
          <w:rFonts w:ascii="David" w:eastAsiaTheme="minorEastAsia" w:hAnsi="David" w:cs="David" w:hint="cs"/>
        </w:rPr>
        <w:t>G</w:t>
      </w:r>
      <w:r w:rsidRPr="001042AB">
        <w:rPr>
          <w:rFonts w:ascii="David" w:eastAsiaTheme="minorEastAsia" w:hAnsi="David" w:cs="David" w:hint="cs"/>
          <w:rtl/>
        </w:rPr>
        <w:t xml:space="preserve">. </w:t>
      </w:r>
    </w:p>
    <w:p w14:paraId="6EEAA96F" w14:textId="77777777" w:rsidR="00314B66" w:rsidRPr="001042AB" w:rsidRDefault="00314B66" w:rsidP="00314B66">
      <w:pPr>
        <w:bidi/>
        <w:rPr>
          <w:rFonts w:ascii="David" w:eastAsiaTheme="minorEastAsia" w:hAnsi="David" w:cs="David"/>
          <w:rtl/>
        </w:rPr>
      </w:pPr>
    </w:p>
    <w:p w14:paraId="3B72F3D2" w14:textId="77777777" w:rsidR="00314B66" w:rsidRPr="001042AB" w:rsidRDefault="00314B66" w:rsidP="00314B66">
      <w:pPr>
        <w:bidi/>
        <w:spacing w:line="360" w:lineRule="auto"/>
        <w:contextualSpacing/>
        <w:jc w:val="both"/>
        <w:rPr>
          <w:rFonts w:ascii="David" w:eastAsiaTheme="minorEastAsia" w:hAnsi="David" w:cs="David"/>
          <w:b/>
          <w:bCs/>
          <w:rtl/>
        </w:rPr>
      </w:pPr>
      <w:r w:rsidRPr="00BE571A">
        <w:rPr>
          <w:rFonts w:ascii="David" w:eastAsiaTheme="minorEastAsia" w:hAnsi="David" w:cs="David" w:hint="cs"/>
          <w:b/>
          <w:bCs/>
          <w:highlight w:val="cyan"/>
          <w:rtl/>
        </w:rPr>
        <w:t>שאלה 26 – תקציב הממשלה בפועל כולל התחשבות במסים, יעד גירעון ותוצר בפועל</w:t>
      </w:r>
    </w:p>
    <w:p w14:paraId="440099BA"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 xml:space="preserve">בהמשך לדוגמא הקודמת, להלן נתונים בדבר תקציב הממשלה </w:t>
      </w:r>
      <w:r w:rsidRPr="001042AB">
        <w:rPr>
          <w:rFonts w:ascii="David" w:eastAsiaTheme="minorEastAsia" w:hAnsi="David" w:cs="David" w:hint="cs"/>
          <w:b/>
          <w:bCs/>
          <w:rtl/>
        </w:rPr>
        <w:t>המתוכנן</w:t>
      </w:r>
      <w:r w:rsidRPr="001042AB">
        <w:rPr>
          <w:rFonts w:ascii="David" w:eastAsiaTheme="minorEastAsia" w:hAnsi="David" w:cs="David" w:hint="cs"/>
          <w:rtl/>
        </w:rPr>
        <w:t xml:space="preserve"> לשנת 2022:</w:t>
      </w: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7AFE22CF" w14:textId="77777777" w:rsidTr="006755D1">
        <w:tc>
          <w:tcPr>
            <w:tcW w:w="2074" w:type="dxa"/>
          </w:tcPr>
          <w:p w14:paraId="661657A0"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022C73EA"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הכנסות</w:t>
            </w:r>
          </w:p>
        </w:tc>
        <w:tc>
          <w:tcPr>
            <w:tcW w:w="2074" w:type="dxa"/>
          </w:tcPr>
          <w:p w14:paraId="7E6782DD"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w:t>
            </w:r>
          </w:p>
        </w:tc>
        <w:tc>
          <w:tcPr>
            <w:tcW w:w="2074" w:type="dxa"/>
          </w:tcPr>
          <w:p w14:paraId="64145497"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6483E8FE" w14:textId="77777777" w:rsidTr="006755D1">
        <w:tc>
          <w:tcPr>
            <w:tcW w:w="2074" w:type="dxa"/>
          </w:tcPr>
          <w:p w14:paraId="028A460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הכנסה ממסים</w:t>
            </w:r>
          </w:p>
        </w:tc>
        <w:tc>
          <w:tcPr>
            <w:tcW w:w="2074" w:type="dxa"/>
          </w:tcPr>
          <w:p w14:paraId="0DAC4FEF"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T =</w:t>
            </w:r>
            <w:r w:rsidRPr="001042AB">
              <w:rPr>
                <w:rFonts w:ascii="David" w:eastAsiaTheme="minorEastAsia" w:hAnsi="David" w:cs="David" w:hint="cs"/>
                <w:rtl/>
              </w:rPr>
              <w:t xml:space="preserve"> </w:t>
            </w:r>
            <w:r w:rsidRPr="001042AB">
              <w:rPr>
                <w:rFonts w:ascii="David" w:eastAsiaTheme="minorEastAsia" w:hAnsi="David" w:cs="David" w:hint="cs"/>
                <w:color w:val="00B050"/>
                <w:rtl/>
              </w:rPr>
              <w:t xml:space="preserve">300 </w:t>
            </w:r>
          </w:p>
        </w:tc>
        <w:tc>
          <w:tcPr>
            <w:tcW w:w="2074" w:type="dxa"/>
          </w:tcPr>
          <w:p w14:paraId="268346D0"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G = </w:t>
            </w:r>
            <w:r w:rsidRPr="001042AB">
              <w:rPr>
                <w:rFonts w:ascii="David" w:eastAsiaTheme="minorEastAsia" w:hAnsi="David" w:cs="David" w:hint="cs"/>
                <w:color w:val="0070C0"/>
              </w:rPr>
              <w:t>350</w:t>
            </w:r>
          </w:p>
        </w:tc>
        <w:tc>
          <w:tcPr>
            <w:tcW w:w="2074" w:type="dxa"/>
          </w:tcPr>
          <w:p w14:paraId="154072E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 ממשלה</w:t>
            </w:r>
          </w:p>
        </w:tc>
      </w:tr>
      <w:tr w:rsidR="00314B66" w:rsidRPr="001042AB" w14:paraId="47D3BC3A" w14:textId="77777777" w:rsidTr="006755D1">
        <w:tc>
          <w:tcPr>
            <w:tcW w:w="2074" w:type="dxa"/>
          </w:tcPr>
          <w:p w14:paraId="338E4E83"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גירעון שנתי</w:t>
            </w:r>
          </w:p>
        </w:tc>
        <w:tc>
          <w:tcPr>
            <w:tcW w:w="2074" w:type="dxa"/>
          </w:tcPr>
          <w:p w14:paraId="7566C331"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 xml:space="preserve">BD = </w:t>
            </w:r>
            <w:r w:rsidRPr="001042AB">
              <w:rPr>
                <w:rFonts w:ascii="David" w:eastAsiaTheme="minorEastAsia" w:hAnsi="David" w:cs="David" w:hint="cs"/>
                <w:color w:val="FF0000"/>
                <w:rtl/>
              </w:rPr>
              <w:t>50</w:t>
            </w:r>
          </w:p>
        </w:tc>
        <w:tc>
          <w:tcPr>
            <w:tcW w:w="2074" w:type="dxa"/>
          </w:tcPr>
          <w:p w14:paraId="025B1335"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7AFC9B03"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7CF62BED" w14:textId="77777777" w:rsidTr="006755D1">
        <w:tc>
          <w:tcPr>
            <w:tcW w:w="2074" w:type="dxa"/>
          </w:tcPr>
          <w:p w14:paraId="20E8CA53"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1DA6900C"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19F0D130"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4695D416" w14:textId="77777777" w:rsidR="00314B66" w:rsidRPr="001042AB" w:rsidRDefault="00314B66" w:rsidP="006755D1">
            <w:pPr>
              <w:bidi/>
              <w:spacing w:line="360" w:lineRule="auto"/>
              <w:contextualSpacing/>
              <w:jc w:val="center"/>
              <w:rPr>
                <w:rFonts w:ascii="David" w:eastAsiaTheme="minorEastAsia" w:hAnsi="David" w:cs="David"/>
                <w:rtl/>
              </w:rPr>
            </w:pPr>
          </w:p>
        </w:tc>
      </w:tr>
    </w:tbl>
    <w:p w14:paraId="0B001E6F" w14:textId="77777777" w:rsidR="00314B66" w:rsidRPr="001042AB" w:rsidRDefault="00314B66" w:rsidP="00314B66">
      <w:pPr>
        <w:bidi/>
        <w:rPr>
          <w:rFonts w:ascii="David" w:eastAsiaTheme="minorEastAsia" w:hAnsi="David" w:cs="David"/>
          <w:rtl/>
        </w:rPr>
      </w:pPr>
    </w:p>
    <w:p w14:paraId="1E9C3B0E"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 xml:space="preserve">ידוע ששיעור המס </w:t>
      </w:r>
      <w:r>
        <w:rPr>
          <w:rFonts w:ascii="David" w:eastAsiaTheme="minorEastAsia" w:hAnsi="David" w:cs="David" w:hint="cs"/>
          <w:rtl/>
        </w:rPr>
        <w:t xml:space="preserve">ביחס לתוצר </w:t>
      </w:r>
      <w:r w:rsidRPr="001042AB">
        <w:rPr>
          <w:rFonts w:ascii="David" w:eastAsiaTheme="minorEastAsia" w:hAnsi="David" w:cs="David" w:hint="cs"/>
          <w:rtl/>
        </w:rPr>
        <w:t xml:space="preserve">הוא 30%. </w:t>
      </w:r>
    </w:p>
    <w:p w14:paraId="6A923A6F" w14:textId="77777777" w:rsidR="00314B66" w:rsidRDefault="00314B66" w:rsidP="00314B66">
      <w:pPr>
        <w:bidi/>
        <w:rPr>
          <w:rFonts w:ascii="David" w:eastAsiaTheme="minorEastAsia" w:hAnsi="David" w:cs="David"/>
          <w:rtl/>
        </w:rPr>
      </w:pPr>
    </w:p>
    <w:p w14:paraId="06D8B6EE"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 xml:space="preserve">התברר שהתוצר בפועל הוא 800 בלבד. </w:t>
      </w:r>
    </w:p>
    <w:p w14:paraId="42EE6C94" w14:textId="77777777" w:rsidR="00314B66" w:rsidRPr="001042AB" w:rsidRDefault="00314B66" w:rsidP="00314B66">
      <w:pPr>
        <w:bidi/>
        <w:spacing w:line="360" w:lineRule="auto"/>
        <w:contextualSpacing/>
        <w:rPr>
          <w:rFonts w:ascii="David" w:eastAsiaTheme="minorEastAsia" w:hAnsi="David" w:cs="David"/>
          <w:rtl/>
        </w:rPr>
      </w:pPr>
    </w:p>
    <w:p w14:paraId="4FC8325F" w14:textId="77777777" w:rsidR="00314B66" w:rsidRPr="001042AB" w:rsidRDefault="00314B66" w:rsidP="00314B66">
      <w:pPr>
        <w:bidi/>
        <w:spacing w:line="360" w:lineRule="auto"/>
        <w:contextualSpacing/>
        <w:rPr>
          <w:rFonts w:ascii="David" w:eastAsiaTheme="minorEastAsia" w:hAnsi="David" w:cs="David"/>
          <w:b/>
          <w:bCs/>
          <w:rtl/>
        </w:rPr>
      </w:pPr>
      <w:r w:rsidRPr="001042AB">
        <w:rPr>
          <w:rFonts w:ascii="David" w:eastAsiaTheme="minorEastAsia" w:hAnsi="David" w:cs="David" w:hint="cs"/>
          <w:b/>
          <w:bCs/>
          <w:rtl/>
        </w:rPr>
        <w:t>נדרש:</w:t>
      </w:r>
      <w:r w:rsidRPr="001042AB">
        <w:rPr>
          <w:rFonts w:ascii="David" w:eastAsiaTheme="minorEastAsia" w:hAnsi="David" w:cs="David" w:hint="cs"/>
          <w:b/>
          <w:bCs/>
        </w:rPr>
        <w:t xml:space="preserve"> </w:t>
      </w:r>
      <w:r w:rsidRPr="001042AB">
        <w:rPr>
          <w:rFonts w:ascii="David" w:eastAsiaTheme="minorEastAsia" w:hAnsi="David" w:cs="David" w:hint="cs"/>
          <w:b/>
          <w:bCs/>
          <w:rtl/>
        </w:rPr>
        <w:t>מהו יחס הגירעון לתוצר בפועל?</w:t>
      </w:r>
    </w:p>
    <w:p w14:paraId="4E4140BA"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בקורס שלנו, מניחים ש – </w:t>
      </w:r>
      <w:r w:rsidRPr="001042AB">
        <w:rPr>
          <w:rFonts w:ascii="David" w:eastAsiaTheme="minorEastAsia" w:hAnsi="David" w:cs="David" w:hint="cs"/>
          <w:highlight w:val="yellow"/>
        </w:rPr>
        <w:t>G</w:t>
      </w:r>
      <w:r w:rsidRPr="001042AB">
        <w:rPr>
          <w:rFonts w:ascii="David" w:eastAsiaTheme="minorEastAsia" w:hAnsi="David" w:cs="David" w:hint="cs"/>
          <w:highlight w:val="yellow"/>
          <w:rtl/>
        </w:rPr>
        <w:t xml:space="preserve"> קבוע</w:t>
      </w:r>
      <w:r w:rsidRPr="001042AB">
        <w:rPr>
          <w:rFonts w:ascii="David" w:eastAsiaTheme="minorEastAsia" w:hAnsi="David" w:cs="David" w:hint="cs"/>
          <w:rtl/>
        </w:rPr>
        <w:t xml:space="preserve"> (בלתי ניתן לשינוי, כלומר:</w:t>
      </w:r>
      <w:r w:rsidRPr="001042AB">
        <w:rPr>
          <w:rFonts w:ascii="David" w:eastAsiaTheme="minorEastAsia" w:hAnsi="David" w:cs="David" w:hint="cs"/>
        </w:rPr>
        <w:t xml:space="preserve"> </w:t>
      </w:r>
      <w:r w:rsidRPr="001042AB">
        <w:rPr>
          <w:rFonts w:ascii="David" w:eastAsiaTheme="minorEastAsia" w:hAnsi="David" w:cs="David" w:hint="cs"/>
          <w:rtl/>
        </w:rPr>
        <w:t xml:space="preserve">המדינה מראש משריינת תקציב לבתי חולים, צבא, ועוד, והיא לא יכולה פתאום לבטל אותו). לכן, אם תחזית ההוצאה היא 350, </w:t>
      </w:r>
      <w:r>
        <w:rPr>
          <w:rFonts w:ascii="David" w:eastAsiaTheme="minorEastAsia" w:hAnsi="David" w:cs="David" w:hint="cs"/>
          <w:rtl/>
        </w:rPr>
        <w:t>גם אם התוצר וכפועל יוצא ההכנסות ממסים קטנות</w:t>
      </w:r>
      <w:r w:rsidRPr="001042AB">
        <w:rPr>
          <w:rFonts w:ascii="David" w:eastAsiaTheme="minorEastAsia" w:hAnsi="David" w:cs="David" w:hint="cs"/>
          <w:rtl/>
        </w:rPr>
        <w:t xml:space="preserve">, </w:t>
      </w:r>
      <w:r w:rsidRPr="001042AB">
        <w:rPr>
          <w:rFonts w:ascii="David" w:eastAsiaTheme="minorEastAsia" w:hAnsi="David" w:cs="David" w:hint="cs"/>
        </w:rPr>
        <w:t>G</w:t>
      </w:r>
      <w:r w:rsidRPr="001042AB">
        <w:rPr>
          <w:rFonts w:ascii="David" w:eastAsiaTheme="minorEastAsia" w:hAnsi="David" w:cs="David" w:hint="cs"/>
          <w:rtl/>
        </w:rPr>
        <w:t xml:space="preserve"> נשאר 350 בפועל:</w:t>
      </w:r>
    </w:p>
    <w:p w14:paraId="385CEDB9" w14:textId="77777777" w:rsidR="00314B66" w:rsidRPr="001042AB" w:rsidRDefault="00314B66" w:rsidP="00314B66">
      <w:pPr>
        <w:bidi/>
        <w:spacing w:line="360" w:lineRule="auto"/>
        <w:contextualSpacing/>
        <w:rPr>
          <w:rFonts w:ascii="David" w:eastAsiaTheme="minorEastAsia" w:hAnsi="David" w:cs="David"/>
          <w:rtl/>
        </w:rPr>
      </w:pP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2A655E60" w14:textId="77777777" w:rsidTr="006755D1">
        <w:tc>
          <w:tcPr>
            <w:tcW w:w="8296" w:type="dxa"/>
            <w:gridSpan w:val="4"/>
          </w:tcPr>
          <w:p w14:paraId="601896FD"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נתונים / תקציב הממשלה בפועל</w:t>
            </w:r>
          </w:p>
        </w:tc>
      </w:tr>
      <w:tr w:rsidR="00314B66" w:rsidRPr="001042AB" w14:paraId="727AAA03" w14:textId="77777777" w:rsidTr="006755D1">
        <w:tc>
          <w:tcPr>
            <w:tcW w:w="2074" w:type="dxa"/>
          </w:tcPr>
          <w:p w14:paraId="0DE24306"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3C31EED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הכנסות</w:t>
            </w:r>
          </w:p>
        </w:tc>
        <w:tc>
          <w:tcPr>
            <w:tcW w:w="2074" w:type="dxa"/>
          </w:tcPr>
          <w:p w14:paraId="62A531CE"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w:t>
            </w:r>
          </w:p>
        </w:tc>
        <w:tc>
          <w:tcPr>
            <w:tcW w:w="2074" w:type="dxa"/>
          </w:tcPr>
          <w:p w14:paraId="76749B67"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297FA336" w14:textId="77777777" w:rsidTr="006755D1">
        <w:tc>
          <w:tcPr>
            <w:tcW w:w="2074" w:type="dxa"/>
          </w:tcPr>
          <w:p w14:paraId="66D92EFF"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הכנסה ממסים</w:t>
            </w:r>
          </w:p>
        </w:tc>
        <w:tc>
          <w:tcPr>
            <w:tcW w:w="2074" w:type="dxa"/>
          </w:tcPr>
          <w:p w14:paraId="34ECDADB"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T =</w:t>
            </w:r>
            <w:r w:rsidRPr="001042AB">
              <w:rPr>
                <w:rFonts w:ascii="David" w:eastAsiaTheme="minorEastAsia" w:hAnsi="David" w:cs="David" w:hint="cs"/>
                <w:rtl/>
              </w:rPr>
              <w:t xml:space="preserve"> </w:t>
            </w:r>
            <w:r w:rsidRPr="001042AB">
              <w:rPr>
                <w:rFonts w:ascii="David" w:eastAsiaTheme="minorEastAsia" w:hAnsi="David" w:cs="David" w:hint="cs"/>
                <w:color w:val="00B050"/>
              </w:rPr>
              <w:t>240</w:t>
            </w:r>
          </w:p>
        </w:tc>
        <w:tc>
          <w:tcPr>
            <w:tcW w:w="2074" w:type="dxa"/>
          </w:tcPr>
          <w:p w14:paraId="7D94E4D0"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G = </w:t>
            </w:r>
            <w:r w:rsidRPr="001042AB">
              <w:rPr>
                <w:rFonts w:ascii="David" w:eastAsiaTheme="minorEastAsia" w:hAnsi="David" w:cs="David" w:hint="cs"/>
                <w:color w:val="0070C0"/>
              </w:rPr>
              <w:t>350</w:t>
            </w:r>
          </w:p>
        </w:tc>
        <w:tc>
          <w:tcPr>
            <w:tcW w:w="2074" w:type="dxa"/>
          </w:tcPr>
          <w:p w14:paraId="541AF6E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 ממשלה</w:t>
            </w:r>
          </w:p>
        </w:tc>
      </w:tr>
      <w:tr w:rsidR="00314B66" w:rsidRPr="001042AB" w14:paraId="6FEEF310" w14:textId="77777777" w:rsidTr="006755D1">
        <w:tc>
          <w:tcPr>
            <w:tcW w:w="2074" w:type="dxa"/>
          </w:tcPr>
          <w:p w14:paraId="20A5228A"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גירעון שנתי</w:t>
            </w:r>
          </w:p>
        </w:tc>
        <w:tc>
          <w:tcPr>
            <w:tcW w:w="2074" w:type="dxa"/>
          </w:tcPr>
          <w:p w14:paraId="7A2ACC64"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BD = </w:t>
            </w:r>
            <w:r w:rsidRPr="001042AB">
              <w:rPr>
                <w:rFonts w:ascii="David" w:eastAsiaTheme="minorEastAsia" w:hAnsi="David" w:cs="David" w:hint="cs"/>
                <w:color w:val="FF0000"/>
              </w:rPr>
              <w:t>110</w:t>
            </w:r>
          </w:p>
        </w:tc>
        <w:tc>
          <w:tcPr>
            <w:tcW w:w="2074" w:type="dxa"/>
          </w:tcPr>
          <w:p w14:paraId="56F00460"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50E4ADDE" w14:textId="77777777" w:rsidR="00314B66" w:rsidRPr="001042AB" w:rsidRDefault="00314B66" w:rsidP="006755D1">
            <w:pPr>
              <w:bidi/>
              <w:spacing w:line="360" w:lineRule="auto"/>
              <w:contextualSpacing/>
              <w:jc w:val="center"/>
              <w:rPr>
                <w:rFonts w:ascii="David" w:eastAsiaTheme="minorEastAsia" w:hAnsi="David" w:cs="David"/>
                <w:rtl/>
              </w:rPr>
            </w:pPr>
          </w:p>
        </w:tc>
      </w:tr>
    </w:tbl>
    <w:p w14:paraId="3CEFAFB6" w14:textId="77777777" w:rsidR="00314B66" w:rsidRPr="001042AB" w:rsidRDefault="00314B66" w:rsidP="00314B66">
      <w:pPr>
        <w:bidi/>
        <w:spacing w:line="360" w:lineRule="auto"/>
        <w:contextualSpacing/>
        <w:rPr>
          <w:rFonts w:ascii="David" w:eastAsiaTheme="minorEastAsia" w:hAnsi="David" w:cs="David"/>
          <w:rtl/>
        </w:rPr>
      </w:pPr>
    </w:p>
    <w:p w14:paraId="5234BF8B" w14:textId="77777777" w:rsidR="00314B66" w:rsidRPr="001042AB" w:rsidRDefault="00314B66" w:rsidP="00314B66">
      <w:pPr>
        <w:bidi/>
        <w:spacing w:line="360" w:lineRule="auto"/>
        <w:contextualSpacing/>
        <w:jc w:val="both"/>
        <w:rPr>
          <w:rFonts w:ascii="David" w:eastAsiaTheme="minorEastAsia" w:hAnsi="David" w:cs="David"/>
        </w:rPr>
      </w:pPr>
      <w:r w:rsidRPr="001042AB">
        <w:rPr>
          <w:rFonts w:ascii="David" w:eastAsiaTheme="minorEastAsia" w:hAnsi="David" w:cs="David" w:hint="cs"/>
          <w:rtl/>
        </w:rPr>
        <w:t>השאלה מציינת במפורש, שהתוצר בפועל היה רק 800 בשנת 2022, ואם המסים הם 30%, המשמעות היא שההכנסה בפועל ממסים:</w:t>
      </w:r>
      <w:r w:rsidRPr="001042AB">
        <w:rPr>
          <w:rFonts w:ascii="David" w:eastAsiaTheme="minorEastAsia" w:hAnsi="David" w:cs="David" w:hint="cs"/>
        </w:rPr>
        <w:t xml:space="preserve"> </w:t>
      </w:r>
      <w:r w:rsidRPr="001042AB">
        <w:rPr>
          <w:rFonts w:ascii="David" w:eastAsiaTheme="minorEastAsia" w:hAnsi="David" w:cs="David" w:hint="cs"/>
          <w:rtl/>
        </w:rPr>
        <w:t xml:space="preserve">240 = 30% * 800 = </w:t>
      </w:r>
      <w:r w:rsidRPr="001042AB">
        <w:rPr>
          <w:rFonts w:ascii="David" w:eastAsiaTheme="minorEastAsia" w:hAnsi="David" w:cs="David" w:hint="cs"/>
        </w:rPr>
        <w:t>T</w:t>
      </w:r>
    </w:p>
    <w:p w14:paraId="4CA51CF3"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כמובן שכפועל יוצא מהקיטון בהכנסות, מבלי שההוצאות קטנות (</w:t>
      </w:r>
      <w:r w:rsidRPr="001042AB">
        <w:rPr>
          <w:rFonts w:ascii="David" w:eastAsiaTheme="minorEastAsia" w:hAnsi="David" w:cs="David" w:hint="cs"/>
        </w:rPr>
        <w:t>G</w:t>
      </w:r>
      <w:r w:rsidRPr="001042AB">
        <w:rPr>
          <w:rFonts w:ascii="David" w:eastAsiaTheme="minorEastAsia" w:hAnsi="David" w:cs="David" w:hint="cs"/>
          <w:rtl/>
        </w:rPr>
        <w:t xml:space="preserve"> קבוע) הגירעון הממשלתי גדל:</w:t>
      </w:r>
      <w:r w:rsidRPr="001042AB">
        <w:rPr>
          <w:rFonts w:ascii="David" w:eastAsiaTheme="minorEastAsia" w:hAnsi="David" w:cs="David" w:hint="cs"/>
        </w:rPr>
        <w:t xml:space="preserve"> </w:t>
      </w:r>
      <w:r w:rsidRPr="001042AB">
        <w:rPr>
          <w:rFonts w:ascii="David" w:eastAsiaTheme="minorEastAsia" w:hAnsi="David" w:cs="David" w:hint="cs"/>
          <w:rtl/>
        </w:rPr>
        <w:t>מחשבים אותו לפי ההפרש בין ההוצאות לבין ההכנסה ממסים:</w:t>
      </w:r>
      <w:r w:rsidRPr="001042AB">
        <w:rPr>
          <w:rFonts w:ascii="David" w:eastAsiaTheme="minorEastAsia" w:hAnsi="David" w:cs="David" w:hint="cs"/>
        </w:rPr>
        <w:t xml:space="preserve"> G - T = </w:t>
      </w:r>
      <w:r w:rsidRPr="001042AB">
        <w:rPr>
          <w:rFonts w:ascii="David" w:eastAsiaTheme="minorEastAsia" w:hAnsi="David" w:cs="David" w:hint="cs"/>
          <w:color w:val="0070C0"/>
        </w:rPr>
        <w:t xml:space="preserve">350 </w:t>
      </w:r>
      <w:r w:rsidRPr="001042AB">
        <w:rPr>
          <w:rFonts w:ascii="David" w:eastAsiaTheme="minorEastAsia" w:hAnsi="David" w:cs="David" w:hint="cs"/>
        </w:rPr>
        <w:t xml:space="preserve">– </w:t>
      </w:r>
      <w:r w:rsidRPr="001042AB">
        <w:rPr>
          <w:rFonts w:ascii="David" w:eastAsiaTheme="minorEastAsia" w:hAnsi="David" w:cs="David" w:hint="cs"/>
          <w:color w:val="00B050"/>
        </w:rPr>
        <w:t xml:space="preserve">240 </w:t>
      </w:r>
      <w:r w:rsidRPr="001042AB">
        <w:rPr>
          <w:rFonts w:ascii="David" w:eastAsiaTheme="minorEastAsia" w:hAnsi="David" w:cs="David" w:hint="cs"/>
        </w:rPr>
        <w:t xml:space="preserve">= </w:t>
      </w:r>
      <w:r w:rsidRPr="001042AB">
        <w:rPr>
          <w:rFonts w:ascii="David" w:eastAsiaTheme="minorEastAsia" w:hAnsi="David" w:cs="David" w:hint="cs"/>
          <w:color w:val="FF0000"/>
        </w:rPr>
        <w:t xml:space="preserve">110 </w:t>
      </w:r>
    </w:p>
    <w:p w14:paraId="75546DDE" w14:textId="77777777" w:rsidR="00314B66" w:rsidRPr="00A70150" w:rsidRDefault="00314B66" w:rsidP="00314B66">
      <w:pPr>
        <w:bidi/>
        <w:rPr>
          <w:rFonts w:ascii="David" w:hAnsi="David" w:cs="David"/>
          <w:sz w:val="50"/>
          <w:szCs w:val="50"/>
          <w:rtl/>
        </w:rPr>
      </w:pPr>
      <w:r w:rsidRPr="001042AB">
        <w:rPr>
          <w:rFonts w:ascii="David" w:hAnsi="David" w:cs="David" w:hint="cs"/>
          <w:sz w:val="50"/>
          <w:szCs w:val="50"/>
          <w:rtl/>
        </w:rPr>
        <w:br w:type="page"/>
      </w:r>
    </w:p>
    <w:p w14:paraId="4307C473"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lastRenderedPageBreak/>
        <w:t>מנגנון ״</w:t>
      </w:r>
      <w:r w:rsidRPr="001042AB">
        <w:rPr>
          <w:rFonts w:ascii="David" w:hAnsi="David" w:cs="David" w:hint="cs"/>
          <w:b/>
          <w:bCs/>
          <w:highlight w:val="yellow"/>
          <w:rtl/>
        </w:rPr>
        <w:t>תקרת ההוצאה</w:t>
      </w:r>
      <w:r w:rsidRPr="001042AB">
        <w:rPr>
          <w:rFonts w:ascii="David" w:hAnsi="David" w:cs="David" w:hint="cs"/>
          <w:b/>
          <w:bCs/>
          <w:rtl/>
        </w:rPr>
        <w:t>״ – לשמירה על משמעת תקציבית (הקטנת חריגות בתקציב)</w:t>
      </w:r>
    </w:p>
    <w:p w14:paraId="1C0851B6" w14:textId="77777777" w:rsidR="00314B66" w:rsidRPr="001042AB" w:rsidRDefault="00314B66" w:rsidP="00625A6D">
      <w:pPr>
        <w:pStyle w:val="ListParagraph"/>
        <w:numPr>
          <w:ilvl w:val="0"/>
          <w:numId w:val="14"/>
        </w:numPr>
        <w:bidi/>
        <w:spacing w:line="360" w:lineRule="auto"/>
        <w:jc w:val="both"/>
        <w:rPr>
          <w:rFonts w:ascii="David" w:hAnsi="David" w:cs="David"/>
        </w:rPr>
      </w:pPr>
      <w:r>
        <w:rPr>
          <w:rFonts w:ascii="David" w:hAnsi="David" w:cs="David" w:hint="cs"/>
          <w:rtl/>
        </w:rPr>
        <w:t xml:space="preserve">לעיל </w:t>
      </w:r>
      <w:r w:rsidRPr="001042AB">
        <w:rPr>
          <w:rFonts w:ascii="David" w:hAnsi="David" w:cs="David" w:hint="cs"/>
          <w:rtl/>
        </w:rPr>
        <w:t>הצגנו את</w:t>
      </w:r>
      <w:r>
        <w:rPr>
          <w:rFonts w:ascii="David" w:hAnsi="David" w:cs="David" w:hint="cs"/>
          <w:rtl/>
        </w:rPr>
        <w:t xml:space="preserve"> המושג</w:t>
      </w:r>
      <w:r w:rsidRPr="001042AB">
        <w:rPr>
          <w:rFonts w:ascii="David" w:hAnsi="David" w:cs="David" w:hint="cs"/>
          <w:rtl/>
        </w:rPr>
        <w:t xml:space="preserve"> ״</w:t>
      </w:r>
      <w:r w:rsidRPr="001042AB">
        <w:rPr>
          <w:rFonts w:ascii="David" w:hAnsi="David" w:cs="David" w:hint="cs"/>
          <w:highlight w:val="yellow"/>
          <w:rtl/>
        </w:rPr>
        <w:t>יעד הגירעון</w:t>
      </w:r>
      <w:r w:rsidRPr="001042AB">
        <w:rPr>
          <w:rFonts w:ascii="David" w:hAnsi="David" w:cs="David" w:hint="cs"/>
          <w:rtl/>
        </w:rPr>
        <w:t>״ (״</w:t>
      </w:r>
      <w:r>
        <w:rPr>
          <w:rFonts w:ascii="David" w:hAnsi="David" w:cs="David" w:hint="cs"/>
          <w:rtl/>
        </w:rPr>
        <w:t>גירעון מתוכנן ביחס להכנסות ממסים</w:t>
      </w:r>
      <w:r w:rsidRPr="001042AB">
        <w:rPr>
          <w:rFonts w:ascii="David" w:hAnsi="David" w:cs="David" w:hint="cs"/>
          <w:rtl/>
        </w:rPr>
        <w:t xml:space="preserve">״). בבסיסו </w:t>
      </w:r>
      <w:r>
        <w:rPr>
          <w:rFonts w:ascii="David" w:hAnsi="David" w:cs="David" w:hint="cs"/>
          <w:rtl/>
        </w:rPr>
        <w:t>מושג ״יעד הגירעון״ ה</w:t>
      </w:r>
      <w:r w:rsidRPr="001042AB">
        <w:rPr>
          <w:rFonts w:ascii="David" w:hAnsi="David" w:cs="David" w:hint="cs"/>
          <w:rtl/>
        </w:rPr>
        <w:t xml:space="preserve">רעיון שצריך לבצע </w:t>
      </w:r>
      <w:r w:rsidRPr="004F7B96">
        <w:rPr>
          <w:rFonts w:ascii="David" w:hAnsi="David" w:cs="David" w:hint="cs"/>
          <w:u w:val="single"/>
          <w:rtl/>
        </w:rPr>
        <w:t>תחזית של התוצר</w:t>
      </w:r>
      <w:r w:rsidRPr="001042AB">
        <w:rPr>
          <w:rFonts w:ascii="David" w:hAnsi="David" w:cs="David" w:hint="cs"/>
          <w:rtl/>
        </w:rPr>
        <w:t xml:space="preserve">, </w:t>
      </w:r>
      <w:r w:rsidRPr="004F7B96">
        <w:rPr>
          <w:rFonts w:ascii="David" w:hAnsi="David" w:cs="David" w:hint="cs"/>
          <w:u w:val="single"/>
          <w:rtl/>
        </w:rPr>
        <w:t>ולהעריך את יעד הגירעון לפי אחוז מסוים מהתוצר הצפוי</w:t>
      </w:r>
      <w:r w:rsidRPr="001042AB">
        <w:rPr>
          <w:rFonts w:ascii="David" w:hAnsi="David" w:cs="David" w:hint="cs"/>
          <w:rtl/>
        </w:rPr>
        <w:t xml:space="preserve">. כך בעצם קובעים את </w:t>
      </w:r>
      <w:r w:rsidRPr="004F7B96">
        <w:rPr>
          <w:rFonts w:ascii="David" w:hAnsi="David" w:cs="David" w:hint="cs"/>
          <w:b/>
          <w:bCs/>
          <w:rtl/>
        </w:rPr>
        <w:t xml:space="preserve">היקף הגירעון המירבי </w:t>
      </w:r>
      <w:r w:rsidRPr="004F7B96">
        <w:rPr>
          <w:rFonts w:ascii="David" w:hAnsi="David" w:cs="David" w:hint="cs"/>
          <w:b/>
          <w:bCs/>
          <w:color w:val="FF0000"/>
          <w:rtl/>
        </w:rPr>
        <w:t>הצפוי</w:t>
      </w:r>
      <w:r w:rsidRPr="001042AB">
        <w:rPr>
          <w:rFonts w:ascii="David" w:hAnsi="David" w:cs="David" w:hint="cs"/>
          <w:rtl/>
        </w:rPr>
        <w:t xml:space="preserve">. </w:t>
      </w:r>
    </w:p>
    <w:p w14:paraId="0633761B" w14:textId="77777777" w:rsidR="00314B66" w:rsidRPr="001042AB" w:rsidRDefault="00314B66" w:rsidP="00625A6D">
      <w:pPr>
        <w:pStyle w:val="ListParagraph"/>
        <w:numPr>
          <w:ilvl w:val="0"/>
          <w:numId w:val="14"/>
        </w:numPr>
        <w:bidi/>
        <w:spacing w:line="360" w:lineRule="auto"/>
        <w:jc w:val="both"/>
        <w:rPr>
          <w:rFonts w:ascii="David" w:hAnsi="David" w:cs="David"/>
          <w:rtl/>
        </w:rPr>
      </w:pPr>
      <w:r w:rsidRPr="001042AB">
        <w:rPr>
          <w:rFonts w:ascii="David" w:hAnsi="David" w:cs="David" w:hint="cs"/>
          <w:rtl/>
        </w:rPr>
        <w:t xml:space="preserve">מכיוון שלא תמיד עומדים ביעד הגירעון קיים מנגנון נוסף שמטרתו לשמור על חוב נמוך שנקרא </w:t>
      </w:r>
      <w:r w:rsidRPr="001042AB">
        <w:rPr>
          <w:rFonts w:ascii="David" w:hAnsi="David" w:cs="David" w:hint="cs"/>
          <w:b/>
          <w:bCs/>
          <w:highlight w:val="yellow"/>
          <w:rtl/>
        </w:rPr>
        <w:t>תקרת ההוצאה</w:t>
      </w:r>
      <w:r w:rsidRPr="001042AB">
        <w:rPr>
          <w:rFonts w:ascii="David" w:hAnsi="David" w:cs="David" w:hint="cs"/>
          <w:rtl/>
        </w:rPr>
        <w:t>.</w:t>
      </w:r>
    </w:p>
    <w:p w14:paraId="7F46AC1E" w14:textId="77777777" w:rsidR="00314B66" w:rsidRDefault="00314B66" w:rsidP="00625A6D">
      <w:pPr>
        <w:pStyle w:val="ListParagraph"/>
        <w:numPr>
          <w:ilvl w:val="0"/>
          <w:numId w:val="14"/>
        </w:numPr>
        <w:bidi/>
        <w:spacing w:line="360" w:lineRule="auto"/>
        <w:jc w:val="both"/>
        <w:rPr>
          <w:rFonts w:ascii="David" w:hAnsi="David" w:cs="David"/>
        </w:rPr>
      </w:pPr>
      <w:r w:rsidRPr="001042AB">
        <w:rPr>
          <w:rFonts w:ascii="David" w:hAnsi="David" w:cs="David" w:hint="cs"/>
          <w:rtl/>
        </w:rPr>
        <w:t xml:space="preserve">הממשלה קובעת בכל שנה מה יהיה </w:t>
      </w:r>
      <w:r w:rsidRPr="001042AB">
        <w:rPr>
          <w:rFonts w:ascii="David" w:hAnsi="David" w:cs="David" w:hint="cs"/>
          <w:b/>
          <w:bCs/>
          <w:rtl/>
        </w:rPr>
        <w:t>המקסימום (התקרה) של ההוצאה הממשלתית</w:t>
      </w:r>
      <w:r w:rsidRPr="001042AB">
        <w:rPr>
          <w:rFonts w:ascii="David" w:hAnsi="David" w:cs="David" w:hint="cs"/>
          <w:rtl/>
        </w:rPr>
        <w:t>.</w:t>
      </w:r>
    </w:p>
    <w:p w14:paraId="5545F195" w14:textId="77777777" w:rsidR="00314B66" w:rsidRDefault="00314B66" w:rsidP="00314B66">
      <w:pPr>
        <w:bidi/>
        <w:spacing w:line="360" w:lineRule="auto"/>
        <w:jc w:val="both"/>
        <w:rPr>
          <w:rFonts w:ascii="David" w:hAnsi="David" w:cs="David"/>
          <w:rtl/>
        </w:rPr>
      </w:pPr>
    </w:p>
    <w:p w14:paraId="7751D68A" w14:textId="77777777" w:rsidR="00314B66" w:rsidRPr="00F57E93" w:rsidRDefault="00314B66" w:rsidP="00314B66">
      <w:pPr>
        <w:bidi/>
        <w:spacing w:line="360" w:lineRule="auto"/>
        <w:jc w:val="both"/>
        <w:rPr>
          <w:rFonts w:ascii="David" w:hAnsi="David" w:cs="David"/>
          <w:b/>
          <w:bCs/>
          <w:rtl/>
        </w:rPr>
      </w:pPr>
      <w:r w:rsidRPr="00F57E93">
        <w:rPr>
          <w:rFonts w:ascii="David" w:hAnsi="David" w:cs="David" w:hint="cs"/>
          <w:b/>
          <w:bCs/>
          <w:rtl/>
        </w:rPr>
        <w:t>הדגמה בסיסית:</w:t>
      </w:r>
    </w:p>
    <w:p w14:paraId="19A05E2D" w14:textId="77777777" w:rsidR="00314B66" w:rsidRPr="001042AB" w:rsidRDefault="00314B66" w:rsidP="00625A6D">
      <w:pPr>
        <w:pStyle w:val="ListParagraph"/>
        <w:numPr>
          <w:ilvl w:val="0"/>
          <w:numId w:val="14"/>
        </w:numPr>
        <w:bidi/>
        <w:spacing w:line="360" w:lineRule="auto"/>
        <w:jc w:val="both"/>
        <w:rPr>
          <w:rFonts w:ascii="David" w:eastAsiaTheme="minorEastAsia" w:hAnsi="David" w:cs="David"/>
          <w:rtl/>
        </w:rPr>
      </w:pPr>
      <w:r w:rsidRPr="001042AB">
        <w:rPr>
          <w:rFonts w:ascii="David" w:hAnsi="David" w:cs="David" w:hint="cs"/>
          <w:rtl/>
        </w:rPr>
        <w:t>נניח שב</w:t>
      </w:r>
      <w:r w:rsidRPr="001042AB">
        <w:rPr>
          <w:rFonts w:ascii="David" w:eastAsiaTheme="minorEastAsia" w:hAnsi="David" w:cs="David" w:hint="cs"/>
          <w:rtl/>
        </w:rPr>
        <w:t xml:space="preserve">שנת </w:t>
      </w:r>
      <w:r w:rsidRPr="001042AB">
        <w:rPr>
          <w:rFonts w:ascii="David" w:eastAsiaTheme="minorEastAsia" w:hAnsi="David" w:cs="David" w:hint="cs"/>
          <w:b/>
          <w:bCs/>
          <w:rtl/>
        </w:rPr>
        <w:t>2022</w:t>
      </w:r>
      <w:r w:rsidRPr="001042AB">
        <w:rPr>
          <w:rFonts w:ascii="David" w:eastAsiaTheme="minorEastAsia" w:hAnsi="David" w:cs="David" w:hint="cs"/>
          <w:rtl/>
        </w:rPr>
        <w:t xml:space="preserve"> ההוצאה הממשלתית (</w:t>
      </w:r>
      <w:r w:rsidRPr="001042AB">
        <w:rPr>
          <w:rFonts w:ascii="David" w:eastAsiaTheme="minorEastAsia" w:hAnsi="David" w:cs="David" w:hint="cs"/>
        </w:rPr>
        <w:t>G</w:t>
      </w:r>
      <w:r w:rsidRPr="001042AB">
        <w:rPr>
          <w:rFonts w:ascii="David" w:eastAsiaTheme="minorEastAsia" w:hAnsi="David" w:cs="David" w:hint="cs"/>
          <w:rtl/>
        </w:rPr>
        <w:t>) הייתה 280 ש״ח.</w:t>
      </w:r>
    </w:p>
    <w:p w14:paraId="3849A95B" w14:textId="77777777" w:rsidR="00314B66" w:rsidRPr="001042AB" w:rsidRDefault="00314B66" w:rsidP="00625A6D">
      <w:pPr>
        <w:pStyle w:val="ListParagraph"/>
        <w:numPr>
          <w:ilvl w:val="0"/>
          <w:numId w:val="14"/>
        </w:numPr>
        <w:bidi/>
        <w:spacing w:line="360" w:lineRule="auto"/>
        <w:jc w:val="both"/>
        <w:rPr>
          <w:rFonts w:ascii="David" w:eastAsiaTheme="minorEastAsia" w:hAnsi="David" w:cs="David"/>
          <w:rtl/>
        </w:rPr>
      </w:pPr>
      <w:r w:rsidRPr="001042AB">
        <w:rPr>
          <w:rFonts w:ascii="David" w:eastAsiaTheme="minorEastAsia" w:hAnsi="David" w:cs="David" w:hint="cs"/>
          <w:rtl/>
        </w:rPr>
        <w:t xml:space="preserve">הממשלה תקבע שבשנת </w:t>
      </w:r>
      <w:r w:rsidRPr="001042AB">
        <w:rPr>
          <w:rFonts w:ascii="David" w:eastAsiaTheme="minorEastAsia" w:hAnsi="David" w:cs="David" w:hint="cs"/>
          <w:b/>
          <w:bCs/>
          <w:rtl/>
        </w:rPr>
        <w:t>2023</w:t>
      </w:r>
      <w:r w:rsidRPr="001042AB">
        <w:rPr>
          <w:rFonts w:ascii="David" w:eastAsiaTheme="minorEastAsia" w:hAnsi="David" w:cs="David" w:hint="cs"/>
          <w:rtl/>
        </w:rPr>
        <w:t xml:space="preserve"> ההוצאה הממשלתית תעלה ב-1% ולכן תעמוד על 282.8 ש״ח</w:t>
      </w:r>
      <w:r>
        <w:rPr>
          <w:rFonts w:ascii="David" w:eastAsiaTheme="minorEastAsia" w:hAnsi="David" w:cs="David" w:hint="cs"/>
          <w:rtl/>
        </w:rPr>
        <w:t>: כלומר קובעת תקרת הוצאה של 282.8 = (1% + 1) *</w:t>
      </w:r>
      <w:r>
        <w:rPr>
          <w:rFonts w:ascii="David" w:eastAsiaTheme="minorEastAsia" w:hAnsi="David" w:cs="David" w:hint="cs"/>
        </w:rPr>
        <w:t xml:space="preserve"> </w:t>
      </w:r>
      <w:r>
        <w:rPr>
          <w:rFonts w:ascii="David" w:eastAsiaTheme="minorEastAsia" w:hAnsi="David" w:cs="David" w:hint="cs"/>
          <w:rtl/>
        </w:rPr>
        <w:t>280.</w:t>
      </w:r>
    </w:p>
    <w:p w14:paraId="7CF2ED0F" w14:textId="77777777" w:rsidR="00314B66" w:rsidRPr="00960462" w:rsidRDefault="00314B66" w:rsidP="00625A6D">
      <w:pPr>
        <w:pStyle w:val="ListParagraph"/>
        <w:numPr>
          <w:ilvl w:val="0"/>
          <w:numId w:val="14"/>
        </w:numPr>
        <w:bidi/>
        <w:spacing w:line="360" w:lineRule="auto"/>
        <w:jc w:val="both"/>
        <w:rPr>
          <w:rFonts w:ascii="David" w:eastAsiaTheme="minorEastAsia" w:hAnsi="David" w:cs="David"/>
          <w:b/>
          <w:bCs/>
          <w:color w:val="FF0000"/>
          <w:rtl/>
        </w:rPr>
      </w:pPr>
      <w:r w:rsidRPr="00960462">
        <w:rPr>
          <w:rFonts w:ascii="David" w:eastAsiaTheme="minorEastAsia" w:hAnsi="David" w:cs="David" w:hint="cs"/>
          <w:b/>
          <w:bCs/>
          <w:color w:val="FF0000"/>
          <w:rtl/>
        </w:rPr>
        <w:t xml:space="preserve">הסיבה לכך שהממשלה הגדילה את ההוצאה ב-1% היא שהאוכלוסייה בישראל כל הזמן גדלה  (בקצב ממוצע של 1.8% בשנה) </w:t>
      </w:r>
    </w:p>
    <w:p w14:paraId="0E7D52F6" w14:textId="77777777" w:rsidR="00314B66" w:rsidRDefault="00314B66" w:rsidP="00625A6D">
      <w:pPr>
        <w:pStyle w:val="ListParagraph"/>
        <w:numPr>
          <w:ilvl w:val="0"/>
          <w:numId w:val="14"/>
        </w:numPr>
        <w:bidi/>
        <w:spacing w:line="360" w:lineRule="auto"/>
        <w:jc w:val="both"/>
        <w:rPr>
          <w:rFonts w:ascii="David" w:eastAsiaTheme="minorEastAsia" w:hAnsi="David" w:cs="David"/>
        </w:rPr>
      </w:pPr>
      <w:r>
        <w:rPr>
          <w:rFonts w:ascii="David" w:eastAsiaTheme="minorEastAsia" w:hAnsi="David" w:cs="David" w:hint="cs"/>
          <w:rtl/>
        </w:rPr>
        <w:t xml:space="preserve">בעצם, ההבדל המרכזי בין יעד הגירעון לבין תקרת ההוצאה הוא שבעוד שיעד הגירעון נקבע בתור אחוז מהתוצר ודן בהפרש המירבי בין הכנסות הממשלה והוצאותיה; </w:t>
      </w:r>
    </w:p>
    <w:p w14:paraId="78E45A3E" w14:textId="58E53397" w:rsidR="00314B66" w:rsidRDefault="00314B66" w:rsidP="00625A6D">
      <w:pPr>
        <w:pStyle w:val="ListParagraph"/>
        <w:numPr>
          <w:ilvl w:val="0"/>
          <w:numId w:val="14"/>
        </w:numPr>
        <w:bidi/>
        <w:spacing w:line="360" w:lineRule="auto"/>
        <w:jc w:val="both"/>
        <w:rPr>
          <w:rFonts w:ascii="David" w:eastAsiaTheme="minorEastAsia" w:hAnsi="David" w:cs="David"/>
        </w:rPr>
      </w:pPr>
      <w:r>
        <w:rPr>
          <w:rFonts w:ascii="David" w:eastAsiaTheme="minorEastAsia" w:hAnsi="David" w:cs="David" w:hint="cs"/>
          <w:rtl/>
        </w:rPr>
        <w:t xml:space="preserve">תקרת ההוצאה קובעת את הסכום המירבי של </w:t>
      </w:r>
      <w:r w:rsidRPr="008C673B">
        <w:rPr>
          <w:rFonts w:ascii="David" w:eastAsiaTheme="minorEastAsia" w:hAnsi="David" w:cs="David" w:hint="cs"/>
          <w:u w:val="single"/>
          <w:rtl/>
        </w:rPr>
        <w:t>ההוצאה הכוללת</w:t>
      </w:r>
      <w:r>
        <w:rPr>
          <w:rFonts w:ascii="David" w:eastAsiaTheme="minorEastAsia" w:hAnsi="David" w:cs="David" w:hint="cs"/>
          <w:rtl/>
        </w:rPr>
        <w:t xml:space="preserve">, תוך שיקלול פרמטרים נוספים, כגון </w:t>
      </w:r>
      <w:r w:rsidRPr="008C673B">
        <w:rPr>
          <w:rFonts w:ascii="David" w:eastAsiaTheme="minorEastAsia" w:hAnsi="David" w:cs="David" w:hint="cs"/>
          <w:u w:val="single"/>
          <w:rtl/>
        </w:rPr>
        <w:t>שיעור הגידול באוכלוסיה</w:t>
      </w:r>
      <w:r w:rsidR="006755D1">
        <w:rPr>
          <w:rFonts w:ascii="David" w:eastAsiaTheme="minorEastAsia" w:hAnsi="David" w:cs="David" w:hint="cs"/>
          <w:u w:val="single"/>
          <w:rtl/>
        </w:rPr>
        <w:t>, אינפלציה ויתר צרכי המשק</w:t>
      </w:r>
      <w:r>
        <w:rPr>
          <w:rFonts w:ascii="David" w:eastAsiaTheme="minorEastAsia" w:hAnsi="David" w:cs="David" w:hint="cs"/>
          <w:rtl/>
        </w:rPr>
        <w:t>.</w:t>
      </w:r>
    </w:p>
    <w:p w14:paraId="6B66E32C" w14:textId="77777777" w:rsidR="00314B66" w:rsidRPr="001042AB" w:rsidRDefault="00314B66" w:rsidP="00625A6D">
      <w:pPr>
        <w:pStyle w:val="ListParagraph"/>
        <w:numPr>
          <w:ilvl w:val="0"/>
          <w:numId w:val="14"/>
        </w:numPr>
        <w:bidi/>
        <w:spacing w:line="360" w:lineRule="auto"/>
        <w:jc w:val="both"/>
        <w:rPr>
          <w:rFonts w:ascii="David" w:eastAsiaTheme="minorEastAsia" w:hAnsi="David" w:cs="David"/>
          <w:rtl/>
        </w:rPr>
      </w:pPr>
      <w:r>
        <w:rPr>
          <w:rFonts w:ascii="David" w:eastAsiaTheme="minorEastAsia" w:hAnsi="David" w:cs="David" w:hint="cs"/>
          <w:rtl/>
        </w:rPr>
        <w:t xml:space="preserve">בשונה מיעד הגירעון </w:t>
      </w:r>
      <w:r>
        <w:rPr>
          <w:rFonts w:ascii="David" w:eastAsiaTheme="minorEastAsia" w:hAnsi="David" w:cs="David"/>
          <w:rtl/>
        </w:rPr>
        <w:t>–</w:t>
      </w:r>
      <w:r>
        <w:rPr>
          <w:rFonts w:ascii="David" w:eastAsiaTheme="minorEastAsia" w:hAnsi="David" w:cs="David" w:hint="cs"/>
          <w:rtl/>
        </w:rPr>
        <w:t xml:space="preserve"> ששינויים בתוצר יכולים להוביל לגירעון בפועל ששונה ממנו, </w:t>
      </w:r>
      <w:r w:rsidRPr="001042AB">
        <w:rPr>
          <w:rFonts w:ascii="David" w:eastAsiaTheme="minorEastAsia" w:hAnsi="David" w:cs="David" w:hint="cs"/>
          <w:rtl/>
        </w:rPr>
        <w:t xml:space="preserve">ברגע שהממשלה </w:t>
      </w:r>
      <w:r w:rsidRPr="001042AB">
        <w:rPr>
          <w:rFonts w:ascii="David" w:eastAsiaTheme="minorEastAsia" w:hAnsi="David" w:cs="David" w:hint="cs"/>
          <w:highlight w:val="yellow"/>
          <w:rtl/>
        </w:rPr>
        <w:t>קבעה תקרת הוצאה - אסור על פי חוק התקציב לחרוג ממנה</w:t>
      </w:r>
      <w:r w:rsidRPr="001042AB">
        <w:rPr>
          <w:rFonts w:ascii="David" w:eastAsiaTheme="minorEastAsia" w:hAnsi="David" w:cs="David" w:hint="cs"/>
          <w:rtl/>
        </w:rPr>
        <w:t xml:space="preserve">. </w:t>
      </w:r>
      <w:r>
        <w:rPr>
          <w:rFonts w:ascii="David" w:eastAsiaTheme="minorEastAsia" w:hAnsi="David" w:cs="David" w:hint="cs"/>
          <w:rtl/>
        </w:rPr>
        <w:t>לכל היותר</w:t>
      </w:r>
      <w:r w:rsidRPr="001042AB">
        <w:rPr>
          <w:rFonts w:ascii="David" w:eastAsiaTheme="minorEastAsia" w:hAnsi="David" w:cs="David" w:hint="cs"/>
          <w:rtl/>
        </w:rPr>
        <w:t xml:space="preserve"> </w:t>
      </w:r>
      <w:r>
        <w:rPr>
          <w:rFonts w:ascii="David" w:eastAsiaTheme="minorEastAsia" w:hAnsi="David" w:cs="David" w:hint="cs"/>
          <w:rtl/>
        </w:rPr>
        <w:t>ניתן</w:t>
      </w:r>
      <w:r w:rsidRPr="001042AB">
        <w:rPr>
          <w:rFonts w:ascii="David" w:eastAsiaTheme="minorEastAsia" w:hAnsi="David" w:cs="David" w:hint="cs"/>
          <w:rtl/>
        </w:rPr>
        <w:t xml:space="preserve"> להעביר תקציבים ממשרד אחד למשרד שני.</w:t>
      </w:r>
    </w:p>
    <w:p w14:paraId="65260957" w14:textId="77777777" w:rsidR="00314B66" w:rsidRPr="001042AB" w:rsidRDefault="00314B66" w:rsidP="00314B66">
      <w:pPr>
        <w:bidi/>
        <w:spacing w:line="360" w:lineRule="auto"/>
        <w:contextualSpacing/>
        <w:rPr>
          <w:rFonts w:ascii="David" w:hAnsi="David" w:cs="David"/>
          <w:u w:val="single"/>
          <w:rtl/>
        </w:rPr>
      </w:pPr>
    </w:p>
    <w:p w14:paraId="7F414045" w14:textId="77777777" w:rsidR="00314B66" w:rsidRPr="00D3422D" w:rsidRDefault="00314B66" w:rsidP="00314B66">
      <w:pPr>
        <w:rPr>
          <w:rFonts w:ascii="David" w:hAnsi="David" w:cs="David"/>
          <w:b/>
          <w:bCs/>
          <w:rtl/>
        </w:rPr>
      </w:pPr>
      <w:r w:rsidRPr="00D3422D">
        <w:rPr>
          <w:rFonts w:ascii="David" w:hAnsi="David" w:cs="David"/>
          <w:b/>
          <w:bCs/>
          <w:rtl/>
        </w:rPr>
        <w:br w:type="page"/>
      </w:r>
    </w:p>
    <w:p w14:paraId="054B85F7" w14:textId="77777777" w:rsidR="00314B66" w:rsidRPr="001042AB" w:rsidRDefault="00314B66" w:rsidP="00314B66">
      <w:pPr>
        <w:bidi/>
        <w:spacing w:line="360" w:lineRule="auto"/>
        <w:contextualSpacing/>
        <w:rPr>
          <w:rFonts w:ascii="David" w:hAnsi="David" w:cs="David"/>
          <w:b/>
          <w:bCs/>
          <w:rtl/>
        </w:rPr>
      </w:pPr>
      <w:r w:rsidRPr="00A50711">
        <w:rPr>
          <w:rFonts w:ascii="David" w:hAnsi="David" w:cs="David" w:hint="cs"/>
          <w:b/>
          <w:bCs/>
          <w:highlight w:val="cyan"/>
          <w:rtl/>
        </w:rPr>
        <w:lastRenderedPageBreak/>
        <w:t xml:space="preserve">שאלה 27 </w:t>
      </w:r>
      <w:r w:rsidRPr="00A50711">
        <w:rPr>
          <w:rFonts w:ascii="David" w:hAnsi="David" w:cs="David"/>
          <w:b/>
          <w:bCs/>
          <w:highlight w:val="cyan"/>
          <w:rtl/>
        </w:rPr>
        <w:t>–</w:t>
      </w:r>
      <w:r w:rsidRPr="00A50711">
        <w:rPr>
          <w:rFonts w:ascii="David" w:hAnsi="David" w:cs="David" w:hint="cs"/>
          <w:b/>
          <w:bCs/>
          <w:highlight w:val="cyan"/>
          <w:rtl/>
        </w:rPr>
        <w:t xml:space="preserve"> תקציב המדינה </w:t>
      </w:r>
      <w:r w:rsidRPr="00A50711">
        <w:rPr>
          <w:rFonts w:ascii="David" w:hAnsi="David" w:cs="David"/>
          <w:b/>
          <w:bCs/>
          <w:highlight w:val="cyan"/>
          <w:rtl/>
        </w:rPr>
        <w:t>–</w:t>
      </w:r>
      <w:r w:rsidRPr="00A50711">
        <w:rPr>
          <w:rFonts w:ascii="David" w:hAnsi="David" w:cs="David" w:hint="cs"/>
          <w:b/>
          <w:bCs/>
          <w:highlight w:val="cyan"/>
          <w:rtl/>
        </w:rPr>
        <w:t xml:space="preserve"> תכנון מול ביצוע</w:t>
      </w:r>
    </w:p>
    <w:p w14:paraId="3D5F019D"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משרד האוצר של מדינה א' הכין בחודש דצמבר 2010 את תקציב המדינה לשנת 2011.</w:t>
      </w:r>
    </w:p>
    <w:p w14:paraId="00CDB650"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הניחו כי:</w:t>
      </w:r>
    </w:p>
    <w:p w14:paraId="6ED7B91B"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בחודש דצמבר 2010 </w:t>
      </w:r>
      <w:r w:rsidRPr="001042AB">
        <w:rPr>
          <w:rFonts w:ascii="David" w:hAnsi="David" w:cs="David" w:hint="cs"/>
          <w:b/>
          <w:bCs/>
          <w:rtl/>
        </w:rPr>
        <w:t>העריך</w:t>
      </w:r>
      <w:r w:rsidRPr="001042AB">
        <w:rPr>
          <w:rFonts w:ascii="David" w:hAnsi="David" w:cs="David" w:hint="cs"/>
          <w:rtl/>
        </w:rPr>
        <w:t xml:space="preserve"> הכלכלן הראשי  במשרד האוצר שבשנת 2011 התוצר של מדינה א' יהיה 2,000 ש״ח. </w:t>
      </w:r>
    </w:p>
    <w:p w14:paraId="64E53ACB"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ידוע כי נטל המס במדינה א' הינו 40% מהתוצר וכי יעד הגירעון שקבעה הממשלה הינו 5% מהתוצר.</w:t>
      </w:r>
    </w:p>
    <w:p w14:paraId="490D5809" w14:textId="77777777" w:rsidR="00314B66" w:rsidRPr="001042AB" w:rsidRDefault="00314B66" w:rsidP="00625A6D">
      <w:pPr>
        <w:pStyle w:val="ListParagraph"/>
        <w:numPr>
          <w:ilvl w:val="0"/>
          <w:numId w:val="8"/>
        </w:numPr>
        <w:bidi/>
        <w:spacing w:line="360" w:lineRule="auto"/>
        <w:jc w:val="both"/>
        <w:rPr>
          <w:rFonts w:ascii="David" w:hAnsi="David" w:cs="David"/>
        </w:rPr>
      </w:pPr>
      <w:r w:rsidRPr="001042AB">
        <w:rPr>
          <w:rFonts w:ascii="David" w:hAnsi="David" w:cs="David" w:hint="cs"/>
          <w:color w:val="FF0000"/>
          <w:rtl/>
        </w:rPr>
        <w:t xml:space="preserve">הציגו את תקציב המדינה המתוכנן ל-2011 </w:t>
      </w:r>
      <w:r w:rsidRPr="001042AB">
        <w:rPr>
          <w:rFonts w:ascii="David" w:hAnsi="David" w:cs="David" w:hint="cs"/>
          <w:rtl/>
        </w:rPr>
        <w:t>שהוצג לממשלה בדצמבר 2010.</w:t>
      </w:r>
    </w:p>
    <w:p w14:paraId="1FF72664" w14:textId="77777777" w:rsidR="00314B66" w:rsidRPr="001042AB" w:rsidRDefault="00314B66" w:rsidP="00625A6D">
      <w:pPr>
        <w:pStyle w:val="ListParagraph"/>
        <w:numPr>
          <w:ilvl w:val="0"/>
          <w:numId w:val="8"/>
        </w:numPr>
        <w:bidi/>
        <w:spacing w:line="360" w:lineRule="auto"/>
        <w:jc w:val="both"/>
        <w:rPr>
          <w:rFonts w:ascii="David" w:hAnsi="David" w:cs="David"/>
        </w:rPr>
      </w:pPr>
      <w:r w:rsidRPr="001042AB">
        <w:rPr>
          <w:rFonts w:ascii="David" w:hAnsi="David" w:cs="David" w:hint="cs"/>
          <w:rtl/>
        </w:rPr>
        <w:t>(1) הניחו כי במהלך 2011 התוצר של מדינה א' היה נמוך ב-10% מ</w:t>
      </w:r>
      <w:r>
        <w:rPr>
          <w:rFonts w:ascii="David" w:hAnsi="David" w:cs="David" w:hint="cs"/>
          <w:rtl/>
        </w:rPr>
        <w:t>ה</w:t>
      </w:r>
      <w:r w:rsidRPr="001042AB">
        <w:rPr>
          <w:rFonts w:ascii="David" w:hAnsi="David" w:cs="David" w:hint="cs"/>
          <w:rtl/>
        </w:rPr>
        <w:t xml:space="preserve">הערכות (כלומר התוצר בפועל בשנת 2011 היה 1,800 </w:t>
      </w:r>
      <w:r>
        <w:rPr>
          <w:rFonts w:ascii="David" w:hAnsi="David" w:cs="David" w:hint="cs"/>
          <w:rtl/>
        </w:rPr>
        <w:t>ש״ח)</w:t>
      </w:r>
      <w:r w:rsidRPr="001042AB">
        <w:rPr>
          <w:rFonts w:ascii="David" w:hAnsi="David" w:cs="David" w:hint="cs"/>
          <w:rtl/>
        </w:rPr>
        <w:t xml:space="preserve"> הציגו את תקציב המדינה "האמיתי" לשנת 2011</w:t>
      </w:r>
      <w:r>
        <w:rPr>
          <w:rFonts w:ascii="David" w:hAnsi="David" w:cs="David" w:hint="cs"/>
          <w:rtl/>
        </w:rPr>
        <w:t xml:space="preserve">, בפועל </w:t>
      </w:r>
      <w:r>
        <w:rPr>
          <w:rFonts w:ascii="David" w:hAnsi="David" w:cs="David"/>
          <w:rtl/>
        </w:rPr>
        <w:t>–</w:t>
      </w:r>
      <w:r>
        <w:rPr>
          <w:rFonts w:ascii="David" w:hAnsi="David" w:cs="David" w:hint="cs"/>
          <w:rtl/>
        </w:rPr>
        <w:t xml:space="preserve"> קרי בראייה רטרוספקטיבית.</w:t>
      </w:r>
    </w:p>
    <w:p w14:paraId="67888AFD" w14:textId="77777777" w:rsidR="00314B66" w:rsidRPr="001042AB" w:rsidRDefault="00314B66" w:rsidP="00314B66">
      <w:pPr>
        <w:pStyle w:val="ListParagraph"/>
        <w:bidi/>
        <w:spacing w:line="360" w:lineRule="auto"/>
        <w:jc w:val="both"/>
        <w:rPr>
          <w:rFonts w:ascii="David" w:hAnsi="David" w:cs="David"/>
        </w:rPr>
      </w:pPr>
      <w:r w:rsidRPr="001042AB">
        <w:rPr>
          <w:rFonts w:ascii="David" w:hAnsi="David" w:cs="David" w:hint="cs"/>
          <w:rtl/>
        </w:rPr>
        <w:t>(2) חשבו את הגירעון התקציבי (האמיתי) כאחוז מהתוצר של מדינה א' עבור שנת 2011.</w:t>
      </w:r>
    </w:p>
    <w:p w14:paraId="7C4902BE" w14:textId="77777777" w:rsidR="00314B66" w:rsidRPr="001042AB" w:rsidRDefault="00314B66" w:rsidP="00625A6D">
      <w:pPr>
        <w:pStyle w:val="ListParagraph"/>
        <w:numPr>
          <w:ilvl w:val="0"/>
          <w:numId w:val="8"/>
        </w:numPr>
        <w:bidi/>
        <w:spacing w:line="360" w:lineRule="auto"/>
        <w:jc w:val="both"/>
        <w:rPr>
          <w:rFonts w:ascii="David" w:hAnsi="David" w:cs="David"/>
        </w:rPr>
      </w:pPr>
      <w:r w:rsidRPr="001042AB">
        <w:rPr>
          <w:rFonts w:ascii="David" w:hAnsi="David" w:cs="David" w:hint="cs"/>
          <w:rtl/>
        </w:rPr>
        <w:t xml:space="preserve">(1) הניחו כי במהלך 2011 התוצר של מדינה א' היה גבוה ב-6% מהערכות (כלומר התוצר בפועל בשנת 2011 היה 2,120 </w:t>
      </w:r>
      <w:r>
        <w:rPr>
          <w:rFonts w:ascii="David" w:hAnsi="David" w:cs="David" w:hint="cs"/>
          <w:rtl/>
        </w:rPr>
        <w:t>ש״ח).</w:t>
      </w:r>
      <w:r w:rsidRPr="001042AB">
        <w:rPr>
          <w:rFonts w:ascii="David" w:hAnsi="David" w:cs="David" w:hint="cs"/>
          <w:rtl/>
        </w:rPr>
        <w:t xml:space="preserve"> </w:t>
      </w:r>
    </w:p>
    <w:p w14:paraId="17FB3660" w14:textId="77777777" w:rsidR="00314B66" w:rsidRPr="001042AB" w:rsidRDefault="00314B66" w:rsidP="00314B66">
      <w:pPr>
        <w:pStyle w:val="ListParagraph"/>
        <w:bidi/>
        <w:spacing w:line="360" w:lineRule="auto"/>
        <w:jc w:val="both"/>
        <w:rPr>
          <w:rFonts w:ascii="David" w:hAnsi="David" w:cs="David"/>
        </w:rPr>
      </w:pPr>
      <w:r w:rsidRPr="001042AB">
        <w:rPr>
          <w:rFonts w:ascii="David" w:hAnsi="David" w:cs="David" w:hint="cs"/>
          <w:rtl/>
        </w:rPr>
        <w:t>(2) הציגו את תקציב המדינה "האמיתי" לשנת 2011 וחשבו את הגירעון התקציבי (האמיתי) כאחוז מהתוצר של מדינה א' עבור שנת 2011.</w:t>
      </w:r>
    </w:p>
    <w:p w14:paraId="1B61C463" w14:textId="77777777" w:rsidR="00314B66" w:rsidRPr="001042AB" w:rsidRDefault="00314B66" w:rsidP="00314B66">
      <w:pPr>
        <w:bidi/>
        <w:rPr>
          <w:rFonts w:ascii="David" w:hAnsi="David" w:cs="David"/>
          <w:rtl/>
        </w:rPr>
      </w:pPr>
      <w:r w:rsidRPr="001042AB">
        <w:rPr>
          <w:rFonts w:ascii="David" w:hAnsi="David" w:cs="David" w:hint="cs"/>
          <w:rtl/>
        </w:rPr>
        <w:br w:type="page"/>
      </w:r>
    </w:p>
    <w:p w14:paraId="10B7D6B2" w14:textId="77777777" w:rsidR="00314B66" w:rsidRPr="001042AB" w:rsidRDefault="00314B66" w:rsidP="00314B66">
      <w:pPr>
        <w:bidi/>
        <w:spacing w:line="360" w:lineRule="auto"/>
        <w:contextualSpacing/>
        <w:jc w:val="both"/>
        <w:rPr>
          <w:rFonts w:ascii="David" w:hAnsi="David" w:cs="David"/>
          <w:rtl/>
        </w:rPr>
      </w:pPr>
    </w:p>
    <w:p w14:paraId="77B41E23"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סעיף א – תקציב מדינה מתוכנן (בהנחה שהתוצר הצפוי 2,000)</w:t>
      </w:r>
    </w:p>
    <w:p w14:paraId="53F51CC0"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תקציב המדינה המתוכנן – נשען על:</w:t>
      </w:r>
    </w:p>
    <w:p w14:paraId="7D5CCB23"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חישוב ההכנסות הצפויות ממסים (</w:t>
      </w:r>
      <w:r w:rsidRPr="001042AB">
        <w:rPr>
          <w:rFonts w:ascii="David" w:hAnsi="David" w:cs="David" w:hint="cs"/>
        </w:rPr>
        <w:t>T</w:t>
      </w:r>
      <w:r w:rsidRPr="001042AB">
        <w:rPr>
          <w:rFonts w:ascii="David" w:hAnsi="David" w:cs="David" w:hint="cs"/>
          <w:rtl/>
        </w:rPr>
        <w:t xml:space="preserve">) – לפי </w:t>
      </w:r>
      <w:r w:rsidRPr="005F06A6">
        <w:rPr>
          <w:rFonts w:ascii="David" w:hAnsi="David" w:cs="David" w:hint="cs"/>
          <w:b/>
          <w:bCs/>
          <w:color w:val="FF0000"/>
          <w:rtl/>
        </w:rPr>
        <w:t>תוצר צפוי (מתוכנן)</w:t>
      </w:r>
      <w:r w:rsidRPr="001042AB">
        <w:rPr>
          <w:rFonts w:ascii="David" w:hAnsi="David" w:cs="David" w:hint="cs"/>
          <w:rtl/>
        </w:rPr>
        <w:t xml:space="preserve"> כפול שיעור המס</w:t>
      </w:r>
      <w:r>
        <w:rPr>
          <w:rFonts w:ascii="David" w:hAnsi="David" w:cs="David" w:hint="cs"/>
          <w:rtl/>
        </w:rPr>
        <w:t xml:space="preserve"> ביחס לתוצר שנקרא </w:t>
      </w:r>
      <w:r w:rsidRPr="004D28B3">
        <w:rPr>
          <w:rFonts w:ascii="David" w:hAnsi="David" w:cs="David" w:hint="cs"/>
          <w:b/>
          <w:bCs/>
          <w:color w:val="FF0000"/>
          <w:rtl/>
        </w:rPr>
        <w:t>נטל המס</w:t>
      </w:r>
      <w:r w:rsidRPr="001042AB">
        <w:rPr>
          <w:rFonts w:ascii="David" w:hAnsi="David" w:cs="David" w:hint="cs"/>
          <w:rtl/>
        </w:rPr>
        <w:t>.</w:t>
      </w:r>
    </w:p>
    <w:p w14:paraId="6BE9F24D"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חישוב יעד הגירעון הכספי (</w:t>
      </w:r>
      <w:r w:rsidRPr="001042AB">
        <w:rPr>
          <w:rFonts w:ascii="David" w:hAnsi="David" w:cs="David" w:hint="cs"/>
        </w:rPr>
        <w:t>BD</w:t>
      </w:r>
      <w:r w:rsidRPr="001042AB">
        <w:rPr>
          <w:rFonts w:ascii="David" w:hAnsi="David" w:cs="David" w:hint="cs"/>
          <w:rtl/>
        </w:rPr>
        <w:t xml:space="preserve">) – לפי </w:t>
      </w:r>
      <w:r w:rsidRPr="004D28B3">
        <w:rPr>
          <w:rFonts w:ascii="David" w:hAnsi="David" w:cs="David" w:hint="cs"/>
          <w:b/>
          <w:bCs/>
          <w:color w:val="FF0000"/>
          <w:rtl/>
        </w:rPr>
        <w:t>תוצר צפוי (מתוכנן)</w:t>
      </w:r>
      <w:r w:rsidRPr="004D28B3">
        <w:rPr>
          <w:rFonts w:ascii="David" w:hAnsi="David" w:cs="David" w:hint="cs"/>
          <w:color w:val="FF0000"/>
          <w:rtl/>
        </w:rPr>
        <w:t xml:space="preserve"> </w:t>
      </w:r>
      <w:r w:rsidRPr="001042AB">
        <w:rPr>
          <w:rFonts w:ascii="David" w:hAnsi="David" w:cs="David" w:hint="cs"/>
          <w:rtl/>
        </w:rPr>
        <w:t xml:space="preserve">כפול </w:t>
      </w:r>
      <w:r w:rsidRPr="004D28B3">
        <w:rPr>
          <w:rFonts w:ascii="David" w:hAnsi="David" w:cs="David" w:hint="cs"/>
          <w:b/>
          <w:bCs/>
          <w:color w:val="FF0000"/>
          <w:rtl/>
        </w:rPr>
        <w:t>יעד הגירעון באחוזים.</w:t>
      </w:r>
    </w:p>
    <w:p w14:paraId="09016618" w14:textId="77777777" w:rsidR="00314B66" w:rsidRPr="001042AB" w:rsidRDefault="00314B66" w:rsidP="00625A6D">
      <w:pPr>
        <w:pStyle w:val="ListParagraph"/>
        <w:numPr>
          <w:ilvl w:val="0"/>
          <w:numId w:val="15"/>
        </w:numPr>
        <w:bidi/>
        <w:spacing w:line="360" w:lineRule="auto"/>
        <w:jc w:val="both"/>
        <w:rPr>
          <w:rFonts w:ascii="David" w:hAnsi="David" w:cs="David"/>
          <w:rtl/>
        </w:rPr>
      </w:pPr>
      <w:r w:rsidRPr="001042AB">
        <w:rPr>
          <w:rFonts w:ascii="David" w:hAnsi="David" w:cs="David" w:hint="cs"/>
          <w:rtl/>
        </w:rPr>
        <w:t>חישוב הוצאה ממשלתית מתוכננת (</w:t>
      </w:r>
      <w:r w:rsidRPr="001042AB">
        <w:rPr>
          <w:rFonts w:ascii="David" w:hAnsi="David" w:cs="David" w:hint="cs"/>
        </w:rPr>
        <w:t>G</w:t>
      </w:r>
      <w:r w:rsidRPr="001042AB">
        <w:rPr>
          <w:rFonts w:ascii="David" w:hAnsi="David" w:cs="David" w:hint="cs"/>
          <w:rtl/>
        </w:rPr>
        <w:t>):</w:t>
      </w:r>
      <w:r w:rsidRPr="001042AB">
        <w:rPr>
          <w:rFonts w:ascii="David" w:hAnsi="David" w:cs="David" w:hint="cs"/>
        </w:rPr>
        <w:t xml:space="preserve"> G = T + BD </w:t>
      </w:r>
    </w:p>
    <w:p w14:paraId="15B64C69" w14:textId="77777777" w:rsidR="00314B66" w:rsidRPr="001042AB" w:rsidRDefault="00314B66" w:rsidP="00314B66">
      <w:pPr>
        <w:bidi/>
        <w:spacing w:line="360" w:lineRule="auto"/>
        <w:contextualSpacing/>
        <w:jc w:val="both"/>
        <w:rPr>
          <w:rFonts w:ascii="David" w:hAnsi="David" w:cs="David"/>
          <w:u w:val="single"/>
        </w:rPr>
      </w:pPr>
    </w:p>
    <w:tbl>
      <w:tblPr>
        <w:tblStyle w:val="TableGrid"/>
        <w:bidiVisual/>
        <w:tblW w:w="0" w:type="auto"/>
        <w:tblLook w:val="04A0" w:firstRow="1" w:lastRow="0" w:firstColumn="1" w:lastColumn="0" w:noHBand="0" w:noVBand="1"/>
      </w:tblPr>
      <w:tblGrid>
        <w:gridCol w:w="4148"/>
        <w:gridCol w:w="4148"/>
      </w:tblGrid>
      <w:tr w:rsidR="00314B66" w:rsidRPr="001042AB" w14:paraId="054A2C41" w14:textId="77777777" w:rsidTr="006755D1">
        <w:tc>
          <w:tcPr>
            <w:tcW w:w="8296" w:type="dxa"/>
            <w:gridSpan w:val="2"/>
          </w:tcPr>
          <w:p w14:paraId="0D9E19A3"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תקציב המדינה המתוכנן - 2011</w:t>
            </w:r>
          </w:p>
        </w:tc>
      </w:tr>
      <w:tr w:rsidR="00314B66" w:rsidRPr="001042AB" w14:paraId="57E61682" w14:textId="77777777" w:rsidTr="006755D1">
        <w:tc>
          <w:tcPr>
            <w:tcW w:w="4148" w:type="dxa"/>
          </w:tcPr>
          <w:p w14:paraId="09906945"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הכנסות</w:t>
            </w:r>
          </w:p>
        </w:tc>
        <w:tc>
          <w:tcPr>
            <w:tcW w:w="4148" w:type="dxa"/>
          </w:tcPr>
          <w:p w14:paraId="042343A0"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הוצאות</w:t>
            </w:r>
          </w:p>
        </w:tc>
      </w:tr>
      <w:tr w:rsidR="00314B66" w:rsidRPr="001042AB" w14:paraId="58708311" w14:textId="77777777" w:rsidTr="006755D1">
        <w:tc>
          <w:tcPr>
            <w:tcW w:w="4148" w:type="dxa"/>
          </w:tcPr>
          <w:p w14:paraId="30FA5AB6" w14:textId="77777777" w:rsidR="00314B66" w:rsidRPr="001042AB" w:rsidRDefault="00314B66" w:rsidP="006755D1">
            <w:pPr>
              <w:bidi/>
              <w:spacing w:line="360" w:lineRule="auto"/>
              <w:contextualSpacing/>
              <w:jc w:val="center"/>
              <w:rPr>
                <w:rFonts w:ascii="David" w:hAnsi="David" w:cs="David"/>
              </w:rPr>
            </w:pPr>
            <w:r w:rsidRPr="001042AB">
              <w:rPr>
                <w:rFonts w:ascii="David" w:hAnsi="David" w:cs="David" w:hint="cs"/>
              </w:rPr>
              <w:t>T = 40% * 2,000 = 800</w:t>
            </w:r>
          </w:p>
        </w:tc>
        <w:tc>
          <w:tcPr>
            <w:tcW w:w="4148" w:type="dxa"/>
          </w:tcPr>
          <w:p w14:paraId="0F76B7A9" w14:textId="77777777" w:rsidR="00314B66" w:rsidRPr="001042AB" w:rsidRDefault="00314B66" w:rsidP="006755D1">
            <w:pPr>
              <w:spacing w:line="360" w:lineRule="auto"/>
              <w:contextualSpacing/>
              <w:jc w:val="center"/>
              <w:rPr>
                <w:rFonts w:ascii="David" w:hAnsi="David" w:cs="David"/>
              </w:rPr>
            </w:pPr>
            <w:r w:rsidRPr="001042AB">
              <w:rPr>
                <w:rFonts w:ascii="David" w:hAnsi="David" w:cs="David" w:hint="cs"/>
              </w:rPr>
              <w:t>G =</w:t>
            </w:r>
            <w:r w:rsidRPr="001042AB">
              <w:rPr>
                <w:rFonts w:ascii="David" w:hAnsi="David" w:cs="David" w:hint="cs"/>
                <w:rtl/>
              </w:rPr>
              <w:t xml:space="preserve"> </w:t>
            </w:r>
            <w:r w:rsidRPr="001042AB">
              <w:rPr>
                <w:rFonts w:ascii="David" w:hAnsi="David" w:cs="David" w:hint="cs"/>
              </w:rPr>
              <w:t>T + BD = 800 + 100 = 900</w:t>
            </w:r>
          </w:p>
        </w:tc>
      </w:tr>
      <w:tr w:rsidR="00314B66" w:rsidRPr="001042AB" w14:paraId="29680047" w14:textId="77777777" w:rsidTr="006755D1">
        <w:tc>
          <w:tcPr>
            <w:tcW w:w="4148" w:type="dxa"/>
          </w:tcPr>
          <w:p w14:paraId="6F61179D" w14:textId="77777777" w:rsidR="00314B66" w:rsidRPr="001042AB" w:rsidRDefault="00314B66" w:rsidP="006755D1">
            <w:pPr>
              <w:spacing w:line="360" w:lineRule="auto"/>
              <w:contextualSpacing/>
              <w:jc w:val="center"/>
              <w:rPr>
                <w:rFonts w:ascii="David" w:hAnsi="David" w:cs="David"/>
              </w:rPr>
            </w:pPr>
            <w:r w:rsidRPr="001042AB">
              <w:rPr>
                <w:rFonts w:ascii="David" w:hAnsi="David" w:cs="David" w:hint="cs"/>
              </w:rPr>
              <w:t>BD =</w:t>
            </w:r>
            <w:r w:rsidRPr="001042AB">
              <w:rPr>
                <w:rFonts w:ascii="David" w:hAnsi="David" w:cs="David" w:hint="cs"/>
                <w:rtl/>
              </w:rPr>
              <w:t xml:space="preserve"> </w:t>
            </w:r>
            <w:r w:rsidRPr="001042AB">
              <w:rPr>
                <w:rFonts w:ascii="David" w:hAnsi="David" w:cs="David" w:hint="cs"/>
              </w:rPr>
              <w:t>5% * 2,000 = 100</w:t>
            </w:r>
          </w:p>
        </w:tc>
        <w:tc>
          <w:tcPr>
            <w:tcW w:w="4148" w:type="dxa"/>
          </w:tcPr>
          <w:p w14:paraId="7AD3C636" w14:textId="77777777" w:rsidR="00314B66" w:rsidRPr="001042AB" w:rsidRDefault="00314B66" w:rsidP="006755D1">
            <w:pPr>
              <w:bidi/>
              <w:spacing w:line="360" w:lineRule="auto"/>
              <w:contextualSpacing/>
              <w:jc w:val="center"/>
              <w:rPr>
                <w:rFonts w:ascii="David" w:hAnsi="David" w:cs="David"/>
                <w:rtl/>
              </w:rPr>
            </w:pPr>
          </w:p>
        </w:tc>
      </w:tr>
    </w:tbl>
    <w:p w14:paraId="15DF649C" w14:textId="77777777" w:rsidR="00314B66" w:rsidRPr="001042AB" w:rsidRDefault="00314B66" w:rsidP="00314B66">
      <w:pPr>
        <w:bidi/>
        <w:spacing w:line="360" w:lineRule="auto"/>
        <w:contextualSpacing/>
        <w:jc w:val="both"/>
        <w:rPr>
          <w:rFonts w:ascii="David" w:hAnsi="David" w:cs="David"/>
          <w:u w:val="single"/>
        </w:rPr>
      </w:pPr>
    </w:p>
    <w:p w14:paraId="36236CB8"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את המסים (</w:t>
      </w:r>
      <w:r w:rsidRPr="001042AB">
        <w:rPr>
          <w:rFonts w:ascii="David" w:hAnsi="David" w:cs="David" w:hint="cs"/>
        </w:rPr>
        <w:t>T</w:t>
      </w:r>
      <w:r w:rsidRPr="001042AB">
        <w:rPr>
          <w:rFonts w:ascii="David" w:hAnsi="David" w:cs="David" w:hint="cs"/>
          <w:rtl/>
        </w:rPr>
        <w:t>) חישבנו על ידי מכפלת שיעור המס (40%) בתוצר הצפוי (2,000) לשנת התקציב 2011.</w:t>
      </w:r>
    </w:p>
    <w:p w14:paraId="080EA397"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את הגירעון (</w:t>
      </w:r>
      <w:r w:rsidRPr="001042AB">
        <w:rPr>
          <w:rFonts w:ascii="David" w:hAnsi="David" w:cs="David" w:hint="cs"/>
        </w:rPr>
        <w:t>BD</w:t>
      </w:r>
      <w:r w:rsidRPr="001042AB">
        <w:rPr>
          <w:rFonts w:ascii="David" w:hAnsi="David" w:cs="David" w:hint="cs"/>
          <w:rtl/>
        </w:rPr>
        <w:t xml:space="preserve">) חישבנו ע״י מכפלת שיעור המס (40%) בתוצר הצפוי (2,000) לשנת 2011. </w:t>
      </w:r>
    </w:p>
    <w:p w14:paraId="34A69C0B" w14:textId="77777777" w:rsidR="00314B66" w:rsidRPr="001042AB" w:rsidRDefault="00314B66" w:rsidP="00314B66">
      <w:pPr>
        <w:bidi/>
        <w:spacing w:line="360" w:lineRule="auto"/>
        <w:contextualSpacing/>
        <w:jc w:val="both"/>
        <w:rPr>
          <w:rFonts w:ascii="David" w:hAnsi="David" w:cs="David"/>
          <w:u w:val="single"/>
          <w:rtl/>
        </w:rPr>
      </w:pPr>
    </w:p>
    <w:p w14:paraId="76BD10B5"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סעיף ב (1) – תקציב מדינה ״אמיתי״ בהנחה שהתוצר בפועל הסתכם ב-1,800</w:t>
      </w:r>
    </w:p>
    <w:p w14:paraId="4E36F13B"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תקציב המדינה האמיתי</w:t>
      </w:r>
      <w:r>
        <w:rPr>
          <w:rFonts w:ascii="David" w:hAnsi="David" w:cs="David" w:hint="cs"/>
          <w:rtl/>
        </w:rPr>
        <w:t xml:space="preserve"> (בפועל)</w:t>
      </w:r>
      <w:r w:rsidRPr="001042AB">
        <w:rPr>
          <w:rFonts w:ascii="David" w:hAnsi="David" w:cs="David" w:hint="cs"/>
          <w:rtl/>
        </w:rPr>
        <w:t xml:space="preserve"> – נשען על:</w:t>
      </w:r>
    </w:p>
    <w:p w14:paraId="2CD1397B"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חישוב ההכנסות </w:t>
      </w:r>
      <w:r w:rsidRPr="001042AB">
        <w:rPr>
          <w:rFonts w:ascii="David" w:hAnsi="David" w:cs="David" w:hint="cs"/>
          <w:b/>
          <w:bCs/>
          <w:rtl/>
        </w:rPr>
        <w:t>בפועל</w:t>
      </w:r>
      <w:r w:rsidRPr="001042AB">
        <w:rPr>
          <w:rFonts w:ascii="David" w:hAnsi="David" w:cs="David" w:hint="cs"/>
          <w:rtl/>
        </w:rPr>
        <w:t xml:space="preserve"> ממסים (</w:t>
      </w:r>
      <w:r w:rsidRPr="001042AB">
        <w:rPr>
          <w:rFonts w:ascii="David" w:hAnsi="David" w:cs="David" w:hint="cs"/>
        </w:rPr>
        <w:t>T</w:t>
      </w:r>
      <w:r w:rsidRPr="001042AB">
        <w:rPr>
          <w:rFonts w:ascii="David" w:hAnsi="David" w:cs="David" w:hint="cs"/>
          <w:rtl/>
        </w:rPr>
        <w:t xml:space="preserve">) – לפי </w:t>
      </w:r>
      <w:r w:rsidRPr="001042AB">
        <w:rPr>
          <w:rFonts w:ascii="David" w:hAnsi="David" w:cs="David" w:hint="cs"/>
          <w:color w:val="FF0000"/>
          <w:rtl/>
        </w:rPr>
        <w:t>תוצר בפועל (</w:t>
      </w:r>
      <w:r w:rsidRPr="001042AB">
        <w:rPr>
          <w:rFonts w:ascii="David" w:hAnsi="David" w:cs="David" w:hint="cs"/>
          <w:b/>
          <w:bCs/>
          <w:color w:val="FF0000"/>
          <w:rtl/>
        </w:rPr>
        <w:t>אמיתי</w:t>
      </w:r>
      <w:r w:rsidRPr="001042AB">
        <w:rPr>
          <w:rFonts w:ascii="David" w:hAnsi="David" w:cs="David" w:hint="cs"/>
          <w:color w:val="FF0000"/>
          <w:rtl/>
        </w:rPr>
        <w:t>)</w:t>
      </w:r>
      <w:r w:rsidRPr="001042AB">
        <w:rPr>
          <w:rFonts w:ascii="David" w:hAnsi="David" w:cs="David" w:hint="cs"/>
          <w:rtl/>
        </w:rPr>
        <w:t xml:space="preserve"> כפול </w:t>
      </w:r>
      <w:r w:rsidRPr="00A766C5">
        <w:rPr>
          <w:rFonts w:ascii="David" w:hAnsi="David" w:cs="David" w:hint="cs"/>
          <w:b/>
          <w:bCs/>
          <w:color w:val="FF0000"/>
          <w:rtl/>
        </w:rPr>
        <w:t>נטל המס</w:t>
      </w:r>
      <w:r w:rsidRPr="001042AB">
        <w:rPr>
          <w:rFonts w:ascii="David" w:hAnsi="David" w:cs="David" w:hint="cs"/>
          <w:rtl/>
        </w:rPr>
        <w:t>.</w:t>
      </w:r>
    </w:p>
    <w:p w14:paraId="7196DD60"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נציב ב – </w:t>
      </w:r>
      <w:r w:rsidRPr="001042AB">
        <w:rPr>
          <w:rFonts w:ascii="David" w:hAnsi="David" w:cs="David" w:hint="cs"/>
        </w:rPr>
        <w:t>G</w:t>
      </w:r>
      <w:r w:rsidRPr="001042AB">
        <w:rPr>
          <w:rFonts w:ascii="David" w:hAnsi="David" w:cs="David" w:hint="cs"/>
          <w:rtl/>
        </w:rPr>
        <w:t xml:space="preserve"> את ההוצאות הממשלתיות שנקבעו לפי התכנון (בקורס – </w:t>
      </w:r>
      <w:r w:rsidRPr="001042AB">
        <w:rPr>
          <w:rFonts w:ascii="David" w:hAnsi="David" w:cs="David" w:hint="cs"/>
        </w:rPr>
        <w:t>G</w:t>
      </w:r>
      <w:r w:rsidRPr="001042AB">
        <w:rPr>
          <w:rFonts w:ascii="David" w:hAnsi="David" w:cs="David" w:hint="cs"/>
          <w:rtl/>
        </w:rPr>
        <w:t xml:space="preserve"> קבוע). </w:t>
      </w:r>
    </w:p>
    <w:p w14:paraId="43B7A6D5"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ולבסוף נשלים את </w:t>
      </w:r>
      <w:r w:rsidRPr="001042AB">
        <w:rPr>
          <w:rFonts w:ascii="David" w:hAnsi="David" w:cs="David" w:hint="cs"/>
        </w:rPr>
        <w:t>BD</w:t>
      </w:r>
      <w:r w:rsidRPr="001042AB">
        <w:rPr>
          <w:rFonts w:ascii="David" w:hAnsi="David" w:cs="David" w:hint="cs"/>
          <w:rtl/>
        </w:rPr>
        <w:t>:</w:t>
      </w:r>
      <w:r w:rsidRPr="001042AB">
        <w:rPr>
          <w:rFonts w:ascii="David" w:hAnsi="David" w:cs="David" w:hint="cs"/>
        </w:rPr>
        <w:t xml:space="preserve"> </w:t>
      </w:r>
      <w:r w:rsidRPr="001042AB">
        <w:rPr>
          <w:rFonts w:ascii="David" w:hAnsi="David" w:cs="David" w:hint="cs"/>
          <w:rtl/>
        </w:rPr>
        <w:t xml:space="preserve"> </w:t>
      </w:r>
      <w:r w:rsidRPr="001042AB">
        <w:rPr>
          <w:rFonts w:ascii="David" w:hAnsi="David" w:cs="David" w:hint="cs"/>
        </w:rPr>
        <w:t>BD = G – T</w:t>
      </w:r>
    </w:p>
    <w:p w14:paraId="77881610" w14:textId="77777777" w:rsidR="00314B66" w:rsidRPr="001042AB" w:rsidRDefault="00314B66" w:rsidP="00314B66">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4148"/>
        <w:gridCol w:w="4148"/>
      </w:tblGrid>
      <w:tr w:rsidR="00314B66" w:rsidRPr="001042AB" w14:paraId="7317B3AF" w14:textId="77777777" w:rsidTr="006755D1">
        <w:tc>
          <w:tcPr>
            <w:tcW w:w="8296" w:type="dxa"/>
            <w:gridSpan w:val="2"/>
          </w:tcPr>
          <w:p w14:paraId="3AC3581A"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תקציב המדינה בפועל - 2011</w:t>
            </w:r>
          </w:p>
        </w:tc>
      </w:tr>
      <w:tr w:rsidR="00314B66" w:rsidRPr="001042AB" w14:paraId="7BB0CE5D" w14:textId="77777777" w:rsidTr="006755D1">
        <w:tc>
          <w:tcPr>
            <w:tcW w:w="4148" w:type="dxa"/>
          </w:tcPr>
          <w:p w14:paraId="6F554365"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הכנסות</w:t>
            </w:r>
          </w:p>
        </w:tc>
        <w:tc>
          <w:tcPr>
            <w:tcW w:w="4148" w:type="dxa"/>
          </w:tcPr>
          <w:p w14:paraId="35077F70"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הוצאות</w:t>
            </w:r>
          </w:p>
        </w:tc>
      </w:tr>
      <w:tr w:rsidR="00314B66" w:rsidRPr="001042AB" w14:paraId="65A22874" w14:textId="77777777" w:rsidTr="006755D1">
        <w:tc>
          <w:tcPr>
            <w:tcW w:w="4148" w:type="dxa"/>
          </w:tcPr>
          <w:p w14:paraId="48E9CE74" w14:textId="77777777" w:rsidR="00314B66" w:rsidRPr="001042AB" w:rsidRDefault="00314B66" w:rsidP="006755D1">
            <w:pPr>
              <w:spacing w:line="360" w:lineRule="auto"/>
              <w:contextualSpacing/>
              <w:jc w:val="center"/>
              <w:rPr>
                <w:rFonts w:ascii="David" w:hAnsi="David" w:cs="David"/>
              </w:rPr>
            </w:pPr>
            <w:r w:rsidRPr="001042AB">
              <w:rPr>
                <w:rFonts w:ascii="David" w:hAnsi="David" w:cs="David" w:hint="cs"/>
              </w:rPr>
              <w:t xml:space="preserve">T = 40% * </w:t>
            </w:r>
            <w:r w:rsidRPr="001042AB">
              <w:rPr>
                <w:rFonts w:ascii="David" w:hAnsi="David" w:cs="David" w:hint="cs"/>
                <w:rtl/>
              </w:rPr>
              <w:t>1,800</w:t>
            </w:r>
            <w:r w:rsidRPr="001042AB">
              <w:rPr>
                <w:rFonts w:ascii="David" w:hAnsi="David" w:cs="David" w:hint="cs"/>
              </w:rPr>
              <w:t xml:space="preserve"> = </w:t>
            </w:r>
            <w:r w:rsidRPr="001042AB">
              <w:rPr>
                <w:rFonts w:ascii="David" w:hAnsi="David" w:cs="David" w:hint="cs"/>
                <w:rtl/>
              </w:rPr>
              <w:t>720</w:t>
            </w:r>
          </w:p>
        </w:tc>
        <w:tc>
          <w:tcPr>
            <w:tcW w:w="4148" w:type="dxa"/>
          </w:tcPr>
          <w:p w14:paraId="4CA21DF8" w14:textId="77777777" w:rsidR="00314B66" w:rsidRPr="001042AB" w:rsidRDefault="00314B66" w:rsidP="006755D1">
            <w:pPr>
              <w:spacing w:line="360" w:lineRule="auto"/>
              <w:contextualSpacing/>
              <w:jc w:val="center"/>
              <w:rPr>
                <w:rFonts w:ascii="David" w:hAnsi="David" w:cs="David"/>
                <w:rtl/>
              </w:rPr>
            </w:pPr>
            <w:r w:rsidRPr="001042AB">
              <w:rPr>
                <w:rFonts w:ascii="David" w:hAnsi="David" w:cs="David" w:hint="cs"/>
              </w:rPr>
              <w:t xml:space="preserve">G </w:t>
            </w:r>
            <w:r w:rsidRPr="001042AB">
              <w:rPr>
                <w:rFonts w:ascii="David" w:hAnsi="David" w:cs="David" w:hint="cs"/>
                <w:rtl/>
              </w:rPr>
              <w:t xml:space="preserve"> =</w:t>
            </w:r>
            <w:r w:rsidRPr="001042AB">
              <w:rPr>
                <w:rFonts w:ascii="David" w:hAnsi="David" w:cs="David" w:hint="cs"/>
              </w:rPr>
              <w:t>900</w:t>
            </w:r>
            <w:r w:rsidRPr="001042AB">
              <w:rPr>
                <w:rFonts w:ascii="David" w:hAnsi="David" w:cs="David" w:hint="cs"/>
                <w:rtl/>
              </w:rPr>
              <w:t xml:space="preserve"> </w:t>
            </w:r>
          </w:p>
          <w:p w14:paraId="0264872B"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 xml:space="preserve">כי בקורס שלנו </w:t>
            </w:r>
            <w:r w:rsidRPr="001042AB">
              <w:rPr>
                <w:rFonts w:ascii="David" w:hAnsi="David" w:cs="David" w:hint="cs"/>
              </w:rPr>
              <w:t>G</w:t>
            </w:r>
            <w:r w:rsidRPr="001042AB">
              <w:rPr>
                <w:rFonts w:ascii="David" w:hAnsi="David" w:cs="David" w:hint="cs"/>
                <w:rtl/>
              </w:rPr>
              <w:t xml:space="preserve"> תמיד קבוע לפי התכנון </w:t>
            </w:r>
          </w:p>
        </w:tc>
      </w:tr>
      <w:tr w:rsidR="00314B66" w:rsidRPr="001042AB" w14:paraId="0B9137B5" w14:textId="77777777" w:rsidTr="006755D1">
        <w:tc>
          <w:tcPr>
            <w:tcW w:w="4148" w:type="dxa"/>
          </w:tcPr>
          <w:p w14:paraId="18F6CDF3" w14:textId="77777777" w:rsidR="00314B66" w:rsidRPr="001042AB" w:rsidRDefault="00314B66" w:rsidP="006755D1">
            <w:pPr>
              <w:bidi/>
              <w:spacing w:line="360" w:lineRule="auto"/>
              <w:contextualSpacing/>
              <w:jc w:val="center"/>
              <w:rPr>
                <w:rFonts w:ascii="David" w:hAnsi="David" w:cs="David"/>
              </w:rPr>
            </w:pPr>
            <w:r w:rsidRPr="001042AB">
              <w:rPr>
                <w:rFonts w:ascii="David" w:hAnsi="David" w:cs="David" w:hint="cs"/>
              </w:rPr>
              <w:t xml:space="preserve">BD = G – T = 900 – 720 = </w:t>
            </w:r>
            <w:r w:rsidRPr="001042AB">
              <w:rPr>
                <w:rFonts w:ascii="David" w:hAnsi="David" w:cs="David" w:hint="cs"/>
                <w:color w:val="FF0000"/>
              </w:rPr>
              <w:t>180</w:t>
            </w:r>
          </w:p>
        </w:tc>
        <w:tc>
          <w:tcPr>
            <w:tcW w:w="4148" w:type="dxa"/>
          </w:tcPr>
          <w:p w14:paraId="4F47ABA8" w14:textId="77777777" w:rsidR="00314B66" w:rsidRPr="001042AB" w:rsidRDefault="00314B66" w:rsidP="006755D1">
            <w:pPr>
              <w:bidi/>
              <w:spacing w:line="360" w:lineRule="auto"/>
              <w:contextualSpacing/>
              <w:jc w:val="center"/>
              <w:rPr>
                <w:rFonts w:ascii="David" w:hAnsi="David" w:cs="David"/>
                <w:rtl/>
              </w:rPr>
            </w:pPr>
          </w:p>
        </w:tc>
      </w:tr>
    </w:tbl>
    <w:p w14:paraId="5D12CEE7" w14:textId="77777777" w:rsidR="00314B66" w:rsidRPr="001042AB" w:rsidRDefault="00314B66" w:rsidP="00314B66">
      <w:pPr>
        <w:bidi/>
        <w:spacing w:line="360" w:lineRule="auto"/>
        <w:jc w:val="both"/>
        <w:rPr>
          <w:rFonts w:ascii="David" w:hAnsi="David" w:cs="David"/>
        </w:rPr>
      </w:pPr>
    </w:p>
    <w:p w14:paraId="35985DF1"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תחילה, חישבנו את ההכנסה ממסים בפועל לפי שיעור המס (40%) כפול תוצר בפועל (1,800).</w:t>
      </w:r>
    </w:p>
    <w:p w14:paraId="3158C137"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w:t>
      </w:r>
      <w:r w:rsidRPr="001042AB">
        <w:rPr>
          <w:rFonts w:ascii="David" w:hAnsi="David" w:cs="David" w:hint="cs"/>
        </w:rPr>
        <w:t>G</w:t>
      </w:r>
      <w:r w:rsidRPr="001042AB">
        <w:rPr>
          <w:rFonts w:ascii="David" w:hAnsi="David" w:cs="David" w:hint="cs"/>
          <w:rtl/>
        </w:rPr>
        <w:t xml:space="preserve"> השארנו קבוע, בגובה 900 – זוהי ברירת מחדל (</w:t>
      </w:r>
      <w:r w:rsidRPr="001042AB">
        <w:rPr>
          <w:rFonts w:ascii="David" w:hAnsi="David" w:cs="David" w:hint="cs"/>
        </w:rPr>
        <w:t>G</w:t>
      </w:r>
      <w:r w:rsidRPr="001042AB">
        <w:rPr>
          <w:rFonts w:ascii="David" w:hAnsi="David" w:cs="David" w:hint="cs"/>
          <w:rtl/>
        </w:rPr>
        <w:t xml:space="preserve"> נותר קבוע לפי ערכו המתוכנן). </w:t>
      </w:r>
    </w:p>
    <w:p w14:paraId="34F92C9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ההפרש בין </w:t>
      </w:r>
      <w:r w:rsidRPr="001042AB">
        <w:rPr>
          <w:rFonts w:ascii="David" w:hAnsi="David" w:cs="David" w:hint="cs"/>
        </w:rPr>
        <w:t>G</w:t>
      </w:r>
      <w:r w:rsidRPr="001042AB">
        <w:rPr>
          <w:rFonts w:ascii="David" w:hAnsi="David" w:cs="David" w:hint="cs"/>
          <w:rtl/>
        </w:rPr>
        <w:t xml:space="preserve"> (סך ההוצאות) לבין </w:t>
      </w:r>
      <w:r w:rsidRPr="001042AB">
        <w:rPr>
          <w:rFonts w:ascii="David" w:hAnsi="David" w:cs="David" w:hint="cs"/>
        </w:rPr>
        <w:t>T</w:t>
      </w:r>
      <w:r w:rsidRPr="001042AB">
        <w:rPr>
          <w:rFonts w:ascii="David" w:hAnsi="David" w:cs="David" w:hint="cs"/>
          <w:rtl/>
        </w:rPr>
        <w:t xml:space="preserve"> (סך ההכנסות ממסים) זקפנו ל- </w:t>
      </w:r>
      <w:r w:rsidRPr="001042AB">
        <w:rPr>
          <w:rFonts w:ascii="David" w:hAnsi="David" w:cs="David" w:hint="cs"/>
        </w:rPr>
        <w:t>BD</w:t>
      </w:r>
      <w:r w:rsidRPr="001042AB">
        <w:rPr>
          <w:rFonts w:ascii="David" w:hAnsi="David" w:cs="David" w:hint="cs"/>
          <w:rtl/>
        </w:rPr>
        <w:t xml:space="preserve"> (גירעון). </w:t>
      </w:r>
    </w:p>
    <w:p w14:paraId="562FFC30" w14:textId="77777777" w:rsidR="00314B66" w:rsidRPr="001042AB" w:rsidRDefault="00314B66" w:rsidP="00314B66">
      <w:pPr>
        <w:bidi/>
        <w:spacing w:line="360" w:lineRule="auto"/>
        <w:jc w:val="both"/>
        <w:rPr>
          <w:rFonts w:ascii="David" w:hAnsi="David" w:cs="David"/>
          <w:rtl/>
        </w:rPr>
      </w:pPr>
    </w:p>
    <w:p w14:paraId="09EA8FCA" w14:textId="77777777" w:rsidR="00314B66" w:rsidRDefault="00314B66" w:rsidP="00314B66">
      <w:pPr>
        <w:rPr>
          <w:rFonts w:ascii="David" w:hAnsi="David" w:cs="David"/>
          <w:b/>
          <w:bCs/>
          <w:rtl/>
        </w:rPr>
      </w:pPr>
      <w:r>
        <w:rPr>
          <w:rFonts w:ascii="David" w:hAnsi="David" w:cs="David"/>
          <w:b/>
          <w:bCs/>
          <w:rtl/>
        </w:rPr>
        <w:br w:type="page"/>
      </w:r>
    </w:p>
    <w:p w14:paraId="069ADD67"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lastRenderedPageBreak/>
        <w:t>סעיף ב (2) – בהמשך ל-ב.1 – חישוב גירעון תקציבי</w:t>
      </w:r>
      <w:r>
        <w:rPr>
          <w:rFonts w:ascii="David" w:hAnsi="David" w:cs="David" w:hint="cs"/>
          <w:b/>
          <w:bCs/>
          <w:rtl/>
        </w:rPr>
        <w:t xml:space="preserve"> (בפועל)</w:t>
      </w:r>
      <w:r w:rsidRPr="001042AB">
        <w:rPr>
          <w:rFonts w:ascii="David" w:hAnsi="David" w:cs="David" w:hint="cs"/>
          <w:b/>
          <w:bCs/>
          <w:rtl/>
        </w:rPr>
        <w:t xml:space="preserve"> כאחוז מהתוצר</w:t>
      </w:r>
      <w:r>
        <w:rPr>
          <w:rFonts w:ascii="David" w:hAnsi="David" w:cs="David" w:hint="cs"/>
          <w:b/>
          <w:bCs/>
          <w:rtl/>
        </w:rPr>
        <w:t xml:space="preserve"> (בפועל)</w:t>
      </w:r>
    </w:p>
    <w:p w14:paraId="7E2C618D" w14:textId="77777777" w:rsidR="00314B66" w:rsidRPr="001042AB" w:rsidRDefault="00000000" w:rsidP="00314B66">
      <w:pPr>
        <w:bidi/>
        <w:spacing w:line="360" w:lineRule="auto"/>
        <w:contextualSpacing/>
        <w:jc w:val="both"/>
        <w:rPr>
          <w:rFonts w:ascii="David" w:hAnsi="David" w:cs="David"/>
          <w:rtl/>
        </w:rPr>
      </w:pPr>
      <m:oMathPara>
        <m:oMath>
          <m:f>
            <m:fPr>
              <m:ctrlPr>
                <w:ins w:id="21" w:author="Shay Tsaban" w:date="2024-11-07T13:11:00Z" w16du:dateUtc="2024-11-07T11:11:00Z">
                  <w:rPr>
                    <w:rFonts w:ascii="Cambria Math" w:hAnsi="Cambria Math" w:cs="David" w:hint="cs"/>
                    <w:i/>
                  </w:rPr>
                </w:ins>
              </m:ctrlPr>
            </m:fPr>
            <m:num>
              <m:r>
                <w:rPr>
                  <w:rFonts w:ascii="Cambria Math" w:hAnsi="Cambria Math" w:cs="David" w:hint="cs"/>
                  <w:rtl/>
                </w:rPr>
                <m:t>תקציבי</m:t>
              </m:r>
              <m:r>
                <w:rPr>
                  <w:rFonts w:ascii="Cambria Math" w:hAnsi="Cambria Math" w:cs="David" w:hint="cs"/>
                </w:rPr>
                <m:t xml:space="preserve"> </m:t>
              </m:r>
              <m:r>
                <w:rPr>
                  <w:rFonts w:ascii="Cambria Math" w:hAnsi="Cambria Math" w:cs="David" w:hint="cs"/>
                  <w:rtl/>
                </w:rPr>
                <m:t>גירעון</m:t>
              </m:r>
              <m:r>
                <w:rPr>
                  <w:rFonts w:ascii="Cambria Math" w:hAnsi="Cambria Math" w:cs="David" w:hint="cs"/>
                </w:rPr>
                <m:t>(BD)</m:t>
              </m:r>
              <m:ctrlPr>
                <w:ins w:id="22" w:author="Shay Tsaban" w:date="2024-11-07T13:11:00Z" w16du:dateUtc="2024-11-07T11:11:00Z">
                  <w:rPr>
                    <w:rFonts w:ascii="Cambria Math" w:hAnsi="Cambria Math" w:cs="David" w:hint="cs"/>
                    <w:i/>
                    <w:rtl/>
                  </w:rPr>
                </w:ins>
              </m:ctrlPr>
            </m:num>
            <m:den>
              <m:r>
                <w:rPr>
                  <w:rFonts w:ascii="Cambria Math" w:hAnsi="Cambria Math" w:cs="David" w:hint="cs"/>
                  <w:rtl/>
                </w:rPr>
                <m:t>תוצר</m:t>
              </m:r>
            </m:den>
          </m:f>
          <m:r>
            <w:rPr>
              <w:rFonts w:ascii="Cambria Math" w:hAnsi="Cambria Math" w:cs="David" w:hint="cs"/>
            </w:rPr>
            <m:t>=</m:t>
          </m:r>
          <m:f>
            <m:fPr>
              <m:ctrlPr>
                <w:ins w:id="23" w:author="Shay Tsaban" w:date="2024-11-07T13:11:00Z" w16du:dateUtc="2024-11-07T11:11:00Z">
                  <w:rPr>
                    <w:rFonts w:ascii="Cambria Math" w:hAnsi="Cambria Math" w:cs="David" w:hint="cs"/>
                    <w:i/>
                  </w:rPr>
                </w:ins>
              </m:ctrlPr>
            </m:fPr>
            <m:num>
              <m:r>
                <w:rPr>
                  <w:rFonts w:ascii="Cambria Math" w:hAnsi="Cambria Math" w:cs="David" w:hint="cs"/>
                </w:rPr>
                <m:t>180</m:t>
              </m:r>
              <m:ctrlPr>
                <w:ins w:id="24" w:author="Shay Tsaban" w:date="2024-11-07T13:11:00Z" w16du:dateUtc="2024-11-07T11:11:00Z">
                  <w:rPr>
                    <w:rFonts w:ascii="Cambria Math" w:hAnsi="Cambria Math" w:cs="David" w:hint="cs"/>
                    <w:i/>
                    <w:rtl/>
                  </w:rPr>
                </w:ins>
              </m:ctrlPr>
            </m:num>
            <m:den>
              <m:r>
                <w:rPr>
                  <w:rFonts w:ascii="Cambria Math" w:hAnsi="Cambria Math" w:cs="David" w:hint="cs"/>
                </w:rPr>
                <m:t>1,800</m:t>
              </m:r>
            </m:den>
          </m:f>
          <m:r>
            <w:rPr>
              <w:rFonts w:ascii="Cambria Math" w:hAnsi="Cambria Math" w:cs="David" w:hint="cs"/>
            </w:rPr>
            <m:t>=0.1=10%</m:t>
          </m:r>
        </m:oMath>
      </m:oMathPara>
    </w:p>
    <w:p w14:paraId="07A753B7"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מה עשינו? במונה התבססנו על הגירעון התקציבי שחושב (180). </w:t>
      </w:r>
    </w:p>
    <w:p w14:paraId="39433FC4"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במכנה התבססנו על סכום התוצר הנתון בסעיף (1,800). </w:t>
      </w:r>
    </w:p>
    <w:p w14:paraId="63F20317" w14:textId="77777777" w:rsidR="00314B66" w:rsidRDefault="00314B66" w:rsidP="00314B66">
      <w:pPr>
        <w:bidi/>
        <w:spacing w:line="360" w:lineRule="auto"/>
        <w:contextualSpacing/>
        <w:jc w:val="both"/>
        <w:rPr>
          <w:rFonts w:ascii="David" w:hAnsi="David" w:cs="David"/>
          <w:rtl/>
        </w:rPr>
      </w:pPr>
    </w:p>
    <w:p w14:paraId="566D6EBB" w14:textId="77777777" w:rsidR="00314B66" w:rsidRDefault="00314B66" w:rsidP="00314B66">
      <w:pPr>
        <w:bidi/>
        <w:spacing w:line="360" w:lineRule="auto"/>
        <w:contextualSpacing/>
        <w:jc w:val="both"/>
        <w:rPr>
          <w:rFonts w:ascii="David" w:hAnsi="David" w:cs="David"/>
          <w:rtl/>
        </w:rPr>
      </w:pPr>
      <w:r>
        <w:rPr>
          <w:rFonts w:ascii="David" w:hAnsi="David" w:cs="David" w:hint="cs"/>
          <w:rtl/>
        </w:rPr>
        <w:t xml:space="preserve">ראינו אם כך שיעד הגירעון המתוכנן ביחס לתוצר היה 5%, ואילו שיעור הגירעון ביחס לתוצר בפועל גבוה מהותית </w:t>
      </w:r>
      <w:r>
        <w:rPr>
          <w:rFonts w:ascii="David" w:hAnsi="David" w:cs="David"/>
          <w:rtl/>
        </w:rPr>
        <w:t>–</w:t>
      </w:r>
      <w:r>
        <w:rPr>
          <w:rFonts w:ascii="David" w:hAnsi="David" w:cs="David" w:hint="cs"/>
          <w:rtl/>
        </w:rPr>
        <w:t xml:space="preserve"> 10%. פערים שכאלו בהחלט ייתכנו, כמו במקרים רבים אחרים, לאור הפרשים צפויים בין ערכים בפועל לתחזיות (ספציפית, בין תוצר בפועל לתוצר צפוי). </w:t>
      </w:r>
    </w:p>
    <w:p w14:paraId="3F3DF2EC" w14:textId="77777777" w:rsidR="00314B66" w:rsidRDefault="00314B66" w:rsidP="00314B66">
      <w:pPr>
        <w:bidi/>
        <w:spacing w:line="360" w:lineRule="auto"/>
        <w:contextualSpacing/>
        <w:jc w:val="both"/>
        <w:rPr>
          <w:rFonts w:ascii="David" w:hAnsi="David" w:cs="David"/>
          <w:rtl/>
        </w:rPr>
      </w:pPr>
    </w:p>
    <w:p w14:paraId="469D0C4B" w14:textId="77777777" w:rsidR="00314B66" w:rsidRDefault="00314B66" w:rsidP="00314B66">
      <w:pPr>
        <w:bidi/>
        <w:spacing w:line="360" w:lineRule="auto"/>
        <w:contextualSpacing/>
        <w:jc w:val="both"/>
        <w:rPr>
          <w:rFonts w:ascii="David" w:hAnsi="David" w:cs="David"/>
          <w:rtl/>
        </w:rPr>
      </w:pPr>
      <w:r>
        <w:rPr>
          <w:rFonts w:ascii="David" w:hAnsi="David" w:cs="David" w:hint="cs"/>
          <w:rtl/>
        </w:rPr>
        <w:t xml:space="preserve">בהחלט ייתכנו שנים / מקרים שבהן שיעור הגירעון בפועל יהיה דווקא נמוך מהיעד. </w:t>
      </w:r>
    </w:p>
    <w:p w14:paraId="11ED7ACE" w14:textId="77777777" w:rsidR="00314B66" w:rsidRDefault="00314B66" w:rsidP="00314B66">
      <w:pPr>
        <w:bidi/>
        <w:spacing w:line="360" w:lineRule="auto"/>
        <w:contextualSpacing/>
        <w:jc w:val="both"/>
        <w:rPr>
          <w:rFonts w:ascii="David" w:hAnsi="David" w:cs="David"/>
          <w:rtl/>
        </w:rPr>
      </w:pPr>
    </w:p>
    <w:p w14:paraId="5E8CF758" w14:textId="77777777" w:rsidR="00314B66" w:rsidRPr="00640338" w:rsidRDefault="00314B66" w:rsidP="00314B66">
      <w:pPr>
        <w:bidi/>
        <w:spacing w:line="360" w:lineRule="auto"/>
        <w:contextualSpacing/>
        <w:jc w:val="both"/>
        <w:rPr>
          <w:rFonts w:ascii="David" w:hAnsi="David" w:cs="David"/>
          <w:b/>
          <w:bCs/>
          <w:color w:val="FF0000"/>
          <w:rtl/>
        </w:rPr>
      </w:pPr>
      <w:r w:rsidRPr="00640338">
        <w:rPr>
          <w:rFonts w:ascii="David" w:hAnsi="David" w:cs="David" w:hint="cs"/>
          <w:b/>
          <w:bCs/>
          <w:color w:val="FF0000"/>
          <w:rtl/>
        </w:rPr>
        <w:t>במשפט קצר:</w:t>
      </w:r>
      <w:r w:rsidRPr="00640338">
        <w:rPr>
          <w:rFonts w:ascii="David" w:hAnsi="David" w:cs="David" w:hint="cs"/>
          <w:b/>
          <w:bCs/>
          <w:color w:val="FF0000"/>
        </w:rPr>
        <w:t xml:space="preserve"> </w:t>
      </w:r>
      <w:r w:rsidRPr="00640338">
        <w:rPr>
          <w:rFonts w:ascii="David" w:hAnsi="David" w:cs="David" w:hint="cs"/>
          <w:b/>
          <w:bCs/>
          <w:color w:val="FF0000"/>
          <w:rtl/>
        </w:rPr>
        <w:t>יעד גירעון שונה משיעור גירעון בפועל לאור שינויים אפשריים בתוצר ובגביית המס.</w:t>
      </w:r>
    </w:p>
    <w:p w14:paraId="60F9C1E2" w14:textId="77777777" w:rsidR="00314B66" w:rsidRPr="001042AB" w:rsidRDefault="00314B66" w:rsidP="00314B66">
      <w:pPr>
        <w:bidi/>
        <w:spacing w:line="360" w:lineRule="auto"/>
        <w:contextualSpacing/>
        <w:jc w:val="both"/>
        <w:rPr>
          <w:rFonts w:ascii="David" w:hAnsi="David" w:cs="David"/>
          <w:rtl/>
        </w:rPr>
      </w:pPr>
    </w:p>
    <w:p w14:paraId="688FEFEA"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 xml:space="preserve">סעיף ג (1) – תקציב מדינה ״אמיתי״ </w:t>
      </w:r>
      <w:r>
        <w:rPr>
          <w:rFonts w:ascii="David" w:hAnsi="David" w:cs="David" w:hint="cs"/>
          <w:b/>
          <w:bCs/>
          <w:rtl/>
        </w:rPr>
        <w:t xml:space="preserve"> (לפי נתונים בפועל) </w:t>
      </w:r>
      <w:r w:rsidRPr="001042AB">
        <w:rPr>
          <w:rFonts w:ascii="David" w:hAnsi="David" w:cs="David" w:hint="cs"/>
          <w:b/>
          <w:bCs/>
          <w:rtl/>
        </w:rPr>
        <w:t>בהנחה שהתוצר בפועל הסתכם ב-2,120</w:t>
      </w:r>
    </w:p>
    <w:p w14:paraId="74F3C4AA"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תקציב המדינה האמיתי – נשען על:</w:t>
      </w:r>
    </w:p>
    <w:p w14:paraId="46CC93BC"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חישוב ההכנסות </w:t>
      </w:r>
      <w:r w:rsidRPr="001042AB">
        <w:rPr>
          <w:rFonts w:ascii="David" w:hAnsi="David" w:cs="David" w:hint="cs"/>
          <w:b/>
          <w:bCs/>
          <w:rtl/>
        </w:rPr>
        <w:t>בפועל</w:t>
      </w:r>
      <w:r w:rsidRPr="001042AB">
        <w:rPr>
          <w:rFonts w:ascii="David" w:hAnsi="David" w:cs="David" w:hint="cs"/>
          <w:rtl/>
        </w:rPr>
        <w:t xml:space="preserve"> ממסים (</w:t>
      </w:r>
      <w:r w:rsidRPr="001042AB">
        <w:rPr>
          <w:rFonts w:ascii="David" w:hAnsi="David" w:cs="David" w:hint="cs"/>
        </w:rPr>
        <w:t>T</w:t>
      </w:r>
      <w:r w:rsidRPr="001042AB">
        <w:rPr>
          <w:rFonts w:ascii="David" w:hAnsi="David" w:cs="David" w:hint="cs"/>
          <w:rtl/>
        </w:rPr>
        <w:t xml:space="preserve">) – לפי </w:t>
      </w:r>
      <w:r w:rsidRPr="001042AB">
        <w:rPr>
          <w:rFonts w:ascii="David" w:hAnsi="David" w:cs="David" w:hint="cs"/>
          <w:color w:val="FF0000"/>
          <w:rtl/>
        </w:rPr>
        <w:t>תוצר בפועל (</w:t>
      </w:r>
      <w:r w:rsidRPr="001042AB">
        <w:rPr>
          <w:rFonts w:ascii="David" w:hAnsi="David" w:cs="David" w:hint="cs"/>
          <w:b/>
          <w:bCs/>
          <w:color w:val="FF0000"/>
          <w:rtl/>
        </w:rPr>
        <w:t>אמיתי</w:t>
      </w:r>
      <w:r w:rsidRPr="001042AB">
        <w:rPr>
          <w:rFonts w:ascii="David" w:hAnsi="David" w:cs="David" w:hint="cs"/>
          <w:color w:val="FF0000"/>
          <w:rtl/>
        </w:rPr>
        <w:t>)</w:t>
      </w:r>
      <w:r w:rsidRPr="001042AB">
        <w:rPr>
          <w:rFonts w:ascii="David" w:hAnsi="David" w:cs="David" w:hint="cs"/>
          <w:rtl/>
        </w:rPr>
        <w:t xml:space="preserve"> כפול </w:t>
      </w:r>
      <w:r>
        <w:rPr>
          <w:rFonts w:ascii="David" w:hAnsi="David" w:cs="David" w:hint="cs"/>
          <w:rtl/>
        </w:rPr>
        <w:t>נטל המס</w:t>
      </w:r>
      <w:r w:rsidRPr="001042AB">
        <w:rPr>
          <w:rFonts w:ascii="David" w:hAnsi="David" w:cs="David" w:hint="cs"/>
          <w:rtl/>
        </w:rPr>
        <w:t>.</w:t>
      </w:r>
    </w:p>
    <w:p w14:paraId="314C7561"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נציב ב – </w:t>
      </w:r>
      <w:r w:rsidRPr="001042AB">
        <w:rPr>
          <w:rFonts w:ascii="David" w:hAnsi="David" w:cs="David" w:hint="cs"/>
        </w:rPr>
        <w:t>G</w:t>
      </w:r>
      <w:r w:rsidRPr="001042AB">
        <w:rPr>
          <w:rFonts w:ascii="David" w:hAnsi="David" w:cs="David" w:hint="cs"/>
          <w:rtl/>
        </w:rPr>
        <w:t xml:space="preserve"> את ההוצאות הממשלתיות שנקבעו לפי התכנון (בקורס – </w:t>
      </w:r>
      <w:r w:rsidRPr="001042AB">
        <w:rPr>
          <w:rFonts w:ascii="David" w:hAnsi="David" w:cs="David" w:hint="cs"/>
        </w:rPr>
        <w:t>G</w:t>
      </w:r>
      <w:r w:rsidRPr="001042AB">
        <w:rPr>
          <w:rFonts w:ascii="David" w:hAnsi="David" w:cs="David" w:hint="cs"/>
          <w:rtl/>
        </w:rPr>
        <w:t xml:space="preserve"> קבוע). </w:t>
      </w:r>
    </w:p>
    <w:p w14:paraId="5D3FDB29"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ולבסוף נשלים את </w:t>
      </w:r>
      <w:r w:rsidRPr="001042AB">
        <w:rPr>
          <w:rFonts w:ascii="David" w:hAnsi="David" w:cs="David" w:hint="cs"/>
        </w:rPr>
        <w:t>BD</w:t>
      </w:r>
      <w:r w:rsidRPr="001042AB">
        <w:rPr>
          <w:rFonts w:ascii="David" w:hAnsi="David" w:cs="David" w:hint="cs"/>
          <w:rtl/>
        </w:rPr>
        <w:t>:</w:t>
      </w:r>
      <w:r w:rsidRPr="001042AB">
        <w:rPr>
          <w:rFonts w:ascii="David" w:hAnsi="David" w:cs="David" w:hint="cs"/>
        </w:rPr>
        <w:t xml:space="preserve"> </w:t>
      </w:r>
      <w:r w:rsidRPr="001042AB">
        <w:rPr>
          <w:rFonts w:ascii="David" w:hAnsi="David" w:cs="David" w:hint="cs"/>
          <w:rtl/>
        </w:rPr>
        <w:t xml:space="preserve"> </w:t>
      </w:r>
      <w:r w:rsidRPr="001042AB">
        <w:rPr>
          <w:rFonts w:ascii="David" w:hAnsi="David" w:cs="David" w:hint="cs"/>
        </w:rPr>
        <w:t>BD = G – T</w:t>
      </w:r>
    </w:p>
    <w:p w14:paraId="75C79453" w14:textId="77777777" w:rsidR="00314B66" w:rsidRPr="001042AB" w:rsidRDefault="00314B66" w:rsidP="00314B66">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4148"/>
        <w:gridCol w:w="4148"/>
      </w:tblGrid>
      <w:tr w:rsidR="00314B66" w:rsidRPr="001042AB" w14:paraId="769F07DC" w14:textId="77777777" w:rsidTr="006755D1">
        <w:tc>
          <w:tcPr>
            <w:tcW w:w="8296" w:type="dxa"/>
            <w:gridSpan w:val="2"/>
          </w:tcPr>
          <w:p w14:paraId="04922B98"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תקציב המדינה בפועל - 2011</w:t>
            </w:r>
          </w:p>
        </w:tc>
      </w:tr>
      <w:tr w:rsidR="00314B66" w:rsidRPr="001042AB" w14:paraId="681F3BD1" w14:textId="77777777" w:rsidTr="006755D1">
        <w:tc>
          <w:tcPr>
            <w:tcW w:w="4148" w:type="dxa"/>
          </w:tcPr>
          <w:p w14:paraId="4DFD721D"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הכנסות</w:t>
            </w:r>
          </w:p>
        </w:tc>
        <w:tc>
          <w:tcPr>
            <w:tcW w:w="4148" w:type="dxa"/>
          </w:tcPr>
          <w:p w14:paraId="0F0FB1A8"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הוצאות</w:t>
            </w:r>
          </w:p>
        </w:tc>
      </w:tr>
      <w:tr w:rsidR="00314B66" w:rsidRPr="001042AB" w14:paraId="4058734F" w14:textId="77777777" w:rsidTr="006755D1">
        <w:tc>
          <w:tcPr>
            <w:tcW w:w="4148" w:type="dxa"/>
          </w:tcPr>
          <w:p w14:paraId="1146AD33" w14:textId="77777777" w:rsidR="00314B66" w:rsidRPr="009608F0" w:rsidRDefault="00314B66" w:rsidP="006755D1">
            <w:pPr>
              <w:spacing w:line="360" w:lineRule="auto"/>
              <w:contextualSpacing/>
              <w:jc w:val="center"/>
              <w:rPr>
                <w:rFonts w:ascii="David" w:hAnsi="David" w:cs="David"/>
              </w:rPr>
            </w:pPr>
            <w:r w:rsidRPr="009608F0">
              <w:rPr>
                <w:rFonts w:ascii="David" w:hAnsi="David" w:cs="David" w:hint="cs"/>
              </w:rPr>
              <w:t xml:space="preserve">T = 40% * </w:t>
            </w:r>
            <w:r w:rsidRPr="009608F0">
              <w:rPr>
                <w:rFonts w:ascii="David" w:hAnsi="David" w:cs="David" w:hint="cs"/>
                <w:rtl/>
              </w:rPr>
              <w:t>2,120</w:t>
            </w:r>
            <w:r w:rsidRPr="009608F0">
              <w:rPr>
                <w:rFonts w:ascii="David" w:hAnsi="David" w:cs="David" w:hint="cs"/>
              </w:rPr>
              <w:t xml:space="preserve"> = </w:t>
            </w:r>
            <w:r w:rsidRPr="009608F0">
              <w:rPr>
                <w:rFonts w:ascii="David" w:hAnsi="David" w:cs="David" w:hint="cs"/>
                <w:rtl/>
              </w:rPr>
              <w:t>848</w:t>
            </w:r>
          </w:p>
        </w:tc>
        <w:tc>
          <w:tcPr>
            <w:tcW w:w="4148" w:type="dxa"/>
          </w:tcPr>
          <w:p w14:paraId="5F6F430F" w14:textId="77777777" w:rsidR="00314B66" w:rsidRPr="00A64AC5" w:rsidRDefault="00314B66" w:rsidP="006755D1">
            <w:pPr>
              <w:bidi/>
              <w:spacing w:line="360" w:lineRule="auto"/>
              <w:contextualSpacing/>
              <w:jc w:val="center"/>
              <w:rPr>
                <w:rFonts w:ascii="David" w:hAnsi="David" w:cs="David"/>
                <w:rtl/>
              </w:rPr>
            </w:pPr>
            <w:r w:rsidRPr="00A64AC5">
              <w:rPr>
                <w:rFonts w:ascii="David" w:hAnsi="David" w:cs="David"/>
              </w:rPr>
              <w:t>G = 900</w:t>
            </w:r>
          </w:p>
          <w:p w14:paraId="4A6C85DE" w14:textId="77777777" w:rsidR="00314B66" w:rsidRPr="00A64AC5" w:rsidRDefault="00314B66" w:rsidP="006755D1">
            <w:pPr>
              <w:bidi/>
              <w:spacing w:line="360" w:lineRule="auto"/>
              <w:contextualSpacing/>
              <w:jc w:val="center"/>
              <w:rPr>
                <w:rFonts w:ascii="David" w:hAnsi="David" w:cs="David"/>
                <w:color w:val="FFFFFF" w:themeColor="background1"/>
                <w:rtl/>
              </w:rPr>
            </w:pPr>
            <w:r w:rsidRPr="00A64AC5">
              <w:rPr>
                <w:rFonts w:ascii="David" w:hAnsi="David" w:cs="David" w:hint="cs"/>
                <w:color w:val="FFFFFF" w:themeColor="background1"/>
                <w:rtl/>
              </w:rPr>
              <w:t xml:space="preserve">כי בקורס שלנו </w:t>
            </w:r>
            <w:r w:rsidRPr="00A64AC5">
              <w:rPr>
                <w:rFonts w:ascii="David" w:hAnsi="David" w:cs="David" w:hint="cs"/>
                <w:color w:val="FFFFFF" w:themeColor="background1"/>
              </w:rPr>
              <w:t>G</w:t>
            </w:r>
            <w:r w:rsidRPr="00A64AC5">
              <w:rPr>
                <w:rFonts w:ascii="David" w:hAnsi="David" w:cs="David" w:hint="cs"/>
                <w:color w:val="FFFFFF" w:themeColor="background1"/>
                <w:rtl/>
              </w:rPr>
              <w:t xml:space="preserve"> תמיד קבוע לפי התכנון </w:t>
            </w:r>
          </w:p>
        </w:tc>
      </w:tr>
      <w:tr w:rsidR="00314B66" w:rsidRPr="001042AB" w14:paraId="173C0B63" w14:textId="77777777" w:rsidTr="006755D1">
        <w:tc>
          <w:tcPr>
            <w:tcW w:w="4148" w:type="dxa"/>
          </w:tcPr>
          <w:p w14:paraId="1C4C797D" w14:textId="77777777" w:rsidR="00314B66" w:rsidRPr="00682E4A" w:rsidRDefault="00314B66" w:rsidP="006755D1">
            <w:pPr>
              <w:spacing w:line="360" w:lineRule="auto"/>
              <w:contextualSpacing/>
              <w:jc w:val="center"/>
              <w:rPr>
                <w:rFonts w:ascii="David" w:hAnsi="David" w:cs="David"/>
              </w:rPr>
            </w:pPr>
            <w:r w:rsidRPr="00682E4A">
              <w:rPr>
                <w:rFonts w:ascii="David" w:hAnsi="David" w:cs="David" w:hint="cs"/>
              </w:rPr>
              <w:t xml:space="preserve">BD = G – T = 900 – </w:t>
            </w:r>
            <w:r w:rsidRPr="00682E4A">
              <w:rPr>
                <w:rFonts w:ascii="David" w:hAnsi="David" w:cs="David" w:hint="cs"/>
                <w:rtl/>
              </w:rPr>
              <w:t>848</w:t>
            </w:r>
            <w:r w:rsidRPr="00682E4A">
              <w:rPr>
                <w:rFonts w:ascii="David" w:hAnsi="David" w:cs="David" w:hint="cs"/>
              </w:rPr>
              <w:t xml:space="preserve"> = </w:t>
            </w:r>
            <w:r w:rsidRPr="00682E4A">
              <w:rPr>
                <w:rFonts w:ascii="David" w:hAnsi="David" w:cs="David" w:hint="cs"/>
                <w:rtl/>
              </w:rPr>
              <w:t>52</w:t>
            </w:r>
          </w:p>
        </w:tc>
        <w:tc>
          <w:tcPr>
            <w:tcW w:w="4148" w:type="dxa"/>
          </w:tcPr>
          <w:p w14:paraId="3CDD7771" w14:textId="77777777" w:rsidR="00314B66" w:rsidRPr="00A64AC5" w:rsidRDefault="00314B66" w:rsidP="006755D1">
            <w:pPr>
              <w:bidi/>
              <w:spacing w:line="360" w:lineRule="auto"/>
              <w:contextualSpacing/>
              <w:jc w:val="center"/>
              <w:rPr>
                <w:rFonts w:ascii="David" w:hAnsi="David" w:cs="David"/>
                <w:color w:val="FFFFFF" w:themeColor="background1"/>
                <w:rtl/>
              </w:rPr>
            </w:pPr>
          </w:p>
        </w:tc>
      </w:tr>
    </w:tbl>
    <w:p w14:paraId="758D8690" w14:textId="77777777" w:rsidR="00314B66" w:rsidRPr="001042AB" w:rsidRDefault="00314B66" w:rsidP="00314B66">
      <w:pPr>
        <w:bidi/>
        <w:spacing w:line="360" w:lineRule="auto"/>
        <w:jc w:val="both"/>
        <w:rPr>
          <w:rFonts w:ascii="David" w:hAnsi="David" w:cs="David"/>
        </w:rPr>
      </w:pPr>
    </w:p>
    <w:p w14:paraId="51704BF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תחילה, חישבנו את ההכנסה ממסים בפועל לפי שיעור המס (40%) כפול תוצר בפועל (2,120).</w:t>
      </w:r>
    </w:p>
    <w:p w14:paraId="5C1EC367"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w:t>
      </w:r>
      <w:r w:rsidRPr="001042AB">
        <w:rPr>
          <w:rFonts w:ascii="David" w:hAnsi="David" w:cs="David" w:hint="cs"/>
        </w:rPr>
        <w:t>G</w:t>
      </w:r>
      <w:r w:rsidRPr="001042AB">
        <w:rPr>
          <w:rFonts w:ascii="David" w:hAnsi="David" w:cs="David" w:hint="cs"/>
          <w:rtl/>
        </w:rPr>
        <w:t xml:space="preserve"> השארנו קבוע, בגובה 900 – זוהי ברירת מחדל (</w:t>
      </w:r>
      <w:r w:rsidRPr="001042AB">
        <w:rPr>
          <w:rFonts w:ascii="David" w:hAnsi="David" w:cs="David" w:hint="cs"/>
        </w:rPr>
        <w:t>G</w:t>
      </w:r>
      <w:r w:rsidRPr="001042AB">
        <w:rPr>
          <w:rFonts w:ascii="David" w:hAnsi="David" w:cs="David" w:hint="cs"/>
          <w:rtl/>
        </w:rPr>
        <w:t xml:space="preserve"> נותר קבוע לפי ערכו המתוכנן). </w:t>
      </w:r>
    </w:p>
    <w:p w14:paraId="233B389C"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ההפרש בין </w:t>
      </w:r>
      <w:r w:rsidRPr="001042AB">
        <w:rPr>
          <w:rFonts w:ascii="David" w:hAnsi="David" w:cs="David" w:hint="cs"/>
        </w:rPr>
        <w:t>G</w:t>
      </w:r>
      <w:r w:rsidRPr="001042AB">
        <w:rPr>
          <w:rFonts w:ascii="David" w:hAnsi="David" w:cs="David" w:hint="cs"/>
          <w:rtl/>
        </w:rPr>
        <w:t xml:space="preserve"> (סך ההוצאות) לבין </w:t>
      </w:r>
      <w:r w:rsidRPr="001042AB">
        <w:rPr>
          <w:rFonts w:ascii="David" w:hAnsi="David" w:cs="David" w:hint="cs"/>
        </w:rPr>
        <w:t>T</w:t>
      </w:r>
      <w:r w:rsidRPr="001042AB">
        <w:rPr>
          <w:rFonts w:ascii="David" w:hAnsi="David" w:cs="David" w:hint="cs"/>
          <w:rtl/>
        </w:rPr>
        <w:t xml:space="preserve"> (סך ההכנסות ממסים) זקפנו ל- </w:t>
      </w:r>
      <w:r w:rsidRPr="001042AB">
        <w:rPr>
          <w:rFonts w:ascii="David" w:hAnsi="David" w:cs="David" w:hint="cs"/>
        </w:rPr>
        <w:t>BD</w:t>
      </w:r>
      <w:r w:rsidRPr="001042AB">
        <w:rPr>
          <w:rFonts w:ascii="David" w:hAnsi="David" w:cs="David" w:hint="cs"/>
          <w:rtl/>
        </w:rPr>
        <w:t xml:space="preserve"> (גירעון). </w:t>
      </w:r>
    </w:p>
    <w:p w14:paraId="31F78B9E" w14:textId="77777777" w:rsidR="00314B66" w:rsidRPr="001042AB" w:rsidRDefault="00314B66" w:rsidP="00314B66">
      <w:pPr>
        <w:bidi/>
        <w:spacing w:line="360" w:lineRule="auto"/>
        <w:jc w:val="both"/>
        <w:rPr>
          <w:rFonts w:ascii="David" w:hAnsi="David" w:cs="David"/>
          <w:rtl/>
        </w:rPr>
      </w:pPr>
    </w:p>
    <w:p w14:paraId="00B4092A"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סעיף ג (2) – בהמשך ל-ג.1 – חישוב גירעון תקציבי כאחוז מהתוצר</w:t>
      </w:r>
    </w:p>
    <w:p w14:paraId="15D03ECB" w14:textId="77777777" w:rsidR="00314B66" w:rsidRPr="00682E4A" w:rsidRDefault="00000000" w:rsidP="00314B66">
      <w:pPr>
        <w:bidi/>
        <w:spacing w:line="360" w:lineRule="auto"/>
        <w:contextualSpacing/>
        <w:jc w:val="both"/>
        <w:rPr>
          <w:rFonts w:ascii="David" w:hAnsi="David" w:cs="David"/>
          <w:rtl/>
        </w:rPr>
      </w:pPr>
      <m:oMathPara>
        <m:oMath>
          <m:f>
            <m:fPr>
              <m:ctrlPr>
                <w:ins w:id="25" w:author="Shay Tsaban" w:date="2024-11-07T13:11:00Z" w16du:dateUtc="2024-11-07T11:11:00Z">
                  <w:rPr>
                    <w:rFonts w:ascii="Cambria Math" w:hAnsi="Cambria Math" w:cs="David" w:hint="cs"/>
                    <w:i/>
                  </w:rPr>
                </w:ins>
              </m:ctrlPr>
            </m:fPr>
            <m:num>
              <m:r>
                <w:rPr>
                  <w:rFonts w:ascii="Cambria Math" w:hAnsi="Cambria Math" w:cs="David" w:hint="cs"/>
                  <w:rtl/>
                </w:rPr>
                <m:t>תקציבי</m:t>
              </m:r>
              <m:r>
                <w:rPr>
                  <w:rFonts w:ascii="Cambria Math" w:hAnsi="Cambria Math" w:cs="David" w:hint="cs"/>
                </w:rPr>
                <m:t xml:space="preserve"> </m:t>
              </m:r>
              <m:r>
                <w:rPr>
                  <w:rFonts w:ascii="Cambria Math" w:hAnsi="Cambria Math" w:cs="David" w:hint="cs"/>
                  <w:rtl/>
                </w:rPr>
                <m:t>גירעון</m:t>
              </m:r>
              <m:r>
                <w:rPr>
                  <w:rFonts w:ascii="Cambria Math" w:hAnsi="Cambria Math" w:cs="David" w:hint="cs"/>
                </w:rPr>
                <m:t>(BD)</m:t>
              </m:r>
              <m:ctrlPr>
                <w:ins w:id="26" w:author="Shay Tsaban" w:date="2024-11-07T13:11:00Z" w16du:dateUtc="2024-11-07T11:11:00Z">
                  <w:rPr>
                    <w:rFonts w:ascii="Cambria Math" w:hAnsi="Cambria Math" w:cs="David" w:hint="cs"/>
                    <w:i/>
                    <w:rtl/>
                  </w:rPr>
                </w:ins>
              </m:ctrlPr>
            </m:num>
            <m:den>
              <m:r>
                <w:rPr>
                  <w:rFonts w:ascii="Cambria Math" w:hAnsi="Cambria Math" w:cs="David" w:hint="cs"/>
                  <w:rtl/>
                </w:rPr>
                <m:t>תוצר</m:t>
              </m:r>
            </m:den>
          </m:f>
          <m:r>
            <w:rPr>
              <w:rFonts w:ascii="Cambria Math" w:hAnsi="Cambria Math" w:cs="David" w:hint="cs"/>
            </w:rPr>
            <m:t>=</m:t>
          </m:r>
          <m:f>
            <m:fPr>
              <m:ctrlPr>
                <w:ins w:id="27" w:author="Shay Tsaban" w:date="2024-11-07T13:11:00Z" w16du:dateUtc="2024-11-07T11:11:00Z">
                  <w:rPr>
                    <w:rFonts w:ascii="Cambria Math" w:hAnsi="Cambria Math" w:cs="David" w:hint="cs"/>
                    <w:i/>
                  </w:rPr>
                </w:ins>
              </m:ctrlPr>
            </m:fPr>
            <m:num>
              <m:r>
                <w:rPr>
                  <w:rFonts w:ascii="Cambria Math" w:hAnsi="Cambria Math" w:cs="David" w:hint="cs"/>
                </w:rPr>
                <m:t>52</m:t>
              </m:r>
              <m:ctrlPr>
                <w:ins w:id="28" w:author="Shay Tsaban" w:date="2024-11-07T13:11:00Z" w16du:dateUtc="2024-11-07T11:11:00Z">
                  <w:rPr>
                    <w:rFonts w:ascii="Cambria Math" w:hAnsi="Cambria Math" w:cs="David" w:hint="cs"/>
                    <w:i/>
                    <w:rtl/>
                  </w:rPr>
                </w:ins>
              </m:ctrlPr>
            </m:num>
            <m:den>
              <m:r>
                <w:rPr>
                  <w:rFonts w:ascii="Cambria Math" w:hAnsi="Cambria Math" w:cs="David" w:hint="cs"/>
                </w:rPr>
                <m:t>2,120</m:t>
              </m:r>
            </m:den>
          </m:f>
          <m:r>
            <w:rPr>
              <w:rFonts w:ascii="Cambria Math" w:hAnsi="Cambria Math" w:cs="David" w:hint="cs"/>
            </w:rPr>
            <m:t>=0.0245=2.45%</m:t>
          </m:r>
        </m:oMath>
      </m:oMathPara>
    </w:p>
    <w:p w14:paraId="71059D81"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מה עשינו? במונה התבססנו על הגירעון התקציבי שחושב (52). </w:t>
      </w:r>
    </w:p>
    <w:p w14:paraId="7F784633"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במכנה התבססנו על סכום התוצר הנתון בסעיף (2,120). </w:t>
      </w:r>
    </w:p>
    <w:p w14:paraId="4429FD00" w14:textId="77777777" w:rsidR="00314B66" w:rsidRPr="001042AB" w:rsidRDefault="00314B66" w:rsidP="00314B66">
      <w:pPr>
        <w:bidi/>
        <w:rPr>
          <w:rFonts w:ascii="David" w:hAnsi="David" w:cs="David"/>
          <w:rtl/>
        </w:rPr>
      </w:pPr>
    </w:p>
    <w:p w14:paraId="19DBC730" w14:textId="77777777" w:rsidR="00314B66" w:rsidRPr="001042AB" w:rsidRDefault="00314B66" w:rsidP="00314B66">
      <w:pPr>
        <w:bidi/>
        <w:rPr>
          <w:rFonts w:ascii="David" w:hAnsi="David" w:cs="David"/>
          <w:rtl/>
        </w:rPr>
      </w:pPr>
    </w:p>
    <w:p w14:paraId="1F753C47" w14:textId="77777777" w:rsidR="00314B66" w:rsidRPr="001042AB" w:rsidRDefault="00314B66" w:rsidP="00314B66">
      <w:pPr>
        <w:bidi/>
        <w:spacing w:line="360" w:lineRule="auto"/>
        <w:contextualSpacing/>
        <w:jc w:val="center"/>
        <w:rPr>
          <w:rFonts w:ascii="David" w:hAnsi="David" w:cs="David"/>
          <w:b/>
          <w:bCs/>
          <w:u w:val="single"/>
          <w:rtl/>
        </w:rPr>
      </w:pPr>
      <w:r w:rsidRPr="001042AB">
        <w:rPr>
          <w:rFonts w:ascii="David" w:hAnsi="David" w:cs="David" w:hint="cs"/>
          <w:b/>
          <w:bCs/>
          <w:u w:val="single"/>
          <w:rtl/>
        </w:rPr>
        <w:t>סיכום פרטים טכניים לנושא תקציב המדינה</w:t>
      </w:r>
    </w:p>
    <w:p w14:paraId="6F964057"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הגדרות:</w:t>
      </w:r>
    </w:p>
    <w:p w14:paraId="722F2D8F" w14:textId="77777777" w:rsidR="00314B66" w:rsidRPr="001042AB" w:rsidRDefault="00314B66" w:rsidP="00314B66">
      <w:pPr>
        <w:bidi/>
        <w:spacing w:line="360" w:lineRule="auto"/>
        <w:contextualSpacing/>
        <w:jc w:val="both"/>
        <w:rPr>
          <w:rFonts w:ascii="David" w:hAnsi="David" w:cs="David"/>
        </w:rPr>
      </w:pPr>
      <w:r w:rsidRPr="001042AB">
        <w:rPr>
          <w:rFonts w:ascii="David" w:hAnsi="David" w:cs="David" w:hint="cs"/>
          <w:rtl/>
        </w:rPr>
        <w:t xml:space="preserve">הוצאות ממשלה – </w:t>
      </w:r>
      <w:r w:rsidRPr="001042AB">
        <w:rPr>
          <w:rFonts w:ascii="David" w:hAnsi="David" w:cs="David" w:hint="cs"/>
        </w:rPr>
        <w:t>G</w:t>
      </w:r>
    </w:p>
    <w:p w14:paraId="16F3ACA1" w14:textId="77777777" w:rsidR="00314B66" w:rsidRPr="001042AB" w:rsidRDefault="00314B66" w:rsidP="00314B66">
      <w:pPr>
        <w:bidi/>
        <w:spacing w:line="360" w:lineRule="auto"/>
        <w:contextualSpacing/>
        <w:jc w:val="both"/>
        <w:rPr>
          <w:rFonts w:ascii="David" w:hAnsi="David" w:cs="David"/>
        </w:rPr>
      </w:pPr>
      <w:r w:rsidRPr="001042AB">
        <w:rPr>
          <w:rFonts w:ascii="David" w:hAnsi="David" w:cs="David" w:hint="cs"/>
          <w:rtl/>
        </w:rPr>
        <w:t xml:space="preserve">מסים – </w:t>
      </w:r>
      <w:r w:rsidRPr="001042AB">
        <w:rPr>
          <w:rFonts w:ascii="David" w:hAnsi="David" w:cs="David" w:hint="cs"/>
        </w:rPr>
        <w:t>T</w:t>
      </w:r>
    </w:p>
    <w:p w14:paraId="1D3262B3" w14:textId="77777777" w:rsidR="00314B66" w:rsidRPr="001042AB" w:rsidRDefault="00314B66" w:rsidP="00314B66">
      <w:pPr>
        <w:bidi/>
        <w:spacing w:line="360" w:lineRule="auto"/>
        <w:contextualSpacing/>
        <w:jc w:val="both"/>
        <w:rPr>
          <w:rFonts w:ascii="David" w:hAnsi="David" w:cs="David"/>
        </w:rPr>
      </w:pPr>
      <w:r w:rsidRPr="001042AB">
        <w:rPr>
          <w:rFonts w:ascii="David" w:hAnsi="David" w:cs="David" w:hint="cs"/>
          <w:rtl/>
        </w:rPr>
        <w:t xml:space="preserve">גירעון (שנתי) – </w:t>
      </w:r>
      <w:r w:rsidRPr="001042AB">
        <w:rPr>
          <w:rFonts w:ascii="David" w:hAnsi="David" w:cs="David" w:hint="cs"/>
        </w:rPr>
        <w:t>BD</w:t>
      </w:r>
    </w:p>
    <w:p w14:paraId="31012812"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חוב ממשלתי </w:t>
      </w:r>
      <w:r w:rsidRPr="001042AB">
        <w:rPr>
          <w:rFonts w:ascii="David" w:hAnsi="David" w:cs="David" w:hint="cs"/>
          <w:rtl/>
        </w:rPr>
        <w:tab/>
        <w:t>= (1) סיכום הגירעונות של כל השנים</w:t>
      </w:r>
    </w:p>
    <w:p w14:paraId="146B197A"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ab/>
      </w:r>
      <w:r w:rsidRPr="001042AB">
        <w:rPr>
          <w:rFonts w:ascii="David" w:hAnsi="David" w:cs="David" w:hint="cs"/>
          <w:rtl/>
        </w:rPr>
        <w:tab/>
        <w:t>= (2) החוב של שנה קודמת + הגירעון (</w:t>
      </w:r>
      <w:r w:rsidRPr="001042AB">
        <w:rPr>
          <w:rFonts w:ascii="David" w:hAnsi="David" w:cs="David" w:hint="cs"/>
        </w:rPr>
        <w:t>BD</w:t>
      </w:r>
      <w:r w:rsidRPr="001042AB">
        <w:rPr>
          <w:rFonts w:ascii="David" w:hAnsi="David" w:cs="David" w:hint="cs"/>
          <w:rtl/>
        </w:rPr>
        <w:t>) של השנה הנוכחית</w:t>
      </w:r>
    </w:p>
    <w:p w14:paraId="6BBD161D"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מבנה תקציב המדינה - </w:t>
      </w:r>
      <w:r w:rsidRPr="001042AB">
        <w:rPr>
          <w:rFonts w:ascii="David" w:hAnsi="David" w:cs="David" w:hint="cs"/>
          <w:b/>
          <w:bCs/>
          <w:rtl/>
        </w:rPr>
        <w:t>מתוכנן</w:t>
      </w:r>
      <w:r w:rsidRPr="001042AB">
        <w:rPr>
          <w:rFonts w:ascii="David" w:hAnsi="David" w:cs="David" w:hint="cs"/>
          <w:rtl/>
        </w:rPr>
        <w:t>:</w:t>
      </w:r>
    </w:p>
    <w:tbl>
      <w:tblPr>
        <w:tblStyle w:val="TableGrid"/>
        <w:bidiVisual/>
        <w:tblW w:w="0" w:type="auto"/>
        <w:tblLook w:val="04A0" w:firstRow="1" w:lastRow="0" w:firstColumn="1" w:lastColumn="0" w:noHBand="0" w:noVBand="1"/>
      </w:tblPr>
      <w:tblGrid>
        <w:gridCol w:w="4148"/>
        <w:gridCol w:w="4148"/>
      </w:tblGrid>
      <w:tr w:rsidR="00314B66" w:rsidRPr="001042AB" w14:paraId="1C68B75C" w14:textId="77777777" w:rsidTr="006755D1">
        <w:tc>
          <w:tcPr>
            <w:tcW w:w="8296" w:type="dxa"/>
            <w:gridSpan w:val="2"/>
          </w:tcPr>
          <w:p w14:paraId="50064A99"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 xml:space="preserve">תקציב המדינה </w:t>
            </w:r>
            <w:r w:rsidRPr="001042AB">
              <w:rPr>
                <w:rFonts w:ascii="David" w:hAnsi="David" w:cs="David" w:hint="cs"/>
                <w:b/>
                <w:bCs/>
                <w:rtl/>
              </w:rPr>
              <w:t>המתוכנן</w:t>
            </w:r>
            <w:r w:rsidRPr="001042AB">
              <w:rPr>
                <w:rFonts w:ascii="David" w:hAnsi="David" w:cs="David" w:hint="cs"/>
                <w:rtl/>
              </w:rPr>
              <w:t xml:space="preserve"> לשנת 2021</w:t>
            </w:r>
          </w:p>
        </w:tc>
      </w:tr>
      <w:tr w:rsidR="00314B66" w:rsidRPr="001042AB" w14:paraId="420B3080" w14:textId="77777777" w:rsidTr="006755D1">
        <w:tc>
          <w:tcPr>
            <w:tcW w:w="4148" w:type="dxa"/>
          </w:tcPr>
          <w:p w14:paraId="784F0DD9"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4148" w:type="dxa"/>
          </w:tcPr>
          <w:p w14:paraId="0BD33E56"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1141AAA7" w14:textId="77777777" w:rsidTr="006755D1">
        <w:tc>
          <w:tcPr>
            <w:tcW w:w="4148" w:type="dxa"/>
          </w:tcPr>
          <w:p w14:paraId="42506E60" w14:textId="77777777" w:rsidR="00314B66" w:rsidRPr="001042AB" w:rsidRDefault="00314B66" w:rsidP="006755D1">
            <w:pPr>
              <w:bidi/>
              <w:spacing w:line="360" w:lineRule="auto"/>
              <w:jc w:val="center"/>
              <w:rPr>
                <w:rFonts w:ascii="David" w:eastAsiaTheme="minorEastAsia" w:hAnsi="David" w:cs="David"/>
                <w:color w:val="00B050"/>
                <w:rtl/>
              </w:rPr>
            </w:pPr>
            <w:r w:rsidRPr="001042AB">
              <w:rPr>
                <w:rFonts w:ascii="David" w:eastAsiaTheme="minorEastAsia" w:hAnsi="David" w:cs="David" w:hint="cs"/>
                <w:color w:val="00B050"/>
                <w:rtl/>
              </w:rPr>
              <w:t>שלב 1:</w:t>
            </w:r>
          </w:p>
          <w:p w14:paraId="22A7247B"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00B050"/>
                  </w:rPr>
                  <m:t>T=</m:t>
                </m:r>
                <m:r>
                  <w:rPr>
                    <w:rFonts w:ascii="Cambria Math" w:hAnsi="Cambria Math" w:cs="David" w:hint="cs"/>
                    <w:color w:val="00B050"/>
                    <w:rtl/>
                  </w:rPr>
                  <m:t>מתוכנן</m:t>
                </m:r>
                <m:r>
                  <w:rPr>
                    <w:rFonts w:ascii="Cambria Math" w:hAnsi="Cambria Math" w:cs="David" w:hint="cs"/>
                    <w:color w:val="00B050"/>
                  </w:rPr>
                  <m:t xml:space="preserve"> </m:t>
                </m:r>
                <m:r>
                  <w:rPr>
                    <w:rFonts w:ascii="Cambria Math" w:hAnsi="Cambria Math" w:cs="David" w:hint="cs"/>
                    <w:color w:val="00B050"/>
                    <w:rtl/>
                  </w:rPr>
                  <m:t>תוצר</m:t>
                </m:r>
                <m:r>
                  <w:rPr>
                    <w:rFonts w:ascii="Cambria Math" w:hAnsi="Cambria Math" w:cs="David" w:hint="cs"/>
                    <w:color w:val="00B050"/>
                  </w:rPr>
                  <m:t>*</m:t>
                </m:r>
                <m:r>
                  <w:rPr>
                    <w:rFonts w:ascii="Cambria Math" w:hAnsi="Cambria Math" w:cs="David" w:hint="cs"/>
                    <w:color w:val="00B050"/>
                    <w:rtl/>
                  </w:rPr>
                  <m:t>המס</m:t>
                </m:r>
                <m:r>
                  <w:rPr>
                    <w:rFonts w:ascii="Cambria Math" w:hAnsi="Cambria Math" w:cs="David" w:hint="cs"/>
                    <w:color w:val="00B050"/>
                  </w:rPr>
                  <m:t xml:space="preserve"> </m:t>
                </m:r>
                <m:r>
                  <w:rPr>
                    <w:rFonts w:ascii="Cambria Math" w:hAnsi="Cambria Math" w:cs="David" w:hint="cs"/>
                    <w:color w:val="00B050"/>
                    <w:rtl/>
                  </w:rPr>
                  <m:t>נטל</m:t>
                </m:r>
              </m:oMath>
            </m:oMathPara>
          </w:p>
        </w:tc>
        <w:tc>
          <w:tcPr>
            <w:tcW w:w="4148" w:type="dxa"/>
          </w:tcPr>
          <w:p w14:paraId="012F40BA" w14:textId="77777777" w:rsidR="00314B66" w:rsidRPr="001042AB" w:rsidRDefault="00314B66" w:rsidP="006755D1">
            <w:pPr>
              <w:bidi/>
              <w:spacing w:line="360" w:lineRule="auto"/>
              <w:jc w:val="center"/>
              <w:rPr>
                <w:rFonts w:ascii="David" w:hAnsi="David" w:cs="David"/>
                <w:color w:val="0070C0"/>
                <w:rtl/>
              </w:rPr>
            </w:pPr>
            <w:r w:rsidRPr="001042AB">
              <w:rPr>
                <w:rFonts w:ascii="David" w:hAnsi="David" w:cs="David" w:hint="cs"/>
                <w:color w:val="0070C0"/>
                <w:rtl/>
              </w:rPr>
              <w:t>שלב 3:</w:t>
            </w:r>
          </w:p>
          <w:p w14:paraId="0CD2E256" w14:textId="77777777" w:rsidR="00314B66" w:rsidRPr="001042AB" w:rsidRDefault="00314B66" w:rsidP="006755D1">
            <w:pPr>
              <w:bidi/>
              <w:spacing w:line="360" w:lineRule="auto"/>
              <w:jc w:val="center"/>
              <w:rPr>
                <w:rFonts w:ascii="David" w:hAnsi="David" w:cs="David"/>
                <w:color w:val="0070C0"/>
                <w:rtl/>
              </w:rPr>
            </w:pPr>
            <m:oMathPara>
              <m:oMath>
                <m:r>
                  <w:rPr>
                    <w:rFonts w:ascii="Cambria Math" w:hAnsi="Cambria Math" w:cs="David" w:hint="cs"/>
                    <w:color w:val="0070C0"/>
                  </w:rPr>
                  <m:t>G=T+BD</m:t>
                </m:r>
              </m:oMath>
            </m:oMathPara>
          </w:p>
        </w:tc>
      </w:tr>
      <w:tr w:rsidR="00314B66" w:rsidRPr="001042AB" w14:paraId="796D8F1D" w14:textId="77777777" w:rsidTr="006755D1">
        <w:tc>
          <w:tcPr>
            <w:tcW w:w="4148" w:type="dxa"/>
          </w:tcPr>
          <w:p w14:paraId="1F3C8A7F" w14:textId="77777777" w:rsidR="00314B66" w:rsidRPr="001042AB" w:rsidRDefault="00314B66" w:rsidP="006755D1">
            <w:pPr>
              <w:bidi/>
              <w:spacing w:line="360" w:lineRule="auto"/>
              <w:jc w:val="center"/>
              <w:rPr>
                <w:rFonts w:ascii="David" w:eastAsiaTheme="minorEastAsia" w:hAnsi="David" w:cs="David"/>
                <w:color w:val="FF0000"/>
                <w:rtl/>
              </w:rPr>
            </w:pPr>
            <w:r w:rsidRPr="001042AB">
              <w:rPr>
                <w:rFonts w:ascii="David" w:eastAsiaTheme="minorEastAsia" w:hAnsi="David" w:cs="David" w:hint="cs"/>
                <w:color w:val="FF0000"/>
                <w:rtl/>
              </w:rPr>
              <w:t>שלב 2:</w:t>
            </w:r>
          </w:p>
          <w:p w14:paraId="7099E058" w14:textId="77777777" w:rsidR="00314B66" w:rsidRPr="001042AB" w:rsidRDefault="00314B66" w:rsidP="006755D1">
            <w:pPr>
              <w:bidi/>
              <w:spacing w:line="360" w:lineRule="auto"/>
              <w:jc w:val="center"/>
              <w:rPr>
                <w:rFonts w:ascii="David" w:eastAsiaTheme="minorEastAsia" w:hAnsi="David" w:cs="David"/>
                <w:color w:val="00B050"/>
                <w:rtl/>
              </w:rPr>
            </w:pPr>
            <m:oMathPara>
              <m:oMath>
                <m:r>
                  <w:rPr>
                    <w:rFonts w:ascii="Cambria Math" w:hAnsi="Cambria Math" w:cs="David" w:hint="cs"/>
                    <w:color w:val="FF0000"/>
                  </w:rPr>
                  <m:t>BD=</m:t>
                </m:r>
                <m:r>
                  <w:rPr>
                    <w:rFonts w:ascii="Cambria Math" w:hAnsi="Cambria Math" w:cs="David" w:hint="cs"/>
                    <w:color w:val="FF0000"/>
                    <w:rtl/>
                  </w:rPr>
                  <m:t>מתוכנן</m:t>
                </m:r>
                <m:r>
                  <w:rPr>
                    <w:rFonts w:ascii="Cambria Math" w:hAnsi="Cambria Math" w:cs="David" w:hint="cs"/>
                    <w:color w:val="FF0000"/>
                  </w:rPr>
                  <m:t xml:space="preserve"> </m:t>
                </m:r>
                <m:r>
                  <w:rPr>
                    <w:rFonts w:ascii="Cambria Math" w:hAnsi="Cambria Math" w:cs="David" w:hint="cs"/>
                    <w:color w:val="FF0000"/>
                    <w:rtl/>
                  </w:rPr>
                  <m:t>תוצר</m:t>
                </m:r>
                <m:r>
                  <w:rPr>
                    <w:rFonts w:ascii="Cambria Math" w:hAnsi="Cambria Math" w:cs="David" w:hint="cs"/>
                    <w:color w:val="FF0000"/>
                  </w:rPr>
                  <m:t>*</m:t>
                </m:r>
                <m:r>
                  <w:rPr>
                    <w:rFonts w:ascii="Cambria Math" w:hAnsi="Cambria Math" w:cs="David" w:hint="cs"/>
                    <w:color w:val="FF0000"/>
                    <w:rtl/>
                  </w:rPr>
                  <m:t>גירעון</m:t>
                </m:r>
                <m:r>
                  <w:rPr>
                    <w:rFonts w:ascii="Cambria Math" w:hAnsi="Cambria Math" w:cs="David" w:hint="cs"/>
                    <w:color w:val="FF0000"/>
                  </w:rPr>
                  <m:t xml:space="preserve"> </m:t>
                </m:r>
                <m:r>
                  <w:rPr>
                    <w:rFonts w:ascii="Cambria Math" w:hAnsi="Cambria Math" w:cs="David" w:hint="cs"/>
                    <w:color w:val="FF0000"/>
                    <w:rtl/>
                  </w:rPr>
                  <m:t>יעד</m:t>
                </m:r>
              </m:oMath>
            </m:oMathPara>
          </w:p>
        </w:tc>
        <w:tc>
          <w:tcPr>
            <w:tcW w:w="4148" w:type="dxa"/>
          </w:tcPr>
          <w:p w14:paraId="5A408CFC" w14:textId="77777777" w:rsidR="00314B66" w:rsidRPr="001042AB" w:rsidRDefault="00314B66" w:rsidP="006755D1">
            <w:pPr>
              <w:bidi/>
              <w:spacing w:line="360" w:lineRule="auto"/>
              <w:rPr>
                <w:rFonts w:ascii="David" w:eastAsia="Calibri" w:hAnsi="David" w:cs="David"/>
                <w:color w:val="0070C0"/>
              </w:rPr>
            </w:pPr>
          </w:p>
        </w:tc>
      </w:tr>
    </w:tbl>
    <w:p w14:paraId="7B183721" w14:textId="77777777" w:rsidR="00314B66" w:rsidRPr="001042AB" w:rsidRDefault="00314B66" w:rsidP="00314B66">
      <w:pPr>
        <w:bidi/>
        <w:spacing w:line="360" w:lineRule="auto"/>
        <w:contextualSpacing/>
        <w:jc w:val="both"/>
        <w:rPr>
          <w:rFonts w:ascii="David" w:hAnsi="David" w:cs="David"/>
        </w:rPr>
      </w:pPr>
    </w:p>
    <w:p w14:paraId="6B07E6E5"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מבנה תקציב המדינה - </w:t>
      </w:r>
      <w:r w:rsidRPr="001042AB">
        <w:rPr>
          <w:rFonts w:ascii="David" w:hAnsi="David" w:cs="David" w:hint="cs"/>
          <w:b/>
          <w:bCs/>
          <w:rtl/>
        </w:rPr>
        <w:t>בפועל</w:t>
      </w:r>
      <w:r w:rsidRPr="001042AB">
        <w:rPr>
          <w:rFonts w:ascii="David" w:hAnsi="David" w:cs="David" w:hint="cs"/>
          <w:rtl/>
        </w:rPr>
        <w:t>:</w:t>
      </w:r>
    </w:p>
    <w:tbl>
      <w:tblPr>
        <w:tblStyle w:val="TableGrid"/>
        <w:bidiVisual/>
        <w:tblW w:w="0" w:type="auto"/>
        <w:tblLook w:val="04A0" w:firstRow="1" w:lastRow="0" w:firstColumn="1" w:lastColumn="0" w:noHBand="0" w:noVBand="1"/>
      </w:tblPr>
      <w:tblGrid>
        <w:gridCol w:w="4148"/>
        <w:gridCol w:w="4148"/>
      </w:tblGrid>
      <w:tr w:rsidR="00314B66" w:rsidRPr="001042AB" w14:paraId="76A21679" w14:textId="77777777" w:rsidTr="006755D1">
        <w:tc>
          <w:tcPr>
            <w:tcW w:w="8296" w:type="dxa"/>
            <w:gridSpan w:val="2"/>
          </w:tcPr>
          <w:p w14:paraId="2931CD6A"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 xml:space="preserve">תקציב המדינה </w:t>
            </w:r>
            <w:r w:rsidRPr="001042AB">
              <w:rPr>
                <w:rFonts w:ascii="David" w:hAnsi="David" w:cs="David" w:hint="cs"/>
                <w:b/>
                <w:bCs/>
                <w:rtl/>
              </w:rPr>
              <w:t>בפועל</w:t>
            </w:r>
            <w:r w:rsidRPr="001042AB">
              <w:rPr>
                <w:rFonts w:ascii="David" w:hAnsi="David" w:cs="David" w:hint="cs"/>
                <w:rtl/>
              </w:rPr>
              <w:t xml:space="preserve"> לשנת 2021</w:t>
            </w:r>
          </w:p>
        </w:tc>
      </w:tr>
      <w:tr w:rsidR="00314B66" w:rsidRPr="001042AB" w14:paraId="368FBACD" w14:textId="77777777" w:rsidTr="006755D1">
        <w:tc>
          <w:tcPr>
            <w:tcW w:w="4148" w:type="dxa"/>
          </w:tcPr>
          <w:p w14:paraId="43451E49"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4148" w:type="dxa"/>
          </w:tcPr>
          <w:p w14:paraId="4DA7B9CD"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048094B2" w14:textId="77777777" w:rsidTr="006755D1">
        <w:tc>
          <w:tcPr>
            <w:tcW w:w="4148" w:type="dxa"/>
          </w:tcPr>
          <w:p w14:paraId="42FE0F55" w14:textId="77777777" w:rsidR="00314B66" w:rsidRPr="001042AB" w:rsidRDefault="00314B66" w:rsidP="006755D1">
            <w:pPr>
              <w:bidi/>
              <w:spacing w:line="360" w:lineRule="auto"/>
              <w:jc w:val="center"/>
              <w:rPr>
                <w:rFonts w:ascii="David" w:eastAsiaTheme="minorEastAsia" w:hAnsi="David" w:cs="David"/>
                <w:color w:val="00B050"/>
                <w:rtl/>
              </w:rPr>
            </w:pPr>
            <w:r w:rsidRPr="001042AB">
              <w:rPr>
                <w:rFonts w:ascii="David" w:eastAsiaTheme="minorEastAsia" w:hAnsi="David" w:cs="David" w:hint="cs"/>
                <w:color w:val="00B050"/>
                <w:rtl/>
              </w:rPr>
              <w:t>שלב 1:</w:t>
            </w:r>
          </w:p>
          <w:p w14:paraId="279F06F3"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00B050"/>
                  </w:rPr>
                  <m:t>T=</m:t>
                </m:r>
                <m:r>
                  <m:rPr>
                    <m:sty m:val="bi"/>
                  </m:rPr>
                  <w:rPr>
                    <w:rFonts w:ascii="Cambria Math" w:hAnsi="Cambria Math" w:cs="David" w:hint="cs"/>
                    <w:color w:val="00B050"/>
                    <w:rtl/>
                  </w:rPr>
                  <m:t>בפועל</m:t>
                </m:r>
                <m:r>
                  <w:rPr>
                    <w:rFonts w:ascii="Cambria Math" w:hAnsi="Cambria Math" w:cs="David" w:hint="cs"/>
                    <w:color w:val="00B050"/>
                  </w:rPr>
                  <m:t xml:space="preserve"> </m:t>
                </m:r>
                <m:r>
                  <w:rPr>
                    <w:rFonts w:ascii="Cambria Math" w:hAnsi="Cambria Math" w:cs="David" w:hint="cs"/>
                    <w:color w:val="00B050"/>
                    <w:rtl/>
                  </w:rPr>
                  <m:t>תוצר</m:t>
                </m:r>
                <m:r>
                  <w:rPr>
                    <w:rFonts w:ascii="Cambria Math" w:hAnsi="Cambria Math" w:cs="David" w:hint="cs"/>
                    <w:color w:val="00B050"/>
                  </w:rPr>
                  <m:t>*</m:t>
                </m:r>
                <m:r>
                  <w:rPr>
                    <w:rFonts w:ascii="Cambria Math" w:hAnsi="Cambria Math" w:cs="David" w:hint="cs"/>
                    <w:color w:val="00B050"/>
                    <w:rtl/>
                  </w:rPr>
                  <m:t>המס</m:t>
                </m:r>
                <m:r>
                  <w:rPr>
                    <w:rFonts w:ascii="Cambria Math" w:hAnsi="Cambria Math" w:cs="David" w:hint="cs"/>
                    <w:color w:val="00B050"/>
                  </w:rPr>
                  <m:t xml:space="preserve"> </m:t>
                </m:r>
                <m:r>
                  <w:rPr>
                    <w:rFonts w:ascii="Cambria Math" w:hAnsi="Cambria Math" w:cs="David" w:hint="cs"/>
                    <w:color w:val="00B050"/>
                    <w:rtl/>
                  </w:rPr>
                  <m:t>נטל</m:t>
                </m:r>
              </m:oMath>
            </m:oMathPara>
          </w:p>
        </w:tc>
        <w:tc>
          <w:tcPr>
            <w:tcW w:w="4148" w:type="dxa"/>
          </w:tcPr>
          <w:p w14:paraId="1ADA4E4E" w14:textId="77777777" w:rsidR="00314B66" w:rsidRPr="001042AB" w:rsidRDefault="00314B66" w:rsidP="006755D1">
            <w:pPr>
              <w:bidi/>
              <w:spacing w:line="360" w:lineRule="auto"/>
              <w:jc w:val="center"/>
              <w:rPr>
                <w:rFonts w:ascii="David" w:hAnsi="David" w:cs="David"/>
                <w:color w:val="0070C0"/>
                <w:rtl/>
              </w:rPr>
            </w:pPr>
            <w:r w:rsidRPr="001042AB">
              <w:rPr>
                <w:rFonts w:ascii="David" w:hAnsi="David" w:cs="David" w:hint="cs"/>
                <w:color w:val="0070C0"/>
                <w:rtl/>
              </w:rPr>
              <w:t>שלב 2:</w:t>
            </w:r>
          </w:p>
          <w:p w14:paraId="43FAB863" w14:textId="77777777" w:rsidR="00314B66" w:rsidRPr="001042AB" w:rsidRDefault="00314B66" w:rsidP="006755D1">
            <w:pPr>
              <w:bidi/>
              <w:spacing w:line="360" w:lineRule="auto"/>
              <w:jc w:val="center"/>
              <w:rPr>
                <w:rFonts w:ascii="David" w:hAnsi="David" w:cs="David"/>
                <w:color w:val="0070C0"/>
                <w:rtl/>
              </w:rPr>
            </w:pPr>
            <m:oMathPara>
              <m:oMath>
                <m:r>
                  <w:rPr>
                    <w:rFonts w:ascii="Cambria Math" w:hAnsi="Cambria Math" w:cs="David" w:hint="cs"/>
                    <w:color w:val="0070C0"/>
                  </w:rPr>
                  <m:t>G=</m:t>
                </m:r>
                <m:r>
                  <w:rPr>
                    <w:rFonts w:ascii="Cambria Math" w:hAnsi="Cambria Math" w:cs="David" w:hint="cs"/>
                    <w:color w:val="0070C0"/>
                    <w:rtl/>
                  </w:rPr>
                  <m:t>המתוכנן</m:t>
                </m:r>
                <m:r>
                  <w:rPr>
                    <w:rFonts w:ascii="Cambria Math" w:hAnsi="Cambria Math" w:cs="David" w:hint="cs"/>
                    <w:color w:val="0070C0"/>
                  </w:rPr>
                  <m:t xml:space="preserve"> </m:t>
                </m:r>
                <m:r>
                  <w:rPr>
                    <w:rFonts w:ascii="Cambria Math" w:hAnsi="Cambria Math" w:cs="David" w:hint="cs"/>
                    <w:color w:val="0070C0"/>
                    <w:rtl/>
                  </w:rPr>
                  <m:t>התקציב</m:t>
                </m:r>
                <m:r>
                  <w:rPr>
                    <w:rFonts w:ascii="Cambria Math" w:hAnsi="Cambria Math" w:cs="David" w:hint="cs"/>
                    <w:color w:val="0070C0"/>
                  </w:rPr>
                  <m:t xml:space="preserve"> </m:t>
                </m:r>
                <m:r>
                  <w:rPr>
                    <w:rFonts w:ascii="Cambria Math" w:hAnsi="Cambria Math" w:cs="David" w:hint="cs"/>
                    <w:color w:val="0070C0"/>
                    <w:rtl/>
                  </w:rPr>
                  <m:t>לפי</m:t>
                </m:r>
              </m:oMath>
            </m:oMathPara>
          </w:p>
        </w:tc>
      </w:tr>
      <w:tr w:rsidR="00314B66" w:rsidRPr="001042AB" w14:paraId="28B7C359" w14:textId="77777777" w:rsidTr="006755D1">
        <w:tc>
          <w:tcPr>
            <w:tcW w:w="4148" w:type="dxa"/>
          </w:tcPr>
          <w:p w14:paraId="53D52543" w14:textId="77777777" w:rsidR="00314B66" w:rsidRPr="001042AB" w:rsidRDefault="00314B66" w:rsidP="006755D1">
            <w:pPr>
              <w:bidi/>
              <w:spacing w:line="360" w:lineRule="auto"/>
              <w:jc w:val="center"/>
              <w:rPr>
                <w:rFonts w:ascii="David" w:eastAsiaTheme="minorEastAsia" w:hAnsi="David" w:cs="David"/>
                <w:color w:val="FF0000"/>
                <w:rtl/>
              </w:rPr>
            </w:pPr>
            <w:r w:rsidRPr="001042AB">
              <w:rPr>
                <w:rFonts w:ascii="David" w:eastAsiaTheme="minorEastAsia" w:hAnsi="David" w:cs="David" w:hint="cs"/>
                <w:color w:val="FF0000"/>
                <w:rtl/>
              </w:rPr>
              <w:t>שלב 3:</w:t>
            </w:r>
          </w:p>
          <w:p w14:paraId="330368D0" w14:textId="77777777" w:rsidR="00314B66" w:rsidRPr="001042AB" w:rsidRDefault="00314B66" w:rsidP="006755D1">
            <w:pPr>
              <w:bidi/>
              <w:spacing w:line="360" w:lineRule="auto"/>
              <w:jc w:val="center"/>
              <w:rPr>
                <w:rFonts w:ascii="David" w:eastAsiaTheme="minorEastAsia" w:hAnsi="David" w:cs="David"/>
                <w:color w:val="00B050"/>
                <w:rtl/>
              </w:rPr>
            </w:pPr>
            <m:oMathPara>
              <m:oMath>
                <m:r>
                  <w:rPr>
                    <w:rFonts w:ascii="Cambria Math" w:hAnsi="Cambria Math" w:cs="David" w:hint="cs"/>
                    <w:color w:val="FF0000"/>
                  </w:rPr>
                  <m:t>BD=G-T</m:t>
                </m:r>
              </m:oMath>
            </m:oMathPara>
          </w:p>
        </w:tc>
        <w:tc>
          <w:tcPr>
            <w:tcW w:w="4148" w:type="dxa"/>
          </w:tcPr>
          <w:p w14:paraId="24D8B580" w14:textId="77777777" w:rsidR="00314B66" w:rsidRPr="001042AB" w:rsidRDefault="00314B66" w:rsidP="006755D1">
            <w:pPr>
              <w:bidi/>
              <w:spacing w:line="360" w:lineRule="auto"/>
              <w:rPr>
                <w:rFonts w:ascii="David" w:eastAsia="Calibri" w:hAnsi="David" w:cs="David"/>
                <w:color w:val="0070C0"/>
              </w:rPr>
            </w:pPr>
          </w:p>
        </w:tc>
      </w:tr>
    </w:tbl>
    <w:p w14:paraId="2CCDEAA0" w14:textId="77777777" w:rsidR="00314B66" w:rsidRPr="001042AB" w:rsidRDefault="00314B66" w:rsidP="00314B66">
      <w:pPr>
        <w:bidi/>
        <w:spacing w:line="360" w:lineRule="auto"/>
        <w:contextualSpacing/>
        <w:jc w:val="both"/>
        <w:rPr>
          <w:rFonts w:ascii="David" w:hAnsi="David" w:cs="David"/>
          <w:rtl/>
        </w:rPr>
      </w:pPr>
    </w:p>
    <w:p w14:paraId="72AEC5ED" w14:textId="77777777" w:rsidR="00314B66" w:rsidRPr="001042AB" w:rsidRDefault="00314B66" w:rsidP="00314B66">
      <w:pPr>
        <w:bidi/>
        <w:rPr>
          <w:rFonts w:ascii="David" w:hAnsi="David" w:cs="David"/>
          <w:u w:val="single"/>
          <w:rtl/>
        </w:rPr>
      </w:pPr>
      <w:r w:rsidRPr="001042AB">
        <w:rPr>
          <w:rFonts w:ascii="David" w:hAnsi="David" w:cs="David" w:hint="cs"/>
          <w:highlight w:val="yellow"/>
          <w:u w:val="single"/>
          <w:rtl/>
        </w:rPr>
        <w:t>גירעון תקציבי כאחוז מהתוצר</w:t>
      </w:r>
    </w:p>
    <w:p w14:paraId="35EC1214" w14:textId="77777777" w:rsidR="00314B66" w:rsidRPr="001042AB" w:rsidRDefault="00314B66" w:rsidP="00314B66">
      <w:pPr>
        <w:bidi/>
        <w:rPr>
          <w:rFonts w:ascii="David" w:hAnsi="David" w:cs="David"/>
          <w:rtl/>
        </w:rPr>
      </w:pPr>
      <w:r w:rsidRPr="001042AB">
        <w:rPr>
          <w:rFonts w:ascii="David" w:hAnsi="David" w:cs="David" w:hint="cs"/>
          <w:rtl/>
        </w:rPr>
        <w:t>הדגמה - גירעון=20      תוצר= 1,000</w:t>
      </w:r>
    </w:p>
    <w:p w14:paraId="3C7E6235" w14:textId="77777777" w:rsidR="00314B66" w:rsidRPr="001042AB" w:rsidRDefault="00000000" w:rsidP="00314B66">
      <w:pPr>
        <w:bidi/>
        <w:rPr>
          <w:rFonts w:ascii="David" w:eastAsiaTheme="minorEastAsia" w:hAnsi="David" w:cs="David"/>
          <w:rtl/>
        </w:rPr>
      </w:pPr>
      <m:oMathPara>
        <m:oMath>
          <m:f>
            <m:fPr>
              <m:ctrlPr>
                <w:ins w:id="29" w:author="Shay Tsaban" w:date="2024-11-07T13:11:00Z" w16du:dateUtc="2024-11-07T11:11:00Z">
                  <w:rPr>
                    <w:rFonts w:ascii="Cambria Math" w:hAnsi="Cambria Math" w:cs="David" w:hint="cs"/>
                    <w:i/>
                    <w:highlight w:val="yellow"/>
                  </w:rPr>
                </w:ins>
              </m:ctrlPr>
            </m:fPr>
            <m:num>
              <m:r>
                <w:rPr>
                  <w:rFonts w:ascii="Cambria Math" w:hAnsi="Cambria Math" w:cs="David" w:hint="cs"/>
                  <w:highlight w:val="yellow"/>
                  <w:rtl/>
                </w:rPr>
                <m:t>גירעון</m:t>
              </m:r>
              <m:ctrlPr>
                <w:ins w:id="30" w:author="Shay Tsaban" w:date="2024-11-07T13:11:00Z" w16du:dateUtc="2024-11-07T11:11:00Z">
                  <w:rPr>
                    <w:rFonts w:ascii="Cambria Math" w:hAnsi="Cambria Math" w:cs="David" w:hint="cs"/>
                    <w:i/>
                    <w:highlight w:val="yellow"/>
                    <w:rtl/>
                  </w:rPr>
                </w:ins>
              </m:ctrlPr>
            </m:num>
            <m:den>
              <m:r>
                <w:rPr>
                  <w:rFonts w:ascii="Cambria Math" w:hAnsi="Cambria Math" w:cs="David" w:hint="cs"/>
                  <w:highlight w:val="yellow"/>
                  <w:rtl/>
                </w:rPr>
                <m:t>תוצר</m:t>
              </m:r>
            </m:den>
          </m:f>
          <m:r>
            <w:rPr>
              <w:rFonts w:ascii="Cambria Math" w:hAnsi="Cambria Math" w:cs="David" w:hint="cs"/>
            </w:rPr>
            <m:t>=</m:t>
          </m:r>
          <m:f>
            <m:fPr>
              <m:ctrlPr>
                <w:ins w:id="31" w:author="Shay Tsaban" w:date="2024-11-07T13:11:00Z" w16du:dateUtc="2024-11-07T11:11:00Z">
                  <w:rPr>
                    <w:rFonts w:ascii="Cambria Math" w:hAnsi="Cambria Math" w:cs="David" w:hint="cs"/>
                    <w:i/>
                  </w:rPr>
                </w:ins>
              </m:ctrlPr>
            </m:fPr>
            <m:num>
              <m:r>
                <w:rPr>
                  <w:rFonts w:ascii="Cambria Math" w:hAnsi="Cambria Math" w:cs="David" w:hint="cs"/>
                </w:rPr>
                <m:t>20</m:t>
              </m:r>
            </m:num>
            <m:den>
              <m:r>
                <w:rPr>
                  <w:rFonts w:ascii="Cambria Math" w:hAnsi="Cambria Math" w:cs="David" w:hint="cs"/>
                </w:rPr>
                <m:t>1000</m:t>
              </m:r>
            </m:den>
          </m:f>
          <m:r>
            <w:rPr>
              <w:rFonts w:ascii="Cambria Math" w:hAnsi="Cambria Math" w:cs="David" w:hint="cs"/>
            </w:rPr>
            <m:t>=2%</m:t>
          </m:r>
        </m:oMath>
      </m:oMathPara>
    </w:p>
    <w:p w14:paraId="578A5608" w14:textId="77777777" w:rsidR="00314B66" w:rsidRPr="001042AB" w:rsidRDefault="00314B66" w:rsidP="00314B66">
      <w:pPr>
        <w:bidi/>
        <w:rPr>
          <w:rFonts w:ascii="David" w:eastAsiaTheme="minorEastAsia" w:hAnsi="David" w:cs="David"/>
          <w:u w:val="single"/>
          <w:rtl/>
        </w:rPr>
      </w:pPr>
      <w:r w:rsidRPr="001042AB">
        <w:rPr>
          <w:rFonts w:ascii="David" w:eastAsiaTheme="minorEastAsia" w:hAnsi="David" w:cs="David" w:hint="cs"/>
          <w:highlight w:val="yellow"/>
          <w:u w:val="single"/>
          <w:rtl/>
        </w:rPr>
        <w:t>חוב כאחוז מהתוצר</w:t>
      </w:r>
    </w:p>
    <w:p w14:paraId="71135562"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הדגמה - חוב=600    תוצר=1,000</w:t>
      </w:r>
    </w:p>
    <w:p w14:paraId="0DBF80B3" w14:textId="77777777" w:rsidR="00314B66" w:rsidRPr="001042AB" w:rsidRDefault="00314B66" w:rsidP="00314B66">
      <w:pPr>
        <w:bidi/>
        <w:rPr>
          <w:rFonts w:ascii="David" w:eastAsiaTheme="minorEastAsia" w:hAnsi="David" w:cs="David"/>
          <w:rtl/>
        </w:rPr>
      </w:pPr>
    </w:p>
    <w:p w14:paraId="06B8FC51" w14:textId="77777777" w:rsidR="00314B66" w:rsidRPr="001042AB" w:rsidRDefault="00000000" w:rsidP="00314B66">
      <w:pPr>
        <w:bidi/>
        <w:spacing w:line="259" w:lineRule="auto"/>
        <w:rPr>
          <w:rFonts w:ascii="David" w:eastAsiaTheme="minorEastAsia" w:hAnsi="David" w:cs="David"/>
          <w:rtl/>
        </w:rPr>
      </w:pPr>
      <m:oMathPara>
        <m:oMath>
          <m:f>
            <m:fPr>
              <m:ctrlPr>
                <w:ins w:id="32"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tl/>
                </w:rPr>
                <m:t>חוב</m:t>
              </m:r>
              <m:ctrlPr>
                <w:ins w:id="33" w:author="Shay Tsaban" w:date="2024-11-07T13:11:00Z" w16du:dateUtc="2024-11-07T11:11:00Z">
                  <w:rPr>
                    <w:rFonts w:ascii="Cambria Math" w:eastAsiaTheme="minorEastAsia" w:hAnsi="Cambria Math" w:cs="David" w:hint="cs"/>
                    <w:i/>
                    <w:highlight w:val="yellow"/>
                    <w:rtl/>
                  </w:rPr>
                </w:ins>
              </m:ctrlPr>
            </m:num>
            <m:den>
              <m:r>
                <w:rPr>
                  <w:rFonts w:ascii="Cambria Math" w:eastAsiaTheme="minorEastAsia" w:hAnsi="Cambria Math" w:cs="David" w:hint="cs"/>
                  <w:highlight w:val="yellow"/>
                  <w:rtl/>
                </w:rPr>
                <m:t>תוצר</m:t>
              </m:r>
            </m:den>
          </m:f>
          <m:r>
            <w:rPr>
              <w:rFonts w:ascii="Cambria Math" w:eastAsiaTheme="minorEastAsia" w:hAnsi="Cambria Math" w:cs="David" w:hint="cs"/>
              <w:highlight w:val="yellow"/>
            </w:rPr>
            <m:t>=</m:t>
          </m:r>
          <m:f>
            <m:fPr>
              <m:ctrlPr>
                <w:ins w:id="34"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Pr>
                <m:t>600</m:t>
              </m:r>
            </m:num>
            <m:den>
              <m:r>
                <w:rPr>
                  <w:rFonts w:ascii="Cambria Math" w:eastAsiaTheme="minorEastAsia" w:hAnsi="Cambria Math" w:cs="David" w:hint="cs"/>
                  <w:highlight w:val="yellow"/>
                </w:rPr>
                <m:t>1000</m:t>
              </m:r>
            </m:den>
          </m:f>
          <m:r>
            <w:rPr>
              <w:rFonts w:ascii="Cambria Math" w:eastAsiaTheme="minorEastAsia" w:hAnsi="Cambria Math" w:cs="David" w:hint="cs"/>
            </w:rPr>
            <m:t>=60%</m:t>
          </m:r>
        </m:oMath>
      </m:oMathPara>
    </w:p>
    <w:p w14:paraId="01B46621" w14:textId="77777777" w:rsidR="00314B66" w:rsidRPr="001042AB" w:rsidRDefault="00314B66" w:rsidP="00314B66">
      <w:pPr>
        <w:bidi/>
        <w:spacing w:line="360" w:lineRule="auto"/>
        <w:rPr>
          <w:rFonts w:ascii="David" w:eastAsiaTheme="minorEastAsia" w:hAnsi="David" w:cs="David"/>
          <w:rtl/>
        </w:rPr>
      </w:pPr>
      <w:r w:rsidRPr="008C3691">
        <w:rPr>
          <w:rFonts w:ascii="David" w:eastAsiaTheme="minorEastAsia" w:hAnsi="David" w:cs="David" w:hint="cs"/>
          <w:highlight w:val="yellow"/>
          <w:u w:val="single"/>
          <w:rtl/>
        </w:rPr>
        <w:t>תקרת ההוצאה</w:t>
      </w:r>
      <w:r w:rsidRPr="001042AB">
        <w:rPr>
          <w:rFonts w:ascii="David" w:eastAsiaTheme="minorEastAsia" w:hAnsi="David" w:cs="David" w:hint="cs"/>
          <w:rtl/>
        </w:rPr>
        <w:t xml:space="preserve">: מושג עקרוני שקובע שבכל שנה ושנה, לא תבוצע חריגה </w:t>
      </w:r>
      <w:r>
        <w:rPr>
          <w:rFonts w:ascii="David" w:eastAsiaTheme="minorEastAsia" w:hAnsi="David" w:cs="David" w:hint="cs"/>
          <w:rtl/>
        </w:rPr>
        <w:t>מתקציב ההוצאות המוגדר</w:t>
      </w:r>
      <w:r w:rsidRPr="001042AB">
        <w:rPr>
          <w:rFonts w:ascii="David" w:eastAsiaTheme="minorEastAsia" w:hAnsi="David" w:cs="David" w:hint="cs"/>
          <w:rtl/>
        </w:rPr>
        <w:t xml:space="preserve">, הנקבע לפי ההוצאה בשנה קודמת, בתוספת אחוז מסוים שקובעת הממשלה. </w:t>
      </w:r>
    </w:p>
    <w:p w14:paraId="00BEA408" w14:textId="77777777" w:rsidR="00314B66" w:rsidRPr="001042AB" w:rsidRDefault="00314B66" w:rsidP="00314B66">
      <w:pPr>
        <w:bidi/>
        <w:spacing w:line="360" w:lineRule="auto"/>
        <w:contextualSpacing/>
        <w:jc w:val="both"/>
        <w:rPr>
          <w:rFonts w:ascii="David" w:hAnsi="David" w:cs="David"/>
          <w:rtl/>
        </w:rPr>
      </w:pPr>
    </w:p>
    <w:p w14:paraId="2CA7888C" w14:textId="77777777" w:rsidR="00314B66" w:rsidRPr="001042AB" w:rsidRDefault="00314B66" w:rsidP="00314B66">
      <w:pPr>
        <w:bidi/>
        <w:spacing w:line="360" w:lineRule="auto"/>
        <w:jc w:val="right"/>
        <w:rPr>
          <w:rFonts w:ascii="David" w:hAnsi="David" w:cs="David"/>
          <w:b/>
          <w:bCs/>
          <w:rtl/>
        </w:rPr>
      </w:pPr>
    </w:p>
    <w:p w14:paraId="322E31D4" w14:textId="77777777" w:rsidR="00314B66" w:rsidRPr="001042AB" w:rsidRDefault="00314B66" w:rsidP="00314B66">
      <w:pPr>
        <w:bidi/>
        <w:spacing w:line="360" w:lineRule="auto"/>
        <w:jc w:val="both"/>
        <w:rPr>
          <w:rFonts w:ascii="David" w:hAnsi="David" w:cs="David"/>
          <w:b/>
          <w:bCs/>
          <w:rtl/>
        </w:rPr>
      </w:pPr>
      <w:r w:rsidRPr="001042AB">
        <w:rPr>
          <w:rFonts w:ascii="David" w:hAnsi="David" w:cs="David" w:hint="cs"/>
          <w:b/>
          <w:bCs/>
          <w:rtl/>
        </w:rPr>
        <w:lastRenderedPageBreak/>
        <w:t>יחסי חוב ותוצר – יעדים:</w:t>
      </w:r>
    </w:p>
    <w:p w14:paraId="313A69FC" w14:textId="77777777" w:rsidR="00314B66" w:rsidRPr="001042AB" w:rsidRDefault="00314B66" w:rsidP="00625A6D">
      <w:pPr>
        <w:pStyle w:val="ListParagraph"/>
        <w:numPr>
          <w:ilvl w:val="0"/>
          <w:numId w:val="16"/>
        </w:numPr>
        <w:bidi/>
        <w:spacing w:line="360" w:lineRule="auto"/>
        <w:jc w:val="both"/>
        <w:rPr>
          <w:rFonts w:ascii="David" w:hAnsi="David" w:cs="David"/>
          <w:rtl/>
        </w:rPr>
      </w:pPr>
      <w:r w:rsidRPr="001042AB">
        <w:rPr>
          <w:rFonts w:ascii="David" w:hAnsi="David" w:cs="David" w:hint="cs"/>
          <w:rtl/>
        </w:rPr>
        <w:t xml:space="preserve">גירעון סביר </w:t>
      </w:r>
      <w:r>
        <w:rPr>
          <w:rFonts w:ascii="David" w:hAnsi="David" w:cs="David" w:hint="cs"/>
          <w:rtl/>
        </w:rPr>
        <w:t xml:space="preserve">ביחס לתוצר - </w:t>
      </w:r>
      <w:r w:rsidRPr="001042AB">
        <w:rPr>
          <w:rFonts w:ascii="David" w:hAnsi="David" w:cs="David" w:hint="cs"/>
          <w:rtl/>
        </w:rPr>
        <w:t xml:space="preserve">של מדינה </w:t>
      </w:r>
      <w:r>
        <w:rPr>
          <w:rFonts w:ascii="David" w:hAnsi="David" w:cs="David" w:hint="cs"/>
          <w:rtl/>
        </w:rPr>
        <w:t xml:space="preserve">- </w:t>
      </w:r>
      <w:r w:rsidRPr="001042AB">
        <w:rPr>
          <w:rFonts w:ascii="David" w:hAnsi="David" w:cs="David" w:hint="cs"/>
          <w:rtl/>
        </w:rPr>
        <w:t>לא יעלה על 3%</w:t>
      </w:r>
      <w:r>
        <w:rPr>
          <w:rFonts w:ascii="David" w:hAnsi="David" w:cs="David" w:hint="cs"/>
          <w:rtl/>
        </w:rPr>
        <w:t xml:space="preserve"> מהתוצר.</w:t>
      </w:r>
    </w:p>
    <w:p w14:paraId="2900A577" w14:textId="77777777" w:rsidR="00314B66" w:rsidRPr="001042AB" w:rsidRDefault="00314B66" w:rsidP="00625A6D">
      <w:pPr>
        <w:pStyle w:val="ListParagraph"/>
        <w:numPr>
          <w:ilvl w:val="0"/>
          <w:numId w:val="16"/>
        </w:numPr>
        <w:bidi/>
        <w:spacing w:line="360" w:lineRule="auto"/>
        <w:jc w:val="both"/>
        <w:rPr>
          <w:rFonts w:ascii="David" w:hAnsi="David" w:cs="David"/>
          <w:rtl/>
        </w:rPr>
      </w:pPr>
      <w:r w:rsidRPr="001042AB">
        <w:rPr>
          <w:rFonts w:ascii="David" w:hAnsi="David" w:cs="David" w:hint="cs"/>
          <w:rtl/>
        </w:rPr>
        <w:t>יחס חוב תוצר סביר לא יעלה על 60%.</w:t>
      </w:r>
    </w:p>
    <w:p w14:paraId="18D8938F" w14:textId="77777777" w:rsidR="00314B66" w:rsidRPr="001042AB" w:rsidRDefault="00314B66" w:rsidP="00625A6D">
      <w:pPr>
        <w:pStyle w:val="ListParagraph"/>
        <w:numPr>
          <w:ilvl w:val="0"/>
          <w:numId w:val="16"/>
        </w:numPr>
        <w:bidi/>
        <w:spacing w:line="360" w:lineRule="auto"/>
        <w:jc w:val="both"/>
        <w:rPr>
          <w:rFonts w:ascii="David" w:hAnsi="David" w:cs="David"/>
        </w:rPr>
      </w:pPr>
      <w:r w:rsidRPr="001042AB">
        <w:rPr>
          <w:rFonts w:ascii="David" w:hAnsi="David" w:cs="David" w:hint="cs"/>
          <w:rtl/>
        </w:rPr>
        <w:t xml:space="preserve">כלל זה נקבע באמנת מאסטריכט, כאשר הוקם האיחוד האירופי. </w:t>
      </w:r>
    </w:p>
    <w:p w14:paraId="47A199CF" w14:textId="77777777" w:rsidR="00314B66" w:rsidRPr="001042AB" w:rsidRDefault="00314B66" w:rsidP="00314B66">
      <w:pPr>
        <w:bidi/>
        <w:spacing w:line="360" w:lineRule="auto"/>
        <w:jc w:val="both"/>
        <w:rPr>
          <w:rFonts w:ascii="David" w:hAnsi="David" w:cs="David"/>
          <w:rtl/>
        </w:rPr>
      </w:pPr>
    </w:p>
    <w:p w14:paraId="1D967145" w14:textId="77777777" w:rsidR="00314B66" w:rsidRPr="001042AB" w:rsidRDefault="00314B66" w:rsidP="00314B66">
      <w:pPr>
        <w:bidi/>
        <w:spacing w:line="360" w:lineRule="auto"/>
        <w:jc w:val="both"/>
        <w:rPr>
          <w:rFonts w:ascii="David" w:hAnsi="David" w:cs="David"/>
        </w:rPr>
      </w:pPr>
      <w:r w:rsidRPr="001042AB">
        <w:rPr>
          <w:rFonts w:ascii="David" w:hAnsi="David" w:cs="David" w:hint="cs"/>
          <w:rtl/>
        </w:rPr>
        <w:t>בישראל:</w:t>
      </w:r>
    </w:p>
    <w:p w14:paraId="2F841A17" w14:textId="77777777" w:rsidR="00314B66" w:rsidRPr="001042AB" w:rsidRDefault="00314B66" w:rsidP="00314B66">
      <w:pPr>
        <w:bidi/>
        <w:spacing w:line="360" w:lineRule="auto"/>
        <w:jc w:val="both"/>
        <w:rPr>
          <w:rFonts w:ascii="David" w:hAnsi="David" w:cs="David"/>
        </w:rPr>
      </w:pPr>
      <w:r w:rsidRPr="001042AB">
        <w:rPr>
          <w:rFonts w:ascii="David" w:hAnsi="David" w:cs="David" w:hint="cs"/>
          <w:noProof/>
          <w:rtl/>
        </w:rPr>
        <w:drawing>
          <wp:inline distT="0" distB="0" distL="0" distR="0" wp14:anchorId="35686D33" wp14:editId="02321832">
            <wp:extent cx="4813300" cy="3632200"/>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16"/>
                    <a:stretch>
                      <a:fillRect/>
                    </a:stretch>
                  </pic:blipFill>
                  <pic:spPr>
                    <a:xfrm>
                      <a:off x="0" y="0"/>
                      <a:ext cx="4813300" cy="3632200"/>
                    </a:xfrm>
                    <a:prstGeom prst="rect">
                      <a:avLst/>
                    </a:prstGeom>
                  </pic:spPr>
                </pic:pic>
              </a:graphicData>
            </a:graphic>
          </wp:inline>
        </w:drawing>
      </w:r>
    </w:p>
    <w:p w14:paraId="79E9BCC5"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מקור – </w:t>
      </w:r>
      <w:r w:rsidRPr="001042AB">
        <w:rPr>
          <w:rFonts w:ascii="David" w:hAnsi="David" w:cs="David" w:hint="cs"/>
        </w:rPr>
        <w:t>OECD Library</w:t>
      </w:r>
      <w:r w:rsidRPr="001042AB">
        <w:rPr>
          <w:rFonts w:ascii="David" w:hAnsi="David" w:cs="David" w:hint="cs"/>
          <w:rtl/>
        </w:rPr>
        <w:t xml:space="preserve"> </w:t>
      </w:r>
      <w:hyperlink r:id="rId17" w:history="1">
        <w:r w:rsidRPr="001042AB">
          <w:rPr>
            <w:rStyle w:val="Hyperlink"/>
            <w:rFonts w:ascii="David" w:hAnsi="David" w:cs="David" w:hint="cs"/>
            <w:rtl/>
          </w:rPr>
          <w:t>כאן</w:t>
        </w:r>
      </w:hyperlink>
    </w:p>
    <w:p w14:paraId="16FBB84C" w14:textId="77777777" w:rsidR="00314B66" w:rsidRPr="001042AB" w:rsidRDefault="00314B66" w:rsidP="00314B66">
      <w:pPr>
        <w:bidi/>
        <w:spacing w:line="360" w:lineRule="auto"/>
        <w:jc w:val="both"/>
        <w:rPr>
          <w:rFonts w:ascii="David" w:hAnsi="David" w:cs="David"/>
          <w:rtl/>
        </w:rPr>
      </w:pPr>
    </w:p>
    <w:p w14:paraId="51D9F04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noProof/>
          <w:rtl/>
        </w:rPr>
        <w:lastRenderedPageBreak/>
        <w:drawing>
          <wp:inline distT="0" distB="0" distL="0" distR="0" wp14:anchorId="56D6E166" wp14:editId="0C91D87B">
            <wp:extent cx="5819519" cy="3473059"/>
            <wp:effectExtent l="0" t="0" r="0" b="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hart&#10;&#10;Description automatically generated"/>
                    <pic:cNvPicPr/>
                  </pic:nvPicPr>
                  <pic:blipFill>
                    <a:blip r:embed="rId18"/>
                    <a:stretch>
                      <a:fillRect/>
                    </a:stretch>
                  </pic:blipFill>
                  <pic:spPr>
                    <a:xfrm>
                      <a:off x="0" y="0"/>
                      <a:ext cx="5849672" cy="3491054"/>
                    </a:xfrm>
                    <a:prstGeom prst="rect">
                      <a:avLst/>
                    </a:prstGeom>
                  </pic:spPr>
                </pic:pic>
              </a:graphicData>
            </a:graphic>
          </wp:inline>
        </w:drawing>
      </w:r>
    </w:p>
    <w:p w14:paraId="30E3EE99" w14:textId="77777777" w:rsidR="00314B66" w:rsidRPr="001042AB" w:rsidRDefault="00314B66" w:rsidP="00314B66">
      <w:pPr>
        <w:spacing w:line="360" w:lineRule="auto"/>
        <w:jc w:val="both"/>
        <w:rPr>
          <w:rFonts w:ascii="David" w:hAnsi="David" w:cs="David"/>
        </w:rPr>
      </w:pPr>
    </w:p>
    <w:p w14:paraId="33452166"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מעניין לראות שלמרות המשמעת התקציבית ויחס חוב-תוצר המתקרב ליעדים, תשלומי הריבית בישראל גבוהים יחסית. מה שמשקף את הצורך להמשיך לשמור על המשמעת התקציבית ולשאוף להקטין את נטל החוב. </w:t>
      </w:r>
    </w:p>
    <w:p w14:paraId="7E1F1A45" w14:textId="77777777" w:rsidR="00314B66" w:rsidRPr="001042AB" w:rsidRDefault="00314B66" w:rsidP="00314B66">
      <w:pPr>
        <w:bidi/>
        <w:spacing w:line="360" w:lineRule="auto"/>
        <w:jc w:val="both"/>
        <w:rPr>
          <w:rFonts w:ascii="David" w:hAnsi="David" w:cs="David"/>
          <w:rtl/>
        </w:rPr>
      </w:pPr>
    </w:p>
    <w:p w14:paraId="0A3FCF91" w14:textId="77777777" w:rsidR="00314B66" w:rsidRPr="001042AB" w:rsidRDefault="00314B66" w:rsidP="00314B66">
      <w:pPr>
        <w:bidi/>
        <w:spacing w:line="360" w:lineRule="auto"/>
        <w:jc w:val="both"/>
        <w:rPr>
          <w:rFonts w:ascii="David" w:hAnsi="David" w:cs="David"/>
          <w:b/>
          <w:bCs/>
          <w:rtl/>
        </w:rPr>
      </w:pPr>
      <w:r w:rsidRPr="001042AB">
        <w:rPr>
          <w:rFonts w:ascii="David" w:hAnsi="David" w:cs="David" w:hint="cs"/>
          <w:b/>
          <w:bCs/>
          <w:rtl/>
        </w:rPr>
        <w:t>מדוע גירעון גדול ויחס חוב תוצר גדול בעייתיים?</w:t>
      </w:r>
    </w:p>
    <w:p w14:paraId="4D0AA2F3"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קושי במימון הוצאות</w:t>
      </w:r>
      <w:r>
        <w:rPr>
          <w:rFonts w:ascii="David" w:hAnsi="David" w:cs="David" w:hint="cs"/>
          <w:rtl/>
        </w:rPr>
        <w:t xml:space="preserve"> </w:t>
      </w:r>
      <w:r>
        <w:rPr>
          <w:rFonts w:ascii="David" w:hAnsi="David" w:cs="David"/>
          <w:rtl/>
        </w:rPr>
        <w:t>–</w:t>
      </w:r>
      <w:r>
        <w:rPr>
          <w:rFonts w:ascii="David" w:hAnsi="David" w:cs="David" w:hint="cs"/>
          <w:rtl/>
        </w:rPr>
        <w:t xml:space="preserve"> גידול נוסף בהוצאות ריבית, ומנטליות וסדרי עדיפויות ברמה הציבורית והפוליטית שיוצרים המשך פעילות גירעונית משמעותית (בהנחה שלא ניתן להגדיל בקלות את צד ההכנסות)</w:t>
      </w:r>
    </w:p>
    <w:p w14:paraId="2C1A23BD"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נטילת הלוואות</w:t>
      </w:r>
      <w:r>
        <w:rPr>
          <w:rFonts w:ascii="David" w:hAnsi="David" w:cs="David" w:hint="cs"/>
          <w:rtl/>
        </w:rPr>
        <w:t xml:space="preserve"> </w:t>
      </w:r>
      <w:r>
        <w:rPr>
          <w:rFonts w:ascii="David" w:hAnsi="David" w:cs="David"/>
          <w:rtl/>
        </w:rPr>
        <w:t>–</w:t>
      </w:r>
      <w:r>
        <w:rPr>
          <w:rFonts w:ascii="David" w:hAnsi="David" w:cs="David" w:hint="cs"/>
          <w:rtl/>
        </w:rPr>
        <w:t xml:space="preserve"> חוב יוצר חוב...</w:t>
      </w:r>
    </w:p>
    <w:p w14:paraId="01D9CCE0"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 xml:space="preserve">הזרמת כסף לציבור (״הדפסת כסף״). </w:t>
      </w:r>
    </w:p>
    <w:p w14:paraId="1B955E3B"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אינפלציה.</w:t>
      </w:r>
    </w:p>
    <w:p w14:paraId="4C4CC165"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פגיעה בדירוג האשראי.</w:t>
      </w:r>
    </w:p>
    <w:p w14:paraId="37A426DE"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עלייה בתשלומי ריבית.</w:t>
      </w:r>
    </w:p>
    <w:p w14:paraId="2F73F10F"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 xml:space="preserve">גלגול הצרות אל ״הדור הבא״. </w:t>
      </w:r>
    </w:p>
    <w:p w14:paraId="0DF3A132" w14:textId="77777777" w:rsidR="00314B66" w:rsidRPr="001042AB" w:rsidRDefault="00314B66" w:rsidP="00314B66">
      <w:pPr>
        <w:bidi/>
        <w:spacing w:line="360" w:lineRule="auto"/>
        <w:jc w:val="right"/>
        <w:rPr>
          <w:rFonts w:ascii="David" w:hAnsi="David" w:cs="David"/>
          <w:b/>
          <w:bCs/>
          <w:rtl/>
        </w:rPr>
      </w:pPr>
    </w:p>
    <w:p w14:paraId="567BBF59" w14:textId="77777777" w:rsidR="00314B66" w:rsidRPr="001042AB" w:rsidRDefault="00314B66" w:rsidP="00314B66">
      <w:pPr>
        <w:rPr>
          <w:rFonts w:ascii="David" w:hAnsi="David" w:cs="David"/>
          <w:b/>
          <w:bCs/>
        </w:rPr>
      </w:pPr>
      <w:r w:rsidRPr="001042AB">
        <w:rPr>
          <w:rFonts w:ascii="David" w:hAnsi="David" w:cs="David" w:hint="cs"/>
          <w:b/>
          <w:bCs/>
        </w:rPr>
        <w:br w:type="page"/>
      </w:r>
    </w:p>
    <w:p w14:paraId="64689E69" w14:textId="77777777" w:rsidR="00314B66" w:rsidRPr="001042AB" w:rsidRDefault="00314B66" w:rsidP="00314B66">
      <w:pPr>
        <w:spacing w:line="360" w:lineRule="auto"/>
        <w:jc w:val="right"/>
        <w:rPr>
          <w:rFonts w:ascii="David" w:hAnsi="David" w:cs="David"/>
          <w:b/>
          <w:bCs/>
          <w:rtl/>
        </w:rPr>
      </w:pPr>
      <w:r w:rsidRPr="001042AB">
        <w:rPr>
          <w:rFonts w:ascii="David" w:hAnsi="David" w:cs="David" w:hint="cs"/>
          <w:b/>
          <w:bCs/>
          <w:rtl/>
        </w:rPr>
        <w:lastRenderedPageBreak/>
        <w:t>תרגילים</w:t>
      </w:r>
    </w:p>
    <w:p w14:paraId="1C91FD43" w14:textId="77777777" w:rsidR="00314B66" w:rsidRPr="001042AB" w:rsidRDefault="00314B66" w:rsidP="00314B66">
      <w:pPr>
        <w:bidi/>
        <w:spacing w:line="360" w:lineRule="auto"/>
        <w:contextualSpacing/>
        <w:jc w:val="both"/>
        <w:rPr>
          <w:rFonts w:ascii="David" w:hAnsi="David" w:cs="David"/>
        </w:rPr>
      </w:pPr>
    </w:p>
    <w:p w14:paraId="27ADA206" w14:textId="77777777" w:rsidR="00314B66" w:rsidRPr="00765D57" w:rsidRDefault="00314B66" w:rsidP="00314B66">
      <w:pPr>
        <w:bidi/>
        <w:spacing w:line="360" w:lineRule="auto"/>
        <w:contextualSpacing/>
        <w:jc w:val="both"/>
        <w:rPr>
          <w:rFonts w:ascii="David" w:hAnsi="David" w:cs="David"/>
          <w:b/>
          <w:bCs/>
          <w:rtl/>
        </w:rPr>
      </w:pPr>
      <w:r w:rsidRPr="00072B38">
        <w:rPr>
          <w:rFonts w:ascii="David" w:hAnsi="David" w:cs="David" w:hint="cs"/>
          <w:b/>
          <w:bCs/>
          <w:highlight w:val="cyan"/>
          <w:rtl/>
        </w:rPr>
        <w:t xml:space="preserve">שאלה 28 (יותר טכניקה מהבנה) </w:t>
      </w:r>
      <w:r w:rsidRPr="00072B38">
        <w:rPr>
          <w:rFonts w:ascii="David" w:hAnsi="David" w:cs="David"/>
          <w:b/>
          <w:bCs/>
          <w:highlight w:val="cyan"/>
          <w:rtl/>
        </w:rPr>
        <w:t>–</w:t>
      </w:r>
      <w:r w:rsidRPr="00072B38">
        <w:rPr>
          <w:rFonts w:ascii="David" w:hAnsi="David" w:cs="David" w:hint="cs"/>
          <w:b/>
          <w:bCs/>
          <w:highlight w:val="cyan"/>
          <w:rtl/>
        </w:rPr>
        <w:t xml:space="preserve"> תקציב הממשלה וסוגי מסים</w:t>
      </w:r>
    </w:p>
    <w:p w14:paraId="4B2D79E0"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הניחו כי תקציב הממשלה לשנת 2022 מתבסס על הרכב הוצאות כדלקמן, כאשר כל הערכים במליארדים:</w:t>
      </w:r>
      <w:r w:rsidRPr="001042AB">
        <w:rPr>
          <w:rFonts w:ascii="David" w:hAnsi="David" w:cs="David" w:hint="cs"/>
        </w:rPr>
        <w:t xml:space="preserve"> </w:t>
      </w:r>
      <w:r w:rsidRPr="001042AB">
        <w:rPr>
          <w:rFonts w:ascii="David" w:hAnsi="David" w:cs="David" w:hint="cs"/>
          <w:rtl/>
        </w:rPr>
        <w:t xml:space="preserve">בניית גשרים – 8, חינוך – 7, ביטחון – 12, </w:t>
      </w:r>
      <w:r>
        <w:rPr>
          <w:rFonts w:ascii="David" w:hAnsi="David" w:cs="David" w:hint="cs"/>
          <w:rtl/>
        </w:rPr>
        <w:t>הקמת תשתיות תחבורה</w:t>
      </w:r>
      <w:r w:rsidRPr="001042AB">
        <w:rPr>
          <w:rFonts w:ascii="David" w:hAnsi="David" w:cs="David" w:hint="cs"/>
          <w:rtl/>
        </w:rPr>
        <w:t xml:space="preserve"> – 5. בנוסף הניחו כי לפי הערכות המדינה, ההכנסות ממס ערך מוסף תהיינה 17, ממסים על ההכנסה בידי פרטים 10, מס חברות 5, ודמי האבטלה שישולמו יסתכמו בסך 4. </w:t>
      </w:r>
    </w:p>
    <w:p w14:paraId="2AA95AF8" w14:textId="77777777" w:rsidR="00314B66" w:rsidRDefault="00314B66" w:rsidP="00314B66">
      <w:pPr>
        <w:bidi/>
        <w:spacing w:line="360" w:lineRule="auto"/>
        <w:contextualSpacing/>
        <w:jc w:val="both"/>
        <w:rPr>
          <w:rFonts w:ascii="David" w:hAnsi="David" w:cs="David"/>
          <w:rtl/>
        </w:rPr>
      </w:pPr>
    </w:p>
    <w:p w14:paraId="3E13B8B5" w14:textId="77777777" w:rsidR="00314B66" w:rsidRDefault="00314B66" w:rsidP="00314B66">
      <w:pPr>
        <w:bidi/>
        <w:spacing w:line="360" w:lineRule="auto"/>
        <w:contextualSpacing/>
        <w:jc w:val="both"/>
        <w:rPr>
          <w:rFonts w:ascii="David" w:hAnsi="David" w:cs="David"/>
          <w:rtl/>
        </w:rPr>
      </w:pPr>
      <w:r>
        <w:rPr>
          <w:rFonts w:ascii="David" w:hAnsi="David" w:cs="David" w:hint="cs"/>
          <w:rtl/>
        </w:rPr>
        <w:t>נדרש:</w:t>
      </w:r>
      <w:r>
        <w:rPr>
          <w:rFonts w:ascii="David" w:hAnsi="David" w:cs="David" w:hint="cs"/>
        </w:rPr>
        <w:t xml:space="preserve"> </w:t>
      </w:r>
    </w:p>
    <w:p w14:paraId="15A1BEB7"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 xml:space="preserve">הציגו את הצריכה הציבורית, ההשקעה הציבורית, המסים הישירים, המסים העקיפים ואת המבנה הבסיסי של תקציב הממשלה, לרבות הגירעון הצפוי ב-2022. </w:t>
      </w:r>
    </w:p>
    <w:p w14:paraId="791E267A" w14:textId="77777777" w:rsidR="00314B66" w:rsidRDefault="00314B66" w:rsidP="00314B66">
      <w:pPr>
        <w:bidi/>
        <w:spacing w:line="360" w:lineRule="auto"/>
        <w:contextualSpacing/>
        <w:jc w:val="both"/>
        <w:rPr>
          <w:rFonts w:ascii="David" w:hAnsi="David" w:cs="David"/>
          <w:rtl/>
        </w:rPr>
      </w:pPr>
    </w:p>
    <w:p w14:paraId="14B718C6" w14:textId="77777777" w:rsidR="00314B66" w:rsidRPr="00BF2814" w:rsidRDefault="00314B66" w:rsidP="00314B66">
      <w:pPr>
        <w:bidi/>
        <w:spacing w:line="360" w:lineRule="auto"/>
        <w:contextualSpacing/>
        <w:jc w:val="both"/>
        <w:rPr>
          <w:rFonts w:ascii="David" w:hAnsi="David" w:cs="David"/>
          <w:b/>
          <w:bCs/>
          <w:rtl/>
        </w:rPr>
      </w:pPr>
      <w:r w:rsidRPr="00BF2814">
        <w:rPr>
          <w:rFonts w:ascii="David" w:hAnsi="David" w:cs="David" w:hint="cs"/>
          <w:b/>
          <w:bCs/>
          <w:rtl/>
        </w:rPr>
        <w:t xml:space="preserve">פתרון שאלה </w:t>
      </w:r>
      <w:r>
        <w:rPr>
          <w:rFonts w:ascii="David" w:hAnsi="David" w:cs="David" w:hint="cs"/>
          <w:b/>
          <w:bCs/>
          <w:rtl/>
        </w:rPr>
        <w:t>28</w:t>
      </w:r>
    </w:p>
    <w:p w14:paraId="4F3E208C" w14:textId="77777777" w:rsidR="00314B66" w:rsidRDefault="00314B66" w:rsidP="00314B66">
      <w:pPr>
        <w:bidi/>
        <w:spacing w:line="360" w:lineRule="auto"/>
        <w:contextualSpacing/>
        <w:jc w:val="both"/>
        <w:rPr>
          <w:rFonts w:ascii="David" w:hAnsi="David" w:cs="David"/>
          <w:rtl/>
        </w:rPr>
      </w:pPr>
      <w:r>
        <w:rPr>
          <w:rFonts w:ascii="David" w:hAnsi="David" w:cs="David" w:hint="cs"/>
          <w:rtl/>
        </w:rPr>
        <w:t>השאלה הזו פשוטה למדי. מדוע? משום שכל שהיא דורשת זו ההבחנה בין מסים ישירים ועקיפים (שצריך להכיר בעיקר ברמה הבסיסית בקורסנו) וכן הצגה בסיסית של תקציב המדינה בהתאם לצד ההכנסות וההוצאות כפי שהוצג מספר פעמים במפגש הנוכחי והקודם.</w:t>
      </w:r>
    </w:p>
    <w:tbl>
      <w:tblPr>
        <w:tblStyle w:val="TableGrid"/>
        <w:bidiVisual/>
        <w:tblW w:w="0" w:type="auto"/>
        <w:tblLook w:val="04A0" w:firstRow="1" w:lastRow="0" w:firstColumn="1" w:lastColumn="0" w:noHBand="0" w:noVBand="1"/>
      </w:tblPr>
      <w:tblGrid>
        <w:gridCol w:w="4617"/>
        <w:gridCol w:w="3679"/>
      </w:tblGrid>
      <w:tr w:rsidR="00314B66" w:rsidRPr="001042AB" w14:paraId="71032C30" w14:textId="77777777" w:rsidTr="006755D1">
        <w:tc>
          <w:tcPr>
            <w:tcW w:w="8296" w:type="dxa"/>
            <w:gridSpan w:val="2"/>
          </w:tcPr>
          <w:p w14:paraId="1D7372AE" w14:textId="77777777" w:rsidR="00314B66" w:rsidRPr="001042AB" w:rsidRDefault="00314B66" w:rsidP="006755D1">
            <w:pPr>
              <w:bidi/>
              <w:spacing w:line="360" w:lineRule="auto"/>
              <w:jc w:val="center"/>
              <w:rPr>
                <w:rFonts w:ascii="David" w:hAnsi="David" w:cs="David"/>
                <w:rtl/>
              </w:rPr>
            </w:pPr>
            <w:r>
              <w:rPr>
                <w:rFonts w:ascii="David" w:hAnsi="David" w:cs="David" w:hint="cs"/>
                <w:rtl/>
              </w:rPr>
              <w:t>תקציב המדינה</w:t>
            </w:r>
          </w:p>
        </w:tc>
      </w:tr>
      <w:tr w:rsidR="00314B66" w:rsidRPr="001042AB" w14:paraId="2473E2E0" w14:textId="77777777" w:rsidTr="006755D1">
        <w:tc>
          <w:tcPr>
            <w:tcW w:w="4617" w:type="dxa"/>
          </w:tcPr>
          <w:p w14:paraId="21C3295F"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3679" w:type="dxa"/>
          </w:tcPr>
          <w:p w14:paraId="5716E59F"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72EAA7EF" w14:textId="77777777" w:rsidTr="006755D1">
        <w:tc>
          <w:tcPr>
            <w:tcW w:w="4617" w:type="dxa"/>
          </w:tcPr>
          <w:p w14:paraId="0CD36440" w14:textId="77777777" w:rsidR="00314B66" w:rsidRPr="00765D57" w:rsidRDefault="00314B66" w:rsidP="006755D1">
            <w:pPr>
              <w:bidi/>
              <w:spacing w:line="360" w:lineRule="auto"/>
              <w:rPr>
                <w:rFonts w:ascii="David" w:eastAsiaTheme="minorEastAsia" w:hAnsi="David" w:cs="David"/>
                <w:b/>
                <w:bCs/>
                <w:rtl/>
              </w:rPr>
            </w:pPr>
            <w:r w:rsidRPr="00B579F1">
              <w:rPr>
                <w:rFonts w:ascii="David" w:eastAsiaTheme="minorEastAsia" w:hAnsi="David" w:cs="David" w:hint="cs"/>
                <w:b/>
                <w:bCs/>
                <w:rtl/>
              </w:rPr>
              <w:t xml:space="preserve">מסים לסוגיהם - </w:t>
            </w:r>
            <w:r w:rsidRPr="00B579F1">
              <w:rPr>
                <w:rFonts w:ascii="David" w:eastAsiaTheme="minorEastAsia" w:hAnsi="David" w:cs="David"/>
                <w:b/>
                <w:bCs/>
              </w:rPr>
              <w:t>T</w:t>
            </w:r>
          </w:p>
          <w:p w14:paraId="24B9998F" w14:textId="77777777" w:rsidR="00314B66" w:rsidRPr="00633635" w:rsidRDefault="00314B66" w:rsidP="006755D1">
            <w:pPr>
              <w:bidi/>
              <w:spacing w:line="360" w:lineRule="auto"/>
              <w:rPr>
                <w:rFonts w:ascii="David" w:eastAsiaTheme="minorEastAsia" w:hAnsi="David" w:cs="David"/>
                <w:u w:val="single"/>
                <w:rtl/>
              </w:rPr>
            </w:pPr>
            <w:r w:rsidRPr="00633635">
              <w:rPr>
                <w:rFonts w:ascii="David" w:eastAsiaTheme="minorEastAsia" w:hAnsi="David" w:cs="David" w:hint="cs"/>
                <w:u w:val="single"/>
                <w:rtl/>
              </w:rPr>
              <w:t>מסים ישירים</w:t>
            </w:r>
            <w:r>
              <w:rPr>
                <w:rFonts w:ascii="David" w:eastAsiaTheme="minorEastAsia" w:hAnsi="David" w:cs="David" w:hint="cs"/>
                <w:u w:val="single"/>
                <w:rtl/>
              </w:rPr>
              <w:t>, נטו</w:t>
            </w:r>
            <w:r w:rsidRPr="00633635">
              <w:rPr>
                <w:rFonts w:ascii="David" w:eastAsiaTheme="minorEastAsia" w:hAnsi="David" w:cs="David" w:hint="cs"/>
                <w:u w:val="single"/>
                <w:rtl/>
              </w:rPr>
              <w:t xml:space="preserve">: </w:t>
            </w:r>
          </w:p>
          <w:p w14:paraId="7F44C029" w14:textId="77777777" w:rsidR="00314B66" w:rsidRPr="00B579F1" w:rsidRDefault="00314B66" w:rsidP="006755D1">
            <w:pPr>
              <w:bidi/>
              <w:spacing w:line="360" w:lineRule="auto"/>
              <w:rPr>
                <w:rFonts w:ascii="David" w:eastAsiaTheme="minorEastAsia" w:hAnsi="David" w:cs="David"/>
                <w:i/>
                <w:rtl/>
              </w:rPr>
            </w:pPr>
            <w:r w:rsidRPr="00B579F1">
              <w:rPr>
                <w:rFonts w:ascii="David" w:eastAsiaTheme="minorEastAsia" w:hAnsi="David" w:cs="David" w:hint="cs"/>
                <w:i/>
                <w:rtl/>
              </w:rPr>
              <w:t>מס על הכנסה בידי פרטים:</w:t>
            </w:r>
            <w:r w:rsidRPr="00B579F1">
              <w:rPr>
                <w:rFonts w:ascii="David" w:eastAsiaTheme="minorEastAsia" w:hAnsi="David" w:cs="David" w:hint="cs"/>
                <w:i/>
              </w:rPr>
              <w:t xml:space="preserve"> </w:t>
            </w:r>
            <w:r w:rsidRPr="00B579F1">
              <w:rPr>
                <w:rFonts w:ascii="David" w:eastAsiaTheme="minorEastAsia" w:hAnsi="David" w:cs="David" w:hint="cs"/>
                <w:i/>
                <w:rtl/>
              </w:rPr>
              <w:t>10</w:t>
            </w:r>
          </w:p>
          <w:p w14:paraId="0B8CF476" w14:textId="77777777" w:rsidR="00314B66" w:rsidRPr="00B579F1" w:rsidRDefault="00314B66" w:rsidP="006755D1">
            <w:pPr>
              <w:bidi/>
              <w:spacing w:line="360" w:lineRule="auto"/>
              <w:rPr>
                <w:rFonts w:ascii="David" w:hAnsi="David" w:cs="David"/>
                <w:i/>
                <w:rtl/>
              </w:rPr>
            </w:pPr>
            <w:r w:rsidRPr="00B579F1">
              <w:rPr>
                <w:rFonts w:ascii="David" w:hAnsi="David" w:cs="David" w:hint="cs"/>
                <w:i/>
                <w:rtl/>
              </w:rPr>
              <w:t>מס חברות:</w:t>
            </w:r>
            <w:r w:rsidRPr="00B579F1">
              <w:rPr>
                <w:rFonts w:ascii="David" w:hAnsi="David" w:cs="David" w:hint="cs"/>
                <w:i/>
              </w:rPr>
              <w:t xml:space="preserve"> </w:t>
            </w:r>
            <w:r w:rsidRPr="00B579F1">
              <w:rPr>
                <w:rFonts w:ascii="David" w:hAnsi="David" w:cs="David" w:hint="cs"/>
                <w:i/>
                <w:rtl/>
              </w:rPr>
              <w:t>5</w:t>
            </w:r>
          </w:p>
          <w:p w14:paraId="398B073E" w14:textId="77777777" w:rsidR="00314B66" w:rsidRDefault="00314B66" w:rsidP="006755D1">
            <w:pPr>
              <w:bidi/>
              <w:spacing w:line="360" w:lineRule="auto"/>
              <w:rPr>
                <w:rFonts w:ascii="David" w:hAnsi="David" w:cs="David"/>
                <w:i/>
                <w:rtl/>
              </w:rPr>
            </w:pPr>
            <w:r w:rsidRPr="00B579F1">
              <w:rPr>
                <w:rFonts w:ascii="David" w:hAnsi="David" w:cs="David" w:hint="cs"/>
                <w:i/>
                <w:rtl/>
              </w:rPr>
              <w:t>סך הכל מסים ישירים</w:t>
            </w:r>
            <w:r>
              <w:rPr>
                <w:rFonts w:ascii="David" w:hAnsi="David" w:cs="David" w:hint="cs"/>
                <w:i/>
                <w:rtl/>
              </w:rPr>
              <w:t xml:space="preserve"> ברוטו</w:t>
            </w:r>
            <w:r w:rsidRPr="00B579F1">
              <w:rPr>
                <w:rFonts w:ascii="David" w:hAnsi="David" w:cs="David" w:hint="cs"/>
                <w:i/>
                <w:rtl/>
              </w:rPr>
              <w:t>:</w:t>
            </w:r>
            <w:r w:rsidRPr="00B579F1">
              <w:rPr>
                <w:rFonts w:ascii="David" w:hAnsi="David" w:cs="David" w:hint="cs"/>
                <w:i/>
              </w:rPr>
              <w:t xml:space="preserve"> </w:t>
            </w:r>
            <w:r w:rsidRPr="00B579F1">
              <w:rPr>
                <w:rFonts w:ascii="David" w:hAnsi="David" w:cs="David" w:hint="cs"/>
                <w:i/>
                <w:rtl/>
              </w:rPr>
              <w:t>15</w:t>
            </w:r>
          </w:p>
          <w:p w14:paraId="25A1AE17" w14:textId="77777777" w:rsidR="00314B66" w:rsidRDefault="00314B66" w:rsidP="006755D1">
            <w:pPr>
              <w:bidi/>
              <w:spacing w:line="360" w:lineRule="auto"/>
              <w:rPr>
                <w:rFonts w:ascii="David" w:hAnsi="David" w:cs="David"/>
                <w:i/>
                <w:rtl/>
              </w:rPr>
            </w:pPr>
            <w:r>
              <w:rPr>
                <w:rFonts w:ascii="David" w:hAnsi="David" w:cs="David" w:hint="cs"/>
                <w:i/>
                <w:rtl/>
              </w:rPr>
              <w:t xml:space="preserve">בניכוי תשלומי העברה </w:t>
            </w:r>
            <w:r>
              <w:rPr>
                <w:rFonts w:ascii="David" w:hAnsi="David" w:cs="David"/>
                <w:i/>
                <w:rtl/>
              </w:rPr>
              <w:t>–</w:t>
            </w:r>
            <w:r>
              <w:rPr>
                <w:rFonts w:ascii="David" w:hAnsi="David" w:cs="David" w:hint="cs"/>
                <w:i/>
                <w:rtl/>
              </w:rPr>
              <w:t xml:space="preserve"> אבטלה (4)</w:t>
            </w:r>
          </w:p>
          <w:p w14:paraId="46A076A8" w14:textId="77777777" w:rsidR="00314B66" w:rsidRPr="00B579F1" w:rsidRDefault="00314B66" w:rsidP="006755D1">
            <w:pPr>
              <w:bidi/>
              <w:spacing w:line="360" w:lineRule="auto"/>
              <w:rPr>
                <w:rFonts w:ascii="David" w:hAnsi="David" w:cs="David"/>
                <w:i/>
                <w:rtl/>
              </w:rPr>
            </w:pPr>
            <w:r>
              <w:rPr>
                <w:rFonts w:ascii="David" w:hAnsi="David" w:cs="David" w:hint="cs"/>
                <w:i/>
                <w:rtl/>
              </w:rPr>
              <w:t>סך הכל מסים ישירים נטו: 11 = 4 - 15</w:t>
            </w:r>
          </w:p>
          <w:p w14:paraId="14F4DDC1" w14:textId="77777777" w:rsidR="00314B66" w:rsidRPr="00B579F1" w:rsidRDefault="00314B66" w:rsidP="006755D1">
            <w:pPr>
              <w:bidi/>
              <w:spacing w:line="360" w:lineRule="auto"/>
              <w:rPr>
                <w:rFonts w:ascii="David" w:hAnsi="David" w:cs="David"/>
                <w:i/>
                <w:rtl/>
              </w:rPr>
            </w:pPr>
          </w:p>
          <w:p w14:paraId="10EBFCF9" w14:textId="77777777" w:rsidR="00314B66" w:rsidRPr="00633635" w:rsidRDefault="00314B66" w:rsidP="006755D1">
            <w:pPr>
              <w:bidi/>
              <w:spacing w:line="360" w:lineRule="auto"/>
              <w:rPr>
                <w:rFonts w:ascii="David" w:hAnsi="David" w:cs="David"/>
                <w:i/>
                <w:u w:val="single"/>
                <w:rtl/>
              </w:rPr>
            </w:pPr>
            <w:r w:rsidRPr="00633635">
              <w:rPr>
                <w:rFonts w:ascii="David" w:hAnsi="David" w:cs="David" w:hint="cs"/>
                <w:i/>
                <w:u w:val="single"/>
                <w:rtl/>
              </w:rPr>
              <w:t>מסים עקיפים:</w:t>
            </w:r>
          </w:p>
          <w:p w14:paraId="4854975A" w14:textId="77777777" w:rsidR="00314B66" w:rsidRPr="00B579F1" w:rsidRDefault="00314B66" w:rsidP="006755D1">
            <w:pPr>
              <w:bidi/>
              <w:spacing w:line="360" w:lineRule="auto"/>
              <w:rPr>
                <w:rFonts w:ascii="David" w:hAnsi="David" w:cs="David"/>
                <w:i/>
                <w:rtl/>
              </w:rPr>
            </w:pPr>
            <w:r w:rsidRPr="00B579F1">
              <w:rPr>
                <w:rFonts w:ascii="David" w:hAnsi="David" w:cs="David" w:hint="cs"/>
                <w:i/>
                <w:rtl/>
              </w:rPr>
              <w:t>מס ערך מוסף: 17</w:t>
            </w:r>
          </w:p>
          <w:p w14:paraId="703F28B1" w14:textId="77777777" w:rsidR="00314B66" w:rsidRPr="00B579F1" w:rsidRDefault="00314B66" w:rsidP="006755D1">
            <w:pPr>
              <w:bidi/>
              <w:spacing w:line="360" w:lineRule="auto"/>
              <w:rPr>
                <w:rFonts w:ascii="David" w:hAnsi="David" w:cs="David"/>
                <w:i/>
                <w:rtl/>
              </w:rPr>
            </w:pPr>
            <w:r w:rsidRPr="00B579F1">
              <w:rPr>
                <w:rFonts w:ascii="David" w:hAnsi="David" w:cs="David" w:hint="cs"/>
                <w:i/>
                <w:rtl/>
              </w:rPr>
              <w:t>סך הכל מסים עקיפים:</w:t>
            </w:r>
            <w:r w:rsidRPr="00B579F1">
              <w:rPr>
                <w:rFonts w:ascii="David" w:hAnsi="David" w:cs="David" w:hint="cs"/>
                <w:i/>
              </w:rPr>
              <w:t xml:space="preserve"> </w:t>
            </w:r>
            <w:r w:rsidRPr="00B579F1">
              <w:rPr>
                <w:rFonts w:ascii="David" w:hAnsi="David" w:cs="David" w:hint="cs"/>
                <w:i/>
                <w:rtl/>
              </w:rPr>
              <w:t>17</w:t>
            </w:r>
          </w:p>
          <w:p w14:paraId="4208F5B4" w14:textId="77777777" w:rsidR="00314B66" w:rsidRPr="00B579F1" w:rsidRDefault="00314B66" w:rsidP="006755D1">
            <w:pPr>
              <w:bidi/>
              <w:spacing w:line="360" w:lineRule="auto"/>
              <w:rPr>
                <w:rFonts w:ascii="David" w:hAnsi="David" w:cs="David"/>
                <w:i/>
                <w:rtl/>
              </w:rPr>
            </w:pPr>
          </w:p>
          <w:p w14:paraId="6CC6C757" w14:textId="77777777" w:rsidR="00314B66" w:rsidRPr="00765D57" w:rsidRDefault="00314B66" w:rsidP="006755D1">
            <w:pPr>
              <w:bidi/>
              <w:spacing w:line="360" w:lineRule="auto"/>
              <w:rPr>
                <w:rFonts w:ascii="David" w:hAnsi="David" w:cs="David"/>
                <w:i/>
                <w:u w:val="single"/>
                <w:rtl/>
              </w:rPr>
            </w:pPr>
            <w:r w:rsidRPr="00765D57">
              <w:rPr>
                <w:rFonts w:ascii="David" w:hAnsi="David" w:cs="David" w:hint="cs"/>
                <w:i/>
                <w:u w:val="single"/>
                <w:rtl/>
              </w:rPr>
              <w:t xml:space="preserve">סך הכל הכנסות המדינה ממסים, </w:t>
            </w:r>
            <w:r>
              <w:rPr>
                <w:rFonts w:ascii="David" w:hAnsi="David" w:cs="David" w:hint="cs"/>
                <w:i/>
                <w:u w:val="single"/>
                <w:rtl/>
              </w:rPr>
              <w:t>נטו</w:t>
            </w:r>
          </w:p>
          <w:p w14:paraId="20DA435A" w14:textId="77777777" w:rsidR="00314B66" w:rsidRPr="001042AB" w:rsidRDefault="00314B66" w:rsidP="006755D1">
            <w:pPr>
              <w:bidi/>
              <w:spacing w:line="360" w:lineRule="auto"/>
              <w:rPr>
                <w:rFonts w:ascii="David" w:hAnsi="David" w:cs="David"/>
                <w:i/>
                <w:rtl/>
              </w:rPr>
            </w:pPr>
            <w:r w:rsidRPr="00765D57">
              <w:rPr>
                <w:rFonts w:ascii="David" w:hAnsi="David" w:cs="David" w:hint="cs"/>
                <w:b/>
                <w:bCs/>
                <w:i/>
                <w:rtl/>
              </w:rPr>
              <w:t>28</w:t>
            </w:r>
            <w:r w:rsidRPr="00B579F1">
              <w:rPr>
                <w:rFonts w:ascii="David" w:hAnsi="David" w:cs="David" w:hint="cs"/>
                <w:i/>
                <w:rtl/>
              </w:rPr>
              <w:t xml:space="preserve"> = 17 + </w:t>
            </w:r>
            <w:r>
              <w:rPr>
                <w:rFonts w:ascii="David" w:hAnsi="David" w:cs="David" w:hint="cs"/>
                <w:i/>
                <w:rtl/>
              </w:rPr>
              <w:t>11</w:t>
            </w:r>
          </w:p>
        </w:tc>
        <w:tc>
          <w:tcPr>
            <w:tcW w:w="3679" w:type="dxa"/>
          </w:tcPr>
          <w:p w14:paraId="70569900" w14:textId="77777777" w:rsidR="00314B66" w:rsidRPr="00765D57" w:rsidRDefault="00314B66" w:rsidP="006755D1">
            <w:pPr>
              <w:bidi/>
              <w:spacing w:line="360" w:lineRule="auto"/>
              <w:rPr>
                <w:rFonts w:ascii="David" w:hAnsi="David" w:cs="David"/>
                <w:b/>
                <w:bCs/>
                <w:rtl/>
              </w:rPr>
            </w:pPr>
            <w:r w:rsidRPr="003320F3">
              <w:rPr>
                <w:rFonts w:ascii="David" w:hAnsi="David" w:cs="David" w:hint="cs"/>
                <w:b/>
                <w:bCs/>
                <w:rtl/>
              </w:rPr>
              <w:t xml:space="preserve">הוצאה ציבורית </w:t>
            </w:r>
            <w:r w:rsidRPr="003320F3">
              <w:rPr>
                <w:rFonts w:ascii="David" w:hAnsi="David" w:cs="David"/>
                <w:b/>
                <w:bCs/>
              </w:rPr>
              <w:t>G</w:t>
            </w:r>
            <w:r w:rsidRPr="003320F3">
              <w:rPr>
                <w:rFonts w:ascii="David" w:hAnsi="David" w:cs="David" w:hint="cs"/>
                <w:b/>
                <w:bCs/>
                <w:rtl/>
              </w:rPr>
              <w:t>:</w:t>
            </w:r>
          </w:p>
          <w:p w14:paraId="453895E0" w14:textId="77777777" w:rsidR="00314B66" w:rsidRPr="003320F3" w:rsidRDefault="00314B66" w:rsidP="006755D1">
            <w:pPr>
              <w:bidi/>
              <w:spacing w:line="360" w:lineRule="auto"/>
              <w:rPr>
                <w:rFonts w:ascii="David" w:hAnsi="David" w:cs="David"/>
                <w:u w:val="single"/>
                <w:rtl/>
              </w:rPr>
            </w:pPr>
            <w:r w:rsidRPr="003320F3">
              <w:rPr>
                <w:rFonts w:ascii="David" w:hAnsi="David" w:cs="David" w:hint="cs"/>
                <w:u w:val="single"/>
                <w:rtl/>
              </w:rPr>
              <w:t>צריכה ציבורית:</w:t>
            </w:r>
          </w:p>
          <w:p w14:paraId="26DA9C67" w14:textId="77777777" w:rsidR="00314B66" w:rsidRPr="003320F3" w:rsidRDefault="00314B66" w:rsidP="006755D1">
            <w:pPr>
              <w:bidi/>
              <w:spacing w:line="360" w:lineRule="auto"/>
              <w:rPr>
                <w:rFonts w:ascii="David" w:hAnsi="David" w:cs="David"/>
                <w:rtl/>
              </w:rPr>
            </w:pPr>
            <w:r w:rsidRPr="003320F3">
              <w:rPr>
                <w:rFonts w:ascii="David" w:hAnsi="David" w:cs="David" w:hint="cs"/>
                <w:rtl/>
              </w:rPr>
              <w:t>חינוך: 7</w:t>
            </w:r>
          </w:p>
          <w:p w14:paraId="2BAECFB8" w14:textId="77777777" w:rsidR="00314B66" w:rsidRPr="003320F3" w:rsidRDefault="00314B66" w:rsidP="006755D1">
            <w:pPr>
              <w:bidi/>
              <w:spacing w:line="360" w:lineRule="auto"/>
              <w:rPr>
                <w:rFonts w:ascii="David" w:hAnsi="David" w:cs="David"/>
                <w:rtl/>
              </w:rPr>
            </w:pPr>
            <w:r w:rsidRPr="003320F3">
              <w:rPr>
                <w:rFonts w:ascii="David" w:hAnsi="David" w:cs="David" w:hint="cs"/>
                <w:rtl/>
              </w:rPr>
              <w:t>ביטחון:</w:t>
            </w:r>
            <w:r w:rsidRPr="003320F3">
              <w:rPr>
                <w:rFonts w:ascii="David" w:hAnsi="David" w:cs="David" w:hint="cs"/>
              </w:rPr>
              <w:t xml:space="preserve"> </w:t>
            </w:r>
            <w:r w:rsidRPr="003320F3">
              <w:rPr>
                <w:rFonts w:ascii="David" w:hAnsi="David" w:cs="David" w:hint="cs"/>
                <w:rtl/>
              </w:rPr>
              <w:t>12</w:t>
            </w:r>
          </w:p>
          <w:p w14:paraId="6C639770" w14:textId="77777777" w:rsidR="00314B66" w:rsidRPr="003320F3" w:rsidRDefault="00314B66" w:rsidP="006755D1">
            <w:pPr>
              <w:bidi/>
              <w:spacing w:line="360" w:lineRule="auto"/>
              <w:rPr>
                <w:rFonts w:ascii="David" w:hAnsi="David" w:cs="David"/>
                <w:rtl/>
              </w:rPr>
            </w:pPr>
            <w:r w:rsidRPr="003320F3">
              <w:rPr>
                <w:rFonts w:ascii="David" w:hAnsi="David" w:cs="David" w:hint="cs"/>
                <w:rtl/>
              </w:rPr>
              <w:t>סך הכל צריכה ציבורית:</w:t>
            </w:r>
            <w:r w:rsidRPr="003320F3">
              <w:rPr>
                <w:rFonts w:ascii="David" w:hAnsi="David" w:cs="David" w:hint="cs"/>
              </w:rPr>
              <w:t xml:space="preserve"> </w:t>
            </w:r>
            <w:r w:rsidRPr="003320F3">
              <w:rPr>
                <w:rFonts w:ascii="David" w:hAnsi="David" w:cs="David" w:hint="cs"/>
                <w:rtl/>
              </w:rPr>
              <w:t>19</w:t>
            </w:r>
          </w:p>
          <w:p w14:paraId="43B59C79" w14:textId="77777777" w:rsidR="00314B66" w:rsidRPr="003320F3" w:rsidRDefault="00314B66" w:rsidP="006755D1">
            <w:pPr>
              <w:bidi/>
              <w:spacing w:line="360" w:lineRule="auto"/>
              <w:rPr>
                <w:rFonts w:ascii="David" w:hAnsi="David" w:cs="David"/>
                <w:rtl/>
              </w:rPr>
            </w:pPr>
          </w:p>
          <w:p w14:paraId="2940A04E" w14:textId="77777777" w:rsidR="00314B66" w:rsidRPr="003320F3" w:rsidRDefault="00314B66" w:rsidP="006755D1">
            <w:pPr>
              <w:bidi/>
              <w:spacing w:line="360" w:lineRule="auto"/>
              <w:rPr>
                <w:rFonts w:ascii="David" w:hAnsi="David" w:cs="David"/>
                <w:u w:val="single"/>
                <w:rtl/>
              </w:rPr>
            </w:pPr>
            <w:r w:rsidRPr="003320F3">
              <w:rPr>
                <w:rFonts w:ascii="David" w:hAnsi="David" w:cs="David" w:hint="cs"/>
                <w:u w:val="single"/>
                <w:rtl/>
              </w:rPr>
              <w:t>השקעה ציבורית:</w:t>
            </w:r>
          </w:p>
          <w:p w14:paraId="2F529BB7" w14:textId="77777777" w:rsidR="00314B66" w:rsidRPr="003320F3" w:rsidRDefault="00314B66" w:rsidP="006755D1">
            <w:pPr>
              <w:bidi/>
              <w:spacing w:line="360" w:lineRule="auto"/>
              <w:rPr>
                <w:rFonts w:ascii="David" w:hAnsi="David" w:cs="David"/>
                <w:rtl/>
              </w:rPr>
            </w:pPr>
            <w:r w:rsidRPr="003320F3">
              <w:rPr>
                <w:rFonts w:ascii="David" w:hAnsi="David" w:cs="David" w:hint="cs"/>
                <w:rtl/>
              </w:rPr>
              <w:t>בניית גשרים:</w:t>
            </w:r>
            <w:r w:rsidRPr="003320F3">
              <w:rPr>
                <w:rFonts w:ascii="David" w:hAnsi="David" w:cs="David" w:hint="cs"/>
              </w:rPr>
              <w:t xml:space="preserve"> </w:t>
            </w:r>
            <w:r w:rsidRPr="003320F3">
              <w:rPr>
                <w:rFonts w:ascii="David" w:hAnsi="David" w:cs="David" w:hint="cs"/>
                <w:rtl/>
              </w:rPr>
              <w:t>8</w:t>
            </w:r>
          </w:p>
          <w:p w14:paraId="0F2C8AFC" w14:textId="77777777" w:rsidR="00314B66" w:rsidRPr="003320F3" w:rsidRDefault="00314B66" w:rsidP="006755D1">
            <w:pPr>
              <w:bidi/>
              <w:spacing w:line="360" w:lineRule="auto"/>
              <w:rPr>
                <w:rFonts w:ascii="David" w:hAnsi="David" w:cs="David"/>
                <w:rtl/>
              </w:rPr>
            </w:pPr>
            <w:r w:rsidRPr="003320F3">
              <w:rPr>
                <w:rFonts w:ascii="David" w:hAnsi="David" w:cs="David" w:hint="cs"/>
                <w:rtl/>
              </w:rPr>
              <w:t>תשתיות תחבורה:</w:t>
            </w:r>
            <w:r w:rsidRPr="003320F3">
              <w:rPr>
                <w:rFonts w:ascii="David" w:hAnsi="David" w:cs="David" w:hint="cs"/>
              </w:rPr>
              <w:t xml:space="preserve"> </w:t>
            </w:r>
            <w:r w:rsidRPr="003320F3">
              <w:rPr>
                <w:rFonts w:ascii="David" w:hAnsi="David" w:cs="David" w:hint="cs"/>
                <w:rtl/>
              </w:rPr>
              <w:t>5</w:t>
            </w:r>
          </w:p>
          <w:p w14:paraId="3ADC8E4F" w14:textId="77777777" w:rsidR="00314B66" w:rsidRPr="003320F3" w:rsidRDefault="00314B66" w:rsidP="006755D1">
            <w:pPr>
              <w:bidi/>
              <w:spacing w:line="360" w:lineRule="auto"/>
              <w:rPr>
                <w:rFonts w:ascii="David" w:hAnsi="David" w:cs="David"/>
                <w:rtl/>
              </w:rPr>
            </w:pPr>
            <w:r w:rsidRPr="003320F3">
              <w:rPr>
                <w:rFonts w:ascii="David" w:hAnsi="David" w:cs="David" w:hint="cs"/>
                <w:rtl/>
              </w:rPr>
              <w:t>סך הכל השקעה ציבורית:</w:t>
            </w:r>
            <w:r w:rsidRPr="003320F3">
              <w:rPr>
                <w:rFonts w:ascii="David" w:hAnsi="David" w:cs="David" w:hint="cs"/>
              </w:rPr>
              <w:t xml:space="preserve"> </w:t>
            </w:r>
            <w:r w:rsidRPr="003320F3">
              <w:rPr>
                <w:rFonts w:ascii="David" w:hAnsi="David" w:cs="David" w:hint="cs"/>
                <w:rtl/>
              </w:rPr>
              <w:t>13</w:t>
            </w:r>
          </w:p>
          <w:p w14:paraId="3A4C3F59" w14:textId="77777777" w:rsidR="00314B66" w:rsidRPr="003320F3" w:rsidRDefault="00314B66" w:rsidP="006755D1">
            <w:pPr>
              <w:bidi/>
              <w:spacing w:line="360" w:lineRule="auto"/>
              <w:rPr>
                <w:rFonts w:ascii="David" w:hAnsi="David" w:cs="David"/>
                <w:rtl/>
              </w:rPr>
            </w:pPr>
          </w:p>
          <w:p w14:paraId="1A26FA39" w14:textId="77777777" w:rsidR="00314B66" w:rsidRPr="003320F3" w:rsidRDefault="00314B66" w:rsidP="006755D1">
            <w:pPr>
              <w:bidi/>
              <w:spacing w:line="360" w:lineRule="auto"/>
              <w:rPr>
                <w:rFonts w:ascii="David" w:hAnsi="David" w:cs="David"/>
                <w:u w:val="single"/>
                <w:rtl/>
              </w:rPr>
            </w:pPr>
            <w:r w:rsidRPr="003320F3">
              <w:rPr>
                <w:rFonts w:ascii="David" w:hAnsi="David" w:cs="David" w:hint="cs"/>
                <w:u w:val="single"/>
                <w:rtl/>
              </w:rPr>
              <w:t>סך הכל הוצאה ציבורית:</w:t>
            </w:r>
          </w:p>
          <w:p w14:paraId="645A1BB8" w14:textId="77777777" w:rsidR="00314B66" w:rsidRPr="003320F3" w:rsidRDefault="00314B66" w:rsidP="006755D1">
            <w:pPr>
              <w:bidi/>
              <w:spacing w:line="360" w:lineRule="auto"/>
              <w:rPr>
                <w:rFonts w:ascii="David" w:hAnsi="David" w:cs="David"/>
                <w:rtl/>
              </w:rPr>
            </w:pPr>
            <w:r w:rsidRPr="00765D57">
              <w:rPr>
                <w:rFonts w:ascii="David" w:hAnsi="David" w:cs="David" w:hint="cs"/>
                <w:b/>
                <w:bCs/>
                <w:rtl/>
              </w:rPr>
              <w:t>32</w:t>
            </w:r>
            <w:r w:rsidRPr="003320F3">
              <w:rPr>
                <w:rFonts w:ascii="David" w:hAnsi="David" w:cs="David" w:hint="cs"/>
                <w:rtl/>
              </w:rPr>
              <w:t xml:space="preserve"> = 13 + 19</w:t>
            </w:r>
          </w:p>
          <w:p w14:paraId="6FE658D4" w14:textId="77777777" w:rsidR="00314B66" w:rsidRPr="001042AB" w:rsidRDefault="00314B66" w:rsidP="006755D1">
            <w:pPr>
              <w:bidi/>
              <w:spacing w:line="360" w:lineRule="auto"/>
              <w:jc w:val="center"/>
              <w:rPr>
                <w:rFonts w:ascii="David" w:hAnsi="David" w:cs="David"/>
                <w:color w:val="0070C0"/>
                <w:rtl/>
              </w:rPr>
            </w:pPr>
          </w:p>
        </w:tc>
      </w:tr>
      <w:tr w:rsidR="00314B66" w:rsidRPr="001042AB" w14:paraId="7E3E1EB6" w14:textId="77777777" w:rsidTr="006755D1">
        <w:tc>
          <w:tcPr>
            <w:tcW w:w="4617" w:type="dxa"/>
          </w:tcPr>
          <w:p w14:paraId="2F3983D2" w14:textId="77777777" w:rsidR="00314B66" w:rsidRDefault="00314B66" w:rsidP="006755D1">
            <w:pPr>
              <w:bidi/>
              <w:spacing w:line="360" w:lineRule="auto"/>
              <w:rPr>
                <w:rFonts w:ascii="David" w:eastAsiaTheme="minorEastAsia" w:hAnsi="David" w:cs="David"/>
                <w:color w:val="FF0000"/>
                <w:rtl/>
              </w:rPr>
            </w:pPr>
            <w:r>
              <w:rPr>
                <w:rFonts w:ascii="David" w:eastAsiaTheme="minorEastAsia" w:hAnsi="David" w:cs="David" w:hint="cs"/>
                <w:color w:val="FF0000"/>
                <w:rtl/>
              </w:rPr>
              <w:t>גירעון תקציבי:</w:t>
            </w:r>
          </w:p>
          <w:p w14:paraId="4C82DCD7" w14:textId="77777777" w:rsidR="00314B66" w:rsidRPr="001042AB" w:rsidRDefault="00314B66" w:rsidP="006755D1">
            <w:pPr>
              <w:spacing w:line="360" w:lineRule="auto"/>
              <w:jc w:val="right"/>
              <w:rPr>
                <w:rFonts w:ascii="David" w:eastAsiaTheme="minorEastAsia" w:hAnsi="David" w:cs="David"/>
                <w:color w:val="00B050"/>
              </w:rPr>
            </w:pPr>
            <w:r>
              <w:rPr>
                <w:rFonts w:ascii="David" w:eastAsiaTheme="minorEastAsia" w:hAnsi="David" w:cs="David"/>
                <w:color w:val="FF0000"/>
              </w:rPr>
              <w:t xml:space="preserve">BD = G – T = 32 – 28 = </w:t>
            </w:r>
            <w:r w:rsidRPr="00765D57">
              <w:rPr>
                <w:rFonts w:ascii="David" w:eastAsiaTheme="minorEastAsia" w:hAnsi="David" w:cs="David"/>
                <w:b/>
                <w:bCs/>
                <w:color w:val="FF0000"/>
              </w:rPr>
              <w:t>4</w:t>
            </w:r>
          </w:p>
        </w:tc>
        <w:tc>
          <w:tcPr>
            <w:tcW w:w="3679" w:type="dxa"/>
          </w:tcPr>
          <w:p w14:paraId="535EFDDE" w14:textId="77777777" w:rsidR="00314B66" w:rsidRPr="001042AB" w:rsidRDefault="00314B66" w:rsidP="006755D1">
            <w:pPr>
              <w:bidi/>
              <w:spacing w:line="360" w:lineRule="auto"/>
              <w:rPr>
                <w:rFonts w:ascii="David" w:eastAsia="Calibri" w:hAnsi="David" w:cs="David"/>
                <w:color w:val="0070C0"/>
              </w:rPr>
            </w:pPr>
          </w:p>
        </w:tc>
      </w:tr>
    </w:tbl>
    <w:p w14:paraId="302D2FFE" w14:textId="77777777" w:rsidR="00314B66" w:rsidRDefault="00314B66" w:rsidP="00314B66">
      <w:pPr>
        <w:bidi/>
        <w:spacing w:line="360" w:lineRule="auto"/>
        <w:contextualSpacing/>
        <w:jc w:val="both"/>
        <w:rPr>
          <w:rFonts w:ascii="David" w:hAnsi="David" w:cs="David"/>
          <w:rtl/>
        </w:rPr>
      </w:pPr>
    </w:p>
    <w:p w14:paraId="5096F120" w14:textId="77777777" w:rsidR="00314B66" w:rsidRDefault="00314B66" w:rsidP="00314B66">
      <w:pPr>
        <w:bidi/>
        <w:spacing w:line="360" w:lineRule="auto"/>
        <w:contextualSpacing/>
        <w:jc w:val="both"/>
        <w:rPr>
          <w:rFonts w:ascii="David" w:hAnsi="David" w:cs="David"/>
          <w:rtl/>
        </w:rPr>
      </w:pPr>
    </w:p>
    <w:p w14:paraId="49AD27E6" w14:textId="77777777" w:rsidR="00314B66" w:rsidRPr="001042AB" w:rsidRDefault="00314B66" w:rsidP="00314B66">
      <w:pPr>
        <w:bidi/>
        <w:spacing w:line="360" w:lineRule="auto"/>
        <w:contextualSpacing/>
        <w:jc w:val="both"/>
        <w:rPr>
          <w:rFonts w:ascii="David" w:hAnsi="David" w:cs="David"/>
          <w:rtl/>
        </w:rPr>
      </w:pPr>
    </w:p>
    <w:p w14:paraId="12E08324" w14:textId="77777777" w:rsidR="00314B66" w:rsidRPr="001042AB" w:rsidRDefault="00314B66" w:rsidP="00314B66">
      <w:pPr>
        <w:bidi/>
        <w:spacing w:line="360" w:lineRule="auto"/>
        <w:contextualSpacing/>
        <w:jc w:val="both"/>
        <w:rPr>
          <w:rFonts w:ascii="David" w:hAnsi="David" w:cs="David"/>
          <w:b/>
          <w:bCs/>
          <w:rtl/>
        </w:rPr>
      </w:pPr>
      <w:r w:rsidRPr="00072B38">
        <w:rPr>
          <w:rFonts w:ascii="David" w:hAnsi="David" w:cs="David" w:hint="cs"/>
          <w:b/>
          <w:bCs/>
          <w:highlight w:val="cyan"/>
          <w:rtl/>
        </w:rPr>
        <w:t xml:space="preserve">שאלה 29 </w:t>
      </w:r>
      <w:r w:rsidRPr="00072B38">
        <w:rPr>
          <w:rFonts w:ascii="David" w:hAnsi="David" w:cs="David"/>
          <w:b/>
          <w:bCs/>
          <w:highlight w:val="cyan"/>
          <w:rtl/>
        </w:rPr>
        <w:t>–</w:t>
      </w:r>
      <w:r w:rsidRPr="00072B38">
        <w:rPr>
          <w:rFonts w:ascii="David" w:hAnsi="David" w:cs="David" w:hint="cs"/>
          <w:b/>
          <w:bCs/>
          <w:highlight w:val="cyan"/>
          <w:rtl/>
        </w:rPr>
        <w:t xml:space="preserve"> טענות לגבי חוב, תוצר וסיכונים</w:t>
      </w:r>
    </w:p>
    <w:p w14:paraId="4A13B4B9"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סמנו את הטענה / הטענות הנכונה / הנכונות:</w:t>
      </w:r>
    </w:p>
    <w:p w14:paraId="71090355"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1:</w:t>
      </w:r>
      <w:r w:rsidRPr="001042AB">
        <w:rPr>
          <w:rFonts w:ascii="David" w:hAnsi="David" w:cs="David" w:hint="cs"/>
        </w:rPr>
        <w:t xml:space="preserve"> </w:t>
      </w:r>
      <w:r w:rsidRPr="001042AB">
        <w:rPr>
          <w:rFonts w:ascii="David" w:hAnsi="David" w:cs="David" w:hint="cs"/>
          <w:rtl/>
        </w:rPr>
        <w:t>החוב של מדינה שווה לסכום של כלל גירעונותיה שנצברו במהלך השנים.</w:t>
      </w:r>
    </w:p>
    <w:p w14:paraId="01D1C3D3"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2:</w:t>
      </w:r>
      <w:r w:rsidRPr="001042AB">
        <w:rPr>
          <w:rFonts w:ascii="David" w:hAnsi="David" w:cs="David" w:hint="cs"/>
        </w:rPr>
        <w:t xml:space="preserve"> </w:t>
      </w:r>
      <w:r w:rsidRPr="001042AB">
        <w:rPr>
          <w:rFonts w:ascii="David" w:hAnsi="David" w:cs="David" w:hint="cs"/>
          <w:rtl/>
        </w:rPr>
        <w:t>כאשר החוב של מדינה עולה, אז</w:t>
      </w:r>
      <w:r>
        <w:rPr>
          <w:rFonts w:ascii="David" w:hAnsi="David" w:cs="David" w:hint="cs"/>
          <w:rtl/>
        </w:rPr>
        <w:t>י היחס בין החוב שלה לבין התוצר שלה עולה בהכרח, ללא תלות בהיקף השינויים בתוצר</w:t>
      </w:r>
      <w:r w:rsidRPr="001042AB">
        <w:rPr>
          <w:rFonts w:ascii="David" w:hAnsi="David" w:cs="David" w:hint="cs"/>
          <w:rtl/>
        </w:rPr>
        <w:t>.</w:t>
      </w:r>
    </w:p>
    <w:p w14:paraId="6752375D"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טענה 3:</w:t>
      </w:r>
      <w:r w:rsidRPr="001042AB">
        <w:rPr>
          <w:rFonts w:ascii="David" w:hAnsi="David" w:cs="David" w:hint="cs"/>
        </w:rPr>
        <w:t xml:space="preserve"> </w:t>
      </w:r>
      <w:r w:rsidRPr="001042AB">
        <w:rPr>
          <w:rFonts w:ascii="David" w:hAnsi="David" w:cs="David" w:hint="cs"/>
          <w:rtl/>
        </w:rPr>
        <w:t xml:space="preserve">במידה ולמדינה ישנם גירעונות תקציביים גדולים וחוב גדול, היא עלולה להיקלע לקושי לגייס הלוואות, וייתכן ותתרחש אינפלציה. </w:t>
      </w:r>
    </w:p>
    <w:p w14:paraId="5822D017" w14:textId="77777777" w:rsidR="00314B66" w:rsidRDefault="00314B66" w:rsidP="00314B66">
      <w:pPr>
        <w:bidi/>
        <w:spacing w:line="360" w:lineRule="auto"/>
        <w:contextualSpacing/>
        <w:jc w:val="both"/>
        <w:rPr>
          <w:rFonts w:ascii="David" w:hAnsi="David" w:cs="David"/>
          <w:rtl/>
        </w:rPr>
      </w:pPr>
    </w:p>
    <w:p w14:paraId="4A95E303" w14:textId="77777777" w:rsidR="00314B66" w:rsidRPr="00072B38" w:rsidRDefault="00314B66" w:rsidP="00314B66">
      <w:pPr>
        <w:bidi/>
        <w:spacing w:line="360" w:lineRule="auto"/>
        <w:contextualSpacing/>
        <w:jc w:val="both"/>
        <w:rPr>
          <w:rFonts w:ascii="David" w:hAnsi="David" w:cs="David"/>
          <w:b/>
          <w:bCs/>
          <w:rtl/>
        </w:rPr>
      </w:pPr>
      <w:r w:rsidRPr="00072B38">
        <w:rPr>
          <w:rFonts w:ascii="David" w:hAnsi="David" w:cs="David" w:hint="cs"/>
          <w:b/>
          <w:bCs/>
          <w:rtl/>
        </w:rPr>
        <w:t>פתרון שאלה 29</w:t>
      </w:r>
    </w:p>
    <w:p w14:paraId="7332D010" w14:textId="77777777" w:rsidR="00314B66" w:rsidRPr="00664620" w:rsidRDefault="00314B66" w:rsidP="00314B66">
      <w:pPr>
        <w:bidi/>
        <w:spacing w:line="360" w:lineRule="auto"/>
        <w:contextualSpacing/>
        <w:jc w:val="both"/>
        <w:rPr>
          <w:rFonts w:ascii="David" w:hAnsi="David" w:cs="David"/>
          <w:rtl/>
        </w:rPr>
      </w:pPr>
    </w:p>
    <w:p w14:paraId="7F64FE2E"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הטענות הנכונות הן:</w:t>
      </w:r>
    </w:p>
    <w:p w14:paraId="60781B07"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 xml:space="preserve">טענה 1 </w:t>
      </w:r>
      <w:r w:rsidRPr="00664620">
        <w:rPr>
          <w:rFonts w:ascii="David" w:hAnsi="David" w:cs="David"/>
          <w:rtl/>
        </w:rPr>
        <w:t>–</w:t>
      </w:r>
      <w:r w:rsidRPr="00664620">
        <w:rPr>
          <w:rFonts w:ascii="David" w:hAnsi="David" w:cs="David" w:hint="cs"/>
          <w:rtl/>
        </w:rPr>
        <w:t xml:space="preserve"> נכונה לפי ההגדרה.</w:t>
      </w:r>
    </w:p>
    <w:p w14:paraId="7AB1C02B"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 xml:space="preserve">טענה 3 </w:t>
      </w:r>
      <w:r w:rsidRPr="00664620">
        <w:rPr>
          <w:rFonts w:ascii="David" w:hAnsi="David" w:cs="David"/>
          <w:rtl/>
        </w:rPr>
        <w:t>–</w:t>
      </w:r>
      <w:r w:rsidRPr="00664620">
        <w:rPr>
          <w:rFonts w:ascii="David" w:hAnsi="David" w:cs="David" w:hint="cs"/>
          <w:rtl/>
        </w:rPr>
        <w:t xml:space="preserve"> נכונה משום שגירעונות תקציביים מצטברים המתבטאים בחוב גדול מובילים לדירוג אשראי נמוך, לסיכון אשראי גבוה, ובהתאם לקושי בגיוס כאמור. העובדה שערך המטבע עשוי לרדת לאור הניהול הלא אחראי של המדינה, לצד הוצאות ממשלתיות שמגדילות את כמות הכסף במשק במצב כזה, יכולות גם ללבות אינפלציה. </w:t>
      </w:r>
    </w:p>
    <w:p w14:paraId="10262FA7"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 xml:space="preserve">טענה 2 </w:t>
      </w:r>
      <w:r w:rsidRPr="00664620">
        <w:rPr>
          <w:rFonts w:ascii="David" w:hAnsi="David" w:cs="David"/>
          <w:rtl/>
        </w:rPr>
        <w:t>–</w:t>
      </w:r>
      <w:r w:rsidRPr="00664620">
        <w:rPr>
          <w:rFonts w:ascii="David" w:hAnsi="David" w:cs="David" w:hint="cs"/>
          <w:rtl/>
        </w:rPr>
        <w:t xml:space="preserve"> שגויה כמובן; אי אפשר לדון בצורה כה ודאית ביחס בין החוב לתוצר ללא ידיעת המונה והמכנה (קרי, לא רק השינוי בחוב </w:t>
      </w:r>
      <w:r w:rsidRPr="00664620">
        <w:rPr>
          <w:rFonts w:ascii="David" w:hAnsi="David" w:cs="David"/>
          <w:rtl/>
        </w:rPr>
        <w:t>–</w:t>
      </w:r>
      <w:r w:rsidRPr="00664620">
        <w:rPr>
          <w:rFonts w:ascii="David" w:hAnsi="David" w:cs="David" w:hint="cs"/>
          <w:rtl/>
        </w:rPr>
        <w:t xml:space="preserve"> אלא גם השינוי בתוצר). </w:t>
      </w:r>
    </w:p>
    <w:p w14:paraId="23FEE114" w14:textId="77777777" w:rsidR="00314B66" w:rsidRPr="00664620" w:rsidRDefault="00314B66" w:rsidP="00314B66">
      <w:pPr>
        <w:bidi/>
        <w:spacing w:line="360" w:lineRule="auto"/>
        <w:contextualSpacing/>
        <w:jc w:val="both"/>
        <w:rPr>
          <w:rFonts w:ascii="David" w:hAnsi="David" w:cs="David"/>
          <w:rtl/>
        </w:rPr>
      </w:pPr>
    </w:p>
    <w:p w14:paraId="040D73B7" w14:textId="77777777" w:rsidR="00314B66" w:rsidRPr="00072B38" w:rsidRDefault="00314B66" w:rsidP="00314B66">
      <w:pPr>
        <w:rPr>
          <w:rFonts w:ascii="David" w:hAnsi="David" w:cs="David"/>
          <w:b/>
          <w:bCs/>
          <w:rtl/>
        </w:rPr>
      </w:pPr>
      <w:r w:rsidRPr="00072B38">
        <w:rPr>
          <w:rFonts w:ascii="David" w:hAnsi="David" w:cs="David"/>
          <w:b/>
          <w:bCs/>
          <w:rtl/>
        </w:rPr>
        <w:br w:type="page"/>
      </w:r>
    </w:p>
    <w:p w14:paraId="131CF6D8" w14:textId="77777777" w:rsidR="00314B66" w:rsidRPr="001042AB" w:rsidRDefault="00314B66" w:rsidP="00314B66">
      <w:pPr>
        <w:bidi/>
        <w:spacing w:line="360" w:lineRule="auto"/>
        <w:contextualSpacing/>
        <w:jc w:val="both"/>
        <w:rPr>
          <w:rFonts w:ascii="David" w:hAnsi="David" w:cs="David"/>
          <w:b/>
          <w:bCs/>
          <w:rtl/>
        </w:rPr>
      </w:pPr>
      <w:r w:rsidRPr="00072B38">
        <w:rPr>
          <w:rFonts w:ascii="David" w:hAnsi="David" w:cs="David" w:hint="cs"/>
          <w:b/>
          <w:bCs/>
          <w:highlight w:val="cyan"/>
          <w:rtl/>
        </w:rPr>
        <w:lastRenderedPageBreak/>
        <w:t xml:space="preserve">שאלה 30 </w:t>
      </w:r>
      <w:r w:rsidRPr="00072B38">
        <w:rPr>
          <w:rFonts w:ascii="David" w:hAnsi="David" w:cs="David"/>
          <w:b/>
          <w:bCs/>
          <w:highlight w:val="cyan"/>
          <w:rtl/>
        </w:rPr>
        <w:t>–</w:t>
      </w:r>
      <w:r w:rsidRPr="00072B38">
        <w:rPr>
          <w:rFonts w:ascii="David" w:hAnsi="David" w:cs="David" w:hint="cs"/>
          <w:b/>
          <w:bCs/>
          <w:highlight w:val="cyan"/>
          <w:rtl/>
        </w:rPr>
        <w:t xml:space="preserve"> טענות לגבי מדיניות כלכלית והקשר למס</w:t>
      </w:r>
    </w:p>
    <w:p w14:paraId="59367B42"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סמנו את הטענה / הטענות הנכונה / הנכונות:</w:t>
      </w:r>
    </w:p>
    <w:p w14:paraId="1A23750F"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1:</w:t>
      </w:r>
      <w:r w:rsidRPr="001042AB">
        <w:rPr>
          <w:rFonts w:ascii="David" w:hAnsi="David" w:cs="David" w:hint="cs"/>
        </w:rPr>
        <w:t xml:space="preserve"> </w:t>
      </w:r>
      <w:r w:rsidRPr="001042AB">
        <w:rPr>
          <w:rFonts w:ascii="David" w:hAnsi="David" w:cs="David" w:hint="cs"/>
          <w:rtl/>
        </w:rPr>
        <w:t xml:space="preserve">ככל שנטל המס במדינה גבוה יותר, </w:t>
      </w:r>
      <w:r>
        <w:rPr>
          <w:rFonts w:ascii="David" w:hAnsi="David" w:cs="David" w:hint="cs"/>
          <w:rtl/>
        </w:rPr>
        <w:t>גורם זה כשלעצמו מהווה אינדיקטור למדינה שקרובה יותר לגישה סוציאל דמוקרטית</w:t>
      </w:r>
      <w:r w:rsidRPr="001042AB">
        <w:rPr>
          <w:rFonts w:ascii="David" w:hAnsi="David" w:cs="David" w:hint="cs"/>
          <w:rtl/>
        </w:rPr>
        <w:t>.</w:t>
      </w:r>
    </w:p>
    <w:p w14:paraId="5D4E915F"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2:</w:t>
      </w:r>
      <w:r w:rsidRPr="001042AB">
        <w:rPr>
          <w:rFonts w:ascii="David" w:hAnsi="David" w:cs="David" w:hint="cs"/>
        </w:rPr>
        <w:t xml:space="preserve"> </w:t>
      </w:r>
      <w:r w:rsidRPr="001042AB">
        <w:rPr>
          <w:rFonts w:ascii="David" w:hAnsi="David" w:cs="David" w:hint="cs"/>
          <w:rtl/>
        </w:rPr>
        <w:t xml:space="preserve">ככל שההוצאה הממשלתית כאחוז מהתוצר נמוכה יותר, כך ניתן לומר כי המדינה היא יותר סוציאל דמוקרטית. </w:t>
      </w:r>
    </w:p>
    <w:p w14:paraId="2A2BC9F2"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טענה 3:</w:t>
      </w:r>
      <w:r w:rsidRPr="001042AB">
        <w:rPr>
          <w:rFonts w:ascii="David" w:hAnsi="David" w:cs="David" w:hint="cs"/>
        </w:rPr>
        <w:t xml:space="preserve"> </w:t>
      </w:r>
      <w:r w:rsidRPr="001042AB">
        <w:rPr>
          <w:rFonts w:ascii="David" w:hAnsi="David" w:cs="David" w:hint="cs"/>
          <w:rtl/>
        </w:rPr>
        <w:t>במדינות ניאו ליבראליות, נטל המס נמוך יותר ולכן הן צומחות בקצב מהיר יותר.</w:t>
      </w:r>
    </w:p>
    <w:p w14:paraId="6CEF19FC" w14:textId="77777777" w:rsidR="00314B66" w:rsidRDefault="00314B66" w:rsidP="00314B66">
      <w:pPr>
        <w:bidi/>
        <w:spacing w:line="360" w:lineRule="auto"/>
        <w:contextualSpacing/>
        <w:jc w:val="both"/>
        <w:rPr>
          <w:rFonts w:ascii="David" w:hAnsi="David" w:cs="David"/>
          <w:rtl/>
        </w:rPr>
      </w:pPr>
    </w:p>
    <w:p w14:paraId="2BC4C6EB" w14:textId="77777777" w:rsidR="00314B66" w:rsidRPr="00072B38" w:rsidRDefault="00314B66" w:rsidP="00314B66">
      <w:pPr>
        <w:bidi/>
        <w:spacing w:line="360" w:lineRule="auto"/>
        <w:contextualSpacing/>
        <w:jc w:val="both"/>
        <w:rPr>
          <w:rFonts w:ascii="David" w:hAnsi="David" w:cs="David"/>
          <w:b/>
          <w:bCs/>
          <w:rtl/>
        </w:rPr>
      </w:pPr>
      <w:r w:rsidRPr="00072B38">
        <w:rPr>
          <w:rFonts w:ascii="David" w:hAnsi="David" w:cs="David" w:hint="cs"/>
          <w:b/>
          <w:bCs/>
          <w:rtl/>
        </w:rPr>
        <w:t>פתרון שאלה 30</w:t>
      </w:r>
    </w:p>
    <w:p w14:paraId="370FEE47" w14:textId="77777777" w:rsidR="00314B66" w:rsidRPr="00A61BB5" w:rsidRDefault="00314B66" w:rsidP="00314B66">
      <w:pPr>
        <w:bidi/>
        <w:spacing w:line="360" w:lineRule="auto"/>
        <w:contextualSpacing/>
        <w:jc w:val="both"/>
        <w:rPr>
          <w:rFonts w:ascii="David" w:hAnsi="David" w:cs="David"/>
          <w:rtl/>
        </w:rPr>
      </w:pPr>
    </w:p>
    <w:p w14:paraId="7934E983"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הטענות הנכונות הן:</w:t>
      </w:r>
    </w:p>
    <w:p w14:paraId="7DEF50FB" w14:textId="77777777" w:rsidR="00314B66" w:rsidRPr="00A61BB5" w:rsidRDefault="00314B66" w:rsidP="00314B66">
      <w:pPr>
        <w:bidi/>
        <w:spacing w:line="360" w:lineRule="auto"/>
        <w:contextualSpacing/>
        <w:jc w:val="both"/>
        <w:rPr>
          <w:rFonts w:ascii="David" w:hAnsi="David" w:cs="David"/>
          <w:rtl/>
        </w:rPr>
      </w:pPr>
    </w:p>
    <w:p w14:paraId="610299E7"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טענה 1: נכונה. נטל מס גבוה והתערבות ממשלה משמעותית בפעילות המשק על בסיס זאת, הם מאפיינים עקרוניים של גישה כלכלית סוציאל דמוקרטית.</w:t>
      </w:r>
    </w:p>
    <w:p w14:paraId="3BD72256"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טענה 2: שגויה. אם ההוצאה הממשלתית נמוכה, ומעורבות הממשלה בנעשה במשק נמוכה, ההתייחסות אל המדינה היא יותר ניאו-ליברלית.</w:t>
      </w:r>
    </w:p>
    <w:p w14:paraId="474D1AE7"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טענה 3:</w:t>
      </w:r>
      <w:r w:rsidRPr="00A61BB5">
        <w:rPr>
          <w:rFonts w:ascii="David" w:hAnsi="David" w:cs="David" w:hint="cs"/>
        </w:rPr>
        <w:t xml:space="preserve"> </w:t>
      </w:r>
      <w:r w:rsidRPr="00A61BB5">
        <w:rPr>
          <w:rFonts w:ascii="David" w:hAnsi="David" w:cs="David" w:hint="cs"/>
          <w:rtl/>
        </w:rPr>
        <w:t>שגויה. אין הוכחה של קשר מובהק בין סוג המדיניות (סוציאל-דמוקרטית או ניאו-ליברלית) לבין שיעורי הצמיחה והשגשוג הכלכלי במדינה.</w:t>
      </w:r>
    </w:p>
    <w:p w14:paraId="740DEBB4" w14:textId="77777777" w:rsidR="00314B66" w:rsidRPr="00A61BB5" w:rsidRDefault="00314B66" w:rsidP="00314B66">
      <w:pPr>
        <w:bidi/>
        <w:spacing w:line="360" w:lineRule="auto"/>
        <w:contextualSpacing/>
        <w:jc w:val="both"/>
        <w:rPr>
          <w:rFonts w:ascii="David" w:hAnsi="David" w:cs="David"/>
          <w:rtl/>
        </w:rPr>
      </w:pPr>
    </w:p>
    <w:p w14:paraId="551845C9" w14:textId="77777777" w:rsidR="00314B66" w:rsidRPr="00A61BB5" w:rsidRDefault="00314B66" w:rsidP="00314B66">
      <w:pPr>
        <w:bidi/>
        <w:spacing w:line="360" w:lineRule="auto"/>
        <w:contextualSpacing/>
        <w:jc w:val="both"/>
        <w:rPr>
          <w:rFonts w:ascii="David" w:hAnsi="David" w:cs="David"/>
          <w:rtl/>
        </w:rPr>
      </w:pPr>
    </w:p>
    <w:p w14:paraId="4CD3C38A" w14:textId="77777777" w:rsidR="006755D1" w:rsidRDefault="006755D1" w:rsidP="006755D1">
      <w:pPr>
        <w:bidi/>
        <w:spacing w:line="360" w:lineRule="auto"/>
        <w:contextualSpacing/>
        <w:jc w:val="both"/>
        <w:rPr>
          <w:rFonts w:ascii="David" w:hAnsi="David" w:cs="David"/>
          <w:rtl/>
        </w:rPr>
      </w:pPr>
    </w:p>
    <w:p w14:paraId="17ECF963" w14:textId="77777777" w:rsidR="006755D1" w:rsidRDefault="006755D1" w:rsidP="006755D1">
      <w:pPr>
        <w:bidi/>
        <w:spacing w:line="360" w:lineRule="auto"/>
        <w:contextualSpacing/>
        <w:jc w:val="both"/>
        <w:rPr>
          <w:rFonts w:ascii="David" w:hAnsi="David" w:cs="David"/>
          <w:rtl/>
        </w:rPr>
      </w:pPr>
    </w:p>
    <w:p w14:paraId="129D5595" w14:textId="77777777" w:rsidR="006755D1" w:rsidRDefault="006755D1" w:rsidP="006755D1">
      <w:pPr>
        <w:bidi/>
        <w:spacing w:line="360" w:lineRule="auto"/>
        <w:contextualSpacing/>
        <w:jc w:val="both"/>
        <w:rPr>
          <w:rFonts w:ascii="David" w:hAnsi="David" w:cs="David"/>
          <w:rtl/>
        </w:rPr>
      </w:pPr>
    </w:p>
    <w:p w14:paraId="5B2788DB" w14:textId="509A08F3" w:rsidR="006755D1" w:rsidRPr="006755D1" w:rsidRDefault="006755D1" w:rsidP="006755D1">
      <w:pPr>
        <w:bidi/>
        <w:spacing w:line="360" w:lineRule="auto"/>
        <w:contextualSpacing/>
        <w:jc w:val="both"/>
        <w:rPr>
          <w:rFonts w:ascii="David" w:hAnsi="David" w:cs="David"/>
          <w:sz w:val="96"/>
          <w:szCs w:val="96"/>
          <w:rtl/>
        </w:rPr>
      </w:pPr>
      <w:r w:rsidRPr="006755D1">
        <w:rPr>
          <w:rFonts w:ascii="David" w:hAnsi="David" w:cs="David" w:hint="cs"/>
          <w:sz w:val="96"/>
          <w:szCs w:val="96"/>
          <w:rtl/>
        </w:rPr>
        <w:t>עד כאן מפגש 4</w:t>
      </w:r>
    </w:p>
    <w:p w14:paraId="32753B6C" w14:textId="77777777" w:rsidR="00314B66" w:rsidRPr="001042AB" w:rsidRDefault="00314B66" w:rsidP="00314B66">
      <w:pPr>
        <w:bidi/>
        <w:spacing w:line="360" w:lineRule="auto"/>
        <w:contextualSpacing/>
        <w:jc w:val="both"/>
        <w:rPr>
          <w:rFonts w:ascii="David" w:hAnsi="David" w:cs="David"/>
          <w:rtl/>
        </w:rPr>
      </w:pPr>
    </w:p>
    <w:p w14:paraId="4BA5AF2A" w14:textId="476D61E3" w:rsidR="00F603F1" w:rsidRDefault="00F603F1">
      <w:pPr>
        <w:rPr>
          <w:rFonts w:ascii="David" w:hAnsi="David" w:cs="David"/>
          <w:b/>
          <w:bCs/>
          <w:rtl/>
        </w:rPr>
      </w:pPr>
      <w:r>
        <w:rPr>
          <w:rFonts w:ascii="David" w:hAnsi="David" w:cs="David"/>
          <w:b/>
          <w:bCs/>
          <w:rtl/>
        </w:rPr>
        <w:br w:type="page"/>
      </w:r>
    </w:p>
    <w:p w14:paraId="226969D7" w14:textId="2C9B25A9" w:rsidR="00F603F1" w:rsidRDefault="00F603F1" w:rsidP="00F603F1">
      <w:pPr>
        <w:pStyle w:val="Heading1"/>
        <w:bidi/>
        <w:jc w:val="center"/>
        <w:rPr>
          <w:rFonts w:ascii="David" w:hAnsi="David" w:cs="David"/>
          <w:b/>
          <w:bCs/>
          <w:rtl/>
        </w:rPr>
      </w:pPr>
      <w:bookmarkStart w:id="35" w:name="_Toc184275901"/>
      <w:r w:rsidRPr="00F419CF">
        <w:rPr>
          <w:rFonts w:hint="cs"/>
          <w:rtl/>
        </w:rPr>
        <w:lastRenderedPageBreak/>
        <w:t xml:space="preserve">שיעור </w:t>
      </w:r>
      <w:r>
        <w:rPr>
          <w:rFonts w:hint="cs"/>
          <w:rtl/>
        </w:rPr>
        <w:t>5</w:t>
      </w:r>
      <w:r w:rsidRPr="00F419CF">
        <w:rPr>
          <w:rFonts w:hint="cs"/>
          <w:rtl/>
        </w:rPr>
        <w:t xml:space="preserve"> </w:t>
      </w:r>
      <w:r>
        <w:rPr>
          <w:rtl/>
        </w:rPr>
        <w:t>–</w:t>
      </w:r>
      <w:r w:rsidRPr="00F419CF">
        <w:rPr>
          <w:rFonts w:hint="cs"/>
          <w:rtl/>
        </w:rPr>
        <w:t xml:space="preserve"> </w:t>
      </w:r>
      <w:r>
        <w:rPr>
          <w:rFonts w:hint="cs"/>
          <w:rtl/>
        </w:rPr>
        <w:t xml:space="preserve">תרגול </w:t>
      </w:r>
      <w:r>
        <w:rPr>
          <w:rtl/>
        </w:rPr>
        <w:t>–</w:t>
      </w:r>
      <w:r>
        <w:rPr>
          <w:rFonts w:hint="cs"/>
          <w:rtl/>
        </w:rPr>
        <w:t xml:space="preserve"> תוצר נומינלי וריאלי </w:t>
      </w:r>
      <w:r>
        <w:rPr>
          <w:rtl/>
        </w:rPr>
        <w:t>–</w:t>
      </w:r>
      <w:r>
        <w:rPr>
          <w:rFonts w:hint="cs"/>
          <w:rtl/>
        </w:rPr>
        <w:t xml:space="preserve"> 5.12.2024</w:t>
      </w:r>
      <w:bookmarkEnd w:id="35"/>
    </w:p>
    <w:p w14:paraId="4A510CEB" w14:textId="77777777" w:rsidR="00314B66" w:rsidRDefault="00314B66" w:rsidP="00314B66">
      <w:pPr>
        <w:bidi/>
        <w:spacing w:line="360" w:lineRule="auto"/>
        <w:jc w:val="both"/>
        <w:rPr>
          <w:rFonts w:ascii="David" w:hAnsi="David" w:cs="David"/>
          <w:b/>
          <w:bCs/>
        </w:rPr>
      </w:pPr>
    </w:p>
    <w:p w14:paraId="2C1DBF12" w14:textId="77777777" w:rsidR="00F603F1" w:rsidRPr="00642671" w:rsidRDefault="00F603F1" w:rsidP="00F603F1">
      <w:pPr>
        <w:bidi/>
        <w:spacing w:line="360" w:lineRule="auto"/>
        <w:jc w:val="both"/>
        <w:rPr>
          <w:rFonts w:ascii="David" w:hAnsi="David" w:cs="David"/>
          <w:rtl/>
        </w:rPr>
      </w:pPr>
    </w:p>
    <w:p w14:paraId="0C37DA70" w14:textId="77777777" w:rsidR="00F603F1" w:rsidRPr="00F71DDE" w:rsidRDefault="00F603F1" w:rsidP="00F603F1">
      <w:pPr>
        <w:bidi/>
        <w:spacing w:line="360" w:lineRule="auto"/>
        <w:jc w:val="both"/>
        <w:rPr>
          <w:rFonts w:ascii="David" w:hAnsi="David" w:cs="David"/>
          <w:b/>
          <w:bCs/>
          <w:rtl/>
        </w:rPr>
      </w:pPr>
      <w:r w:rsidRPr="00F71DDE">
        <w:rPr>
          <w:rFonts w:ascii="David" w:hAnsi="David" w:cs="David" w:hint="cs"/>
          <w:b/>
          <w:bCs/>
          <w:rtl/>
        </w:rPr>
        <w:t>מיני רציונל</w:t>
      </w:r>
    </w:p>
    <w:p w14:paraId="55C3C20E" w14:textId="64ED1BE8" w:rsidR="00F603F1" w:rsidRPr="009A13CF" w:rsidRDefault="009A13CF" w:rsidP="00625A6D">
      <w:pPr>
        <w:pStyle w:val="ListParagraph"/>
        <w:numPr>
          <w:ilvl w:val="0"/>
          <w:numId w:val="45"/>
        </w:numPr>
        <w:bidi/>
        <w:spacing w:line="360" w:lineRule="auto"/>
        <w:jc w:val="both"/>
        <w:rPr>
          <w:rFonts w:ascii="David" w:hAnsi="David" w:cs="David"/>
          <w:rtl/>
        </w:rPr>
      </w:pPr>
      <w:r w:rsidRPr="009A13CF">
        <w:rPr>
          <w:rFonts w:ascii="David" w:hAnsi="David" w:cs="David" w:hint="cs"/>
          <w:b/>
          <w:bCs/>
          <w:rtl/>
        </w:rPr>
        <w:t>תרגול תוצר נומינלי וריאלי</w:t>
      </w:r>
      <w:r>
        <w:rPr>
          <w:rFonts w:ascii="David" w:hAnsi="David" w:cs="David" w:hint="cs"/>
          <w:rtl/>
        </w:rPr>
        <w:t xml:space="preserve">: </w:t>
      </w:r>
      <w:r w:rsidR="00F603F1" w:rsidRPr="009A13CF">
        <w:rPr>
          <w:rFonts w:ascii="David" w:hAnsi="David" w:cs="David" w:hint="cs"/>
          <w:rtl/>
        </w:rPr>
        <w:t>בשיעור הקודם דיברנו על סוגי המדיניות הכלכלית, כמו המדיניות הסוציאל-דמוקרטית והקפיטליסטית, ועל ההשפעה שלהן על הוצאות הממשלה והגירעון. נושא זה מתקשר ישירות לתוצר נומינלי ותוצר ריאלי, שכן כל החלטה כלכלית ומדיניות פיסקלית משפיעות על הפעילות הכלכלית של המשק, המתבטאת בתוצר. התוצר הנומינלי והריאלי משמשים אותנו למדידה ולהבנה של השינויים בפעילות הכלכלית לאורך זמן, כשהתוצר הריאלי מאפשר לנו לנטרל את השפעת האינפלציה ולהתמקד בצמיחה האמיתית של המשק. בתרגול היום נעמיק במדדים הללו ונבין כיצד השינויים בתוצר מושפעים מהמדיניות הכלכלית, וכיצד הם משפיעים על יכולתה של הממשלה לשמור על גירעון במסגרת ראויה.</w:t>
      </w:r>
    </w:p>
    <w:p w14:paraId="010816A5" w14:textId="1EF55776" w:rsidR="009A13CF" w:rsidRPr="009A13CF" w:rsidRDefault="009A13CF" w:rsidP="00625A6D">
      <w:pPr>
        <w:pStyle w:val="ListParagraph"/>
        <w:numPr>
          <w:ilvl w:val="0"/>
          <w:numId w:val="45"/>
        </w:numPr>
        <w:bidi/>
        <w:spacing w:line="360" w:lineRule="auto"/>
        <w:jc w:val="both"/>
        <w:rPr>
          <w:rFonts w:ascii="David" w:hAnsi="David" w:cs="David"/>
          <w:b/>
          <w:bCs/>
          <w:rtl/>
        </w:rPr>
      </w:pPr>
      <w:r w:rsidRPr="009A13CF">
        <w:rPr>
          <w:rFonts w:ascii="David" w:hAnsi="David" w:cs="David" w:hint="cs"/>
          <w:rtl/>
        </w:rPr>
        <w:t xml:space="preserve">לאחר מכן נתרגל גם קצת את המונחים הטכניים של </w:t>
      </w:r>
      <w:r w:rsidRPr="009A13CF">
        <w:rPr>
          <w:rFonts w:ascii="David" w:hAnsi="David" w:cs="David" w:hint="cs"/>
          <w:b/>
          <w:bCs/>
          <w:rtl/>
        </w:rPr>
        <w:t xml:space="preserve">תקציב הממשלה ויחס חוב תוצר. </w:t>
      </w:r>
    </w:p>
    <w:p w14:paraId="5340AB79" w14:textId="1EE83A03" w:rsidR="009A13CF" w:rsidRPr="009A13CF" w:rsidRDefault="009A13CF" w:rsidP="00625A6D">
      <w:pPr>
        <w:pStyle w:val="ListParagraph"/>
        <w:numPr>
          <w:ilvl w:val="0"/>
          <w:numId w:val="45"/>
        </w:numPr>
        <w:bidi/>
        <w:spacing w:line="360" w:lineRule="auto"/>
        <w:jc w:val="both"/>
        <w:rPr>
          <w:rFonts w:ascii="David" w:hAnsi="David" w:cs="David"/>
        </w:rPr>
      </w:pPr>
      <w:r w:rsidRPr="009A13CF">
        <w:rPr>
          <w:rFonts w:ascii="David" w:hAnsi="David" w:cs="David" w:hint="cs"/>
          <w:rtl/>
        </w:rPr>
        <w:t xml:space="preserve">לכל התרגילים יש פתרון. ננהל את המפגש בתבונה, מה שלא מספיקים לעבור עליו </w:t>
      </w:r>
      <w:r w:rsidRPr="009A13CF">
        <w:rPr>
          <w:rFonts w:ascii="David" w:hAnsi="David" w:cs="David"/>
          <w:rtl/>
        </w:rPr>
        <w:t>–</w:t>
      </w:r>
      <w:r w:rsidRPr="009A13CF">
        <w:rPr>
          <w:rFonts w:ascii="David" w:hAnsi="David" w:cs="David" w:hint="cs"/>
          <w:rtl/>
        </w:rPr>
        <w:t xml:space="preserve"> משאירים לכם לבית. </w:t>
      </w:r>
    </w:p>
    <w:p w14:paraId="51F88098" w14:textId="77777777" w:rsidR="00F603F1" w:rsidRPr="00F04B9C" w:rsidRDefault="00F603F1" w:rsidP="00F603F1">
      <w:pPr>
        <w:bidi/>
        <w:spacing w:line="360" w:lineRule="auto"/>
        <w:jc w:val="both"/>
        <w:rPr>
          <w:rFonts w:ascii="David" w:hAnsi="David" w:cs="David"/>
          <w:rtl/>
        </w:rPr>
      </w:pPr>
    </w:p>
    <w:p w14:paraId="456A1FDC" w14:textId="77777777" w:rsidR="00F603F1" w:rsidRPr="00F04B9C" w:rsidRDefault="00F603F1" w:rsidP="00F71DDE">
      <w:pPr>
        <w:rPr>
          <w:rFonts w:ascii="David" w:hAnsi="David" w:cs="David"/>
        </w:rPr>
      </w:pPr>
    </w:p>
    <w:p w14:paraId="13551031" w14:textId="2960E1FE" w:rsidR="00F603F1" w:rsidRPr="00F04B9C" w:rsidRDefault="00F603F1" w:rsidP="00F603F1">
      <w:pPr>
        <w:bidi/>
        <w:spacing w:line="360" w:lineRule="auto"/>
        <w:rPr>
          <w:rFonts w:ascii="David" w:hAnsi="David" w:cs="David"/>
          <w:b/>
          <w:bCs/>
          <w:sz w:val="22"/>
          <w:szCs w:val="22"/>
          <w:u w:val="single"/>
        </w:rPr>
      </w:pPr>
      <w:r w:rsidRPr="008640DE">
        <w:rPr>
          <w:rFonts w:ascii="David" w:hAnsi="David" w:cs="David" w:hint="cs"/>
          <w:b/>
          <w:bCs/>
          <w:sz w:val="22"/>
          <w:szCs w:val="22"/>
          <w:highlight w:val="yellow"/>
          <w:u w:val="single"/>
          <w:rtl/>
        </w:rPr>
        <w:t>שאלה 1</w:t>
      </w:r>
      <w:r w:rsidR="00AD0B63" w:rsidRPr="008640DE">
        <w:rPr>
          <w:rFonts w:ascii="David" w:hAnsi="David" w:cs="David"/>
          <w:b/>
          <w:bCs/>
          <w:sz w:val="22"/>
          <w:szCs w:val="22"/>
          <w:highlight w:val="yellow"/>
          <w:u w:val="single"/>
        </w:rPr>
        <w:t xml:space="preserve"> </w:t>
      </w:r>
      <w:r w:rsidR="008640DE" w:rsidRPr="008640DE">
        <w:rPr>
          <w:rFonts w:ascii="David" w:hAnsi="David" w:cs="David" w:hint="cs"/>
          <w:b/>
          <w:bCs/>
          <w:sz w:val="22"/>
          <w:szCs w:val="22"/>
          <w:highlight w:val="yellow"/>
          <w:u w:val="single"/>
          <w:rtl/>
        </w:rPr>
        <w:t xml:space="preserve"> - חישוב שינוי בתוצר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במונחים נומינליים וריאליים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בהינתן נתוני תוצר מפורטים ומחירים</w:t>
      </w:r>
    </w:p>
    <w:p w14:paraId="3F297F7F" w14:textId="77777777" w:rsidR="00AD0B63" w:rsidRDefault="00F603F1" w:rsidP="00F603F1">
      <w:pPr>
        <w:bidi/>
        <w:spacing w:line="360" w:lineRule="auto"/>
        <w:rPr>
          <w:rFonts w:ascii="David" w:hAnsi="David" w:cs="David"/>
          <w:sz w:val="22"/>
          <w:szCs w:val="22"/>
        </w:rPr>
      </w:pPr>
      <w:r w:rsidRPr="00F04B9C">
        <w:rPr>
          <w:rFonts w:ascii="David" w:hAnsi="David" w:cs="David" w:hint="cs"/>
          <w:sz w:val="22"/>
          <w:szCs w:val="22"/>
          <w:rtl/>
        </w:rPr>
        <w:t xml:space="preserve">במשק א' מייצרים רק שני מוצרים: תפוחים ובננות. </w:t>
      </w:r>
    </w:p>
    <w:p w14:paraId="2AB31172" w14:textId="77777777" w:rsidR="00AD0B63" w:rsidRDefault="00F603F1" w:rsidP="00AD0B63">
      <w:pPr>
        <w:bidi/>
        <w:spacing w:line="360" w:lineRule="auto"/>
        <w:rPr>
          <w:rFonts w:ascii="David" w:hAnsi="David" w:cs="David"/>
          <w:sz w:val="22"/>
          <w:szCs w:val="22"/>
        </w:rPr>
      </w:pPr>
      <w:r w:rsidRPr="00F04B9C">
        <w:rPr>
          <w:rFonts w:ascii="David" w:hAnsi="David" w:cs="David" w:hint="cs"/>
          <w:sz w:val="22"/>
          <w:szCs w:val="22"/>
          <w:rtl/>
        </w:rPr>
        <w:t xml:space="preserve">ידוע כי בשנת 2018 ייצרו במשק א' 1,000 תפוחים ו-400 בננות. </w:t>
      </w:r>
    </w:p>
    <w:p w14:paraId="415AF667" w14:textId="360CF8D7" w:rsidR="00F603F1" w:rsidRPr="00F04B9C" w:rsidRDefault="00F603F1" w:rsidP="00AD0B63">
      <w:pPr>
        <w:bidi/>
        <w:spacing w:line="360" w:lineRule="auto"/>
        <w:rPr>
          <w:rFonts w:ascii="David" w:hAnsi="David" w:cs="David"/>
          <w:sz w:val="22"/>
          <w:szCs w:val="22"/>
          <w:rtl/>
        </w:rPr>
      </w:pPr>
      <w:r w:rsidRPr="00F04B9C">
        <w:rPr>
          <w:rFonts w:ascii="David" w:hAnsi="David" w:cs="David" w:hint="cs"/>
          <w:sz w:val="22"/>
          <w:szCs w:val="22"/>
          <w:rtl/>
        </w:rPr>
        <w:t xml:space="preserve">כמו כן בשנת 2018 המחיר של תפוח היה 10 ₪ ליחידה ואילו המחיר של בננה היה 20 ₪ ליחידה. </w:t>
      </w:r>
    </w:p>
    <w:p w14:paraId="4C14E3A2" w14:textId="77777777" w:rsidR="00AD0B63" w:rsidRDefault="00F603F1" w:rsidP="00F603F1">
      <w:pPr>
        <w:bidi/>
        <w:spacing w:line="360" w:lineRule="auto"/>
        <w:jc w:val="both"/>
        <w:rPr>
          <w:rFonts w:ascii="David" w:hAnsi="David" w:cs="David"/>
          <w:sz w:val="22"/>
          <w:szCs w:val="22"/>
        </w:rPr>
      </w:pPr>
      <w:r w:rsidRPr="00F04B9C">
        <w:rPr>
          <w:rFonts w:ascii="David" w:hAnsi="David" w:cs="David" w:hint="cs"/>
          <w:sz w:val="22"/>
          <w:szCs w:val="22"/>
          <w:rtl/>
        </w:rPr>
        <w:t xml:space="preserve">בשנת 2019 ייצרו במשק א' 1,100 תפוחים ו-500 בננות. </w:t>
      </w:r>
    </w:p>
    <w:p w14:paraId="59AB95A6" w14:textId="32B104E0" w:rsidR="00F603F1" w:rsidRPr="00F04B9C" w:rsidRDefault="00F603F1" w:rsidP="00AD0B63">
      <w:pPr>
        <w:bidi/>
        <w:spacing w:line="360" w:lineRule="auto"/>
        <w:jc w:val="both"/>
        <w:rPr>
          <w:rFonts w:ascii="David" w:hAnsi="David" w:cs="David"/>
          <w:sz w:val="22"/>
          <w:szCs w:val="22"/>
          <w:rtl/>
        </w:rPr>
      </w:pPr>
      <w:r w:rsidRPr="00F04B9C">
        <w:rPr>
          <w:rFonts w:ascii="David" w:hAnsi="David" w:cs="David" w:hint="cs"/>
          <w:sz w:val="22"/>
          <w:szCs w:val="22"/>
          <w:rtl/>
        </w:rPr>
        <w:t xml:space="preserve">כמו כן ידוע כי בשנת 2019 המחיר של תפוח הינו 15 ₪ ליחידה ואילו המחיר של בננה הינו 30 ₪ ליחידה. </w:t>
      </w:r>
    </w:p>
    <w:p w14:paraId="2698DF0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נדרש לחשב את שיעור השינוי בתוצר הנומינלי ואת שיעור השינוי בתוצר הריאלי.</w:t>
      </w:r>
    </w:p>
    <w:p w14:paraId="51B16563" w14:textId="77777777" w:rsidR="00F603F1" w:rsidRPr="00F04B9C" w:rsidRDefault="00F603F1" w:rsidP="00F603F1">
      <w:pPr>
        <w:bidi/>
        <w:spacing w:line="360" w:lineRule="auto"/>
        <w:rPr>
          <w:rFonts w:ascii="David" w:hAnsi="David" w:cs="David"/>
          <w:b/>
          <w:bCs/>
          <w:sz w:val="22"/>
          <w:szCs w:val="22"/>
          <w:u w:val="single"/>
          <w:rtl/>
        </w:rPr>
      </w:pPr>
    </w:p>
    <w:p w14:paraId="1D8B703E"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פתרון לשאלה 1</w:t>
      </w:r>
    </w:p>
    <w:p w14:paraId="095DB5DF" w14:textId="77777777" w:rsidR="00F603F1" w:rsidRPr="00F04B9C" w:rsidRDefault="00F603F1" w:rsidP="00F603F1">
      <w:pPr>
        <w:bidi/>
        <w:spacing w:line="360" w:lineRule="auto"/>
        <w:rPr>
          <w:rFonts w:ascii="David" w:hAnsi="David" w:cs="David"/>
          <w:b/>
          <w:bCs/>
          <w:sz w:val="22"/>
          <w:szCs w:val="22"/>
          <w:u w:val="single"/>
          <w:rtl/>
        </w:rPr>
      </w:pPr>
    </w:p>
    <w:p w14:paraId="6B16DA17"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נחשב תחילה את התוצר הנומילי</w:t>
      </w:r>
    </w:p>
    <w:p w14:paraId="3EC050C8" w14:textId="77777777" w:rsidR="00AD0B63" w:rsidRDefault="00AD0B63" w:rsidP="00F603F1">
      <w:pPr>
        <w:bidi/>
        <w:spacing w:line="360" w:lineRule="auto"/>
        <w:rPr>
          <w:rFonts w:ascii="David" w:hAnsi="David" w:cs="David"/>
          <w:sz w:val="22"/>
          <w:szCs w:val="22"/>
          <w:rtl/>
        </w:rPr>
      </w:pPr>
      <w:r w:rsidRPr="00AD0B63">
        <w:rPr>
          <w:rFonts w:ascii="David" w:hAnsi="David" w:cs="David" w:hint="cs"/>
          <w:sz w:val="22"/>
          <w:szCs w:val="22"/>
          <w:rtl/>
        </w:rPr>
        <w:t xml:space="preserve">תוצר נומינלי = שווי התוצר בערכים כספיים. </w:t>
      </w:r>
    </w:p>
    <w:p w14:paraId="66B99964" w14:textId="2AACB59F" w:rsidR="00F603F1" w:rsidRDefault="00AD0B63" w:rsidP="00AD0B63">
      <w:pPr>
        <w:bidi/>
        <w:spacing w:line="360" w:lineRule="auto"/>
        <w:rPr>
          <w:rFonts w:ascii="David" w:hAnsi="David" w:cs="David"/>
          <w:sz w:val="22"/>
          <w:szCs w:val="22"/>
          <w:rtl/>
        </w:rPr>
      </w:pPr>
      <w:r>
        <w:rPr>
          <w:rFonts w:ascii="David" w:hAnsi="David" w:cs="David" w:hint="cs"/>
          <w:sz w:val="22"/>
          <w:szCs w:val="22"/>
          <w:rtl/>
        </w:rPr>
        <w:t xml:space="preserve">בעצם, מכפלת היקף הייצור בשווי התוצרת = תוצר נומינלי. </w:t>
      </w:r>
    </w:p>
    <w:p w14:paraId="4200754E" w14:textId="5FE891AA" w:rsidR="00AD0B63" w:rsidRPr="00AD0B63" w:rsidRDefault="00AD0B63" w:rsidP="00AD0B63">
      <w:pPr>
        <w:bidi/>
        <w:spacing w:line="360" w:lineRule="auto"/>
        <w:rPr>
          <w:rFonts w:ascii="David" w:hAnsi="David" w:cs="David"/>
          <w:sz w:val="22"/>
          <w:szCs w:val="22"/>
        </w:rPr>
      </w:pPr>
      <w:r>
        <w:rPr>
          <w:rFonts w:ascii="David" w:hAnsi="David" w:cs="David" w:hint="cs"/>
          <w:sz w:val="22"/>
          <w:szCs w:val="22"/>
          <w:rtl/>
        </w:rPr>
        <w:t xml:space="preserve">כל שעלינו לעשות הוא: לחשב את סך שווי הייצור בכל שנה על פי הנתונים </w:t>
      </w:r>
      <w:r>
        <w:rPr>
          <w:rFonts w:ascii="David" w:hAnsi="David" w:cs="David"/>
          <w:sz w:val="22"/>
          <w:szCs w:val="22"/>
          <w:rtl/>
        </w:rPr>
        <w:t>–</w:t>
      </w:r>
      <w:r>
        <w:rPr>
          <w:rFonts w:ascii="David" w:hAnsi="David" w:cs="David" w:hint="cs"/>
          <w:sz w:val="22"/>
          <w:szCs w:val="22"/>
          <w:rtl/>
        </w:rPr>
        <w:t xml:space="preserve"> כאשר השינוי באחוזים בין שווי התוצרת במעבר בין שנים אלו הוא השינוי בתוצר הנומינלי. </w:t>
      </w:r>
    </w:p>
    <w:p w14:paraId="0246D19C" w14:textId="782908B0" w:rsidR="00AD0B63" w:rsidRDefault="00AD0B63">
      <w:pPr>
        <w:rPr>
          <w:rFonts w:ascii="David" w:hAnsi="David" w:cs="David"/>
          <w:b/>
          <w:bCs/>
          <w:sz w:val="22"/>
          <w:szCs w:val="22"/>
          <w:u w:val="single"/>
          <w:rtl/>
        </w:rPr>
      </w:pPr>
      <w:r>
        <w:rPr>
          <w:rFonts w:ascii="David" w:hAnsi="David" w:cs="David"/>
          <w:b/>
          <w:bCs/>
          <w:sz w:val="22"/>
          <w:szCs w:val="22"/>
          <w:u w:val="single"/>
          <w:rtl/>
        </w:rPr>
        <w:br w:type="page"/>
      </w:r>
    </w:p>
    <w:p w14:paraId="593F3149" w14:textId="77777777" w:rsidR="00AD0B63" w:rsidRPr="00F04B9C" w:rsidRDefault="00AD0B63" w:rsidP="00AD0B63">
      <w:pPr>
        <w:bidi/>
        <w:spacing w:line="360" w:lineRule="auto"/>
        <w:rPr>
          <w:rFonts w:ascii="David" w:hAnsi="David" w:cs="David"/>
          <w:b/>
          <w:bCs/>
          <w:sz w:val="22"/>
          <w:szCs w:val="22"/>
          <w:u w:val="single"/>
          <w:rtl/>
        </w:rPr>
      </w:pPr>
    </w:p>
    <w:tbl>
      <w:tblPr>
        <w:tblStyle w:val="TableGrid"/>
        <w:bidiVisual/>
        <w:tblW w:w="0" w:type="auto"/>
        <w:tblLook w:val="04A0" w:firstRow="1" w:lastRow="0" w:firstColumn="1" w:lastColumn="0" w:noHBand="0" w:noVBand="1"/>
      </w:tblPr>
      <w:tblGrid>
        <w:gridCol w:w="2378"/>
        <w:gridCol w:w="726"/>
        <w:gridCol w:w="700"/>
        <w:gridCol w:w="1349"/>
      </w:tblGrid>
      <w:tr w:rsidR="00F603F1" w:rsidRPr="00F04B9C" w14:paraId="6EC9B271" w14:textId="77777777" w:rsidTr="008B56A7">
        <w:tc>
          <w:tcPr>
            <w:tcW w:w="0" w:type="auto"/>
            <w:gridSpan w:val="4"/>
          </w:tcPr>
          <w:p w14:paraId="793E86E3" w14:textId="77777777" w:rsidR="00F603F1" w:rsidRPr="00F04B9C" w:rsidRDefault="00F603F1" w:rsidP="008B56A7">
            <w:pPr>
              <w:bidi/>
              <w:spacing w:line="360" w:lineRule="auto"/>
              <w:rPr>
                <w:rFonts w:ascii="David" w:hAnsi="David" w:cs="David"/>
                <w:b/>
                <w:bCs/>
                <w:sz w:val="22"/>
                <w:szCs w:val="22"/>
                <w:rtl/>
              </w:rPr>
            </w:pPr>
            <w:bookmarkStart w:id="36" w:name="_Hlk37944761"/>
            <w:r w:rsidRPr="00F04B9C">
              <w:rPr>
                <w:rFonts w:ascii="David" w:hAnsi="David" w:cs="David" w:hint="cs"/>
                <w:b/>
                <w:bCs/>
                <w:sz w:val="22"/>
                <w:szCs w:val="22"/>
                <w:rtl/>
              </w:rPr>
              <w:t>שנת 2018-במחירים שוטפים (כלומר במחירים של שנת 2018)</w:t>
            </w:r>
          </w:p>
        </w:tc>
      </w:tr>
      <w:tr w:rsidR="00F603F1" w:rsidRPr="00F04B9C" w14:paraId="129F78CD" w14:textId="77777777" w:rsidTr="008B56A7">
        <w:tc>
          <w:tcPr>
            <w:tcW w:w="0" w:type="auto"/>
          </w:tcPr>
          <w:p w14:paraId="4ACF7C2E" w14:textId="77777777" w:rsidR="00F603F1" w:rsidRPr="00F04B9C" w:rsidRDefault="00F603F1" w:rsidP="008B56A7">
            <w:pPr>
              <w:bidi/>
              <w:spacing w:line="360" w:lineRule="auto"/>
              <w:rPr>
                <w:rFonts w:ascii="David" w:hAnsi="David" w:cs="David"/>
                <w:b/>
                <w:bCs/>
                <w:sz w:val="22"/>
                <w:szCs w:val="22"/>
                <w:rtl/>
              </w:rPr>
            </w:pPr>
          </w:p>
        </w:tc>
        <w:tc>
          <w:tcPr>
            <w:tcW w:w="0" w:type="auto"/>
          </w:tcPr>
          <w:p w14:paraId="14DBD68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50C2403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4725DD1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w:t>
            </w:r>
          </w:p>
        </w:tc>
      </w:tr>
      <w:tr w:rsidR="00F603F1" w:rsidRPr="00F04B9C" w14:paraId="3740BEC1" w14:textId="77777777" w:rsidTr="008B56A7">
        <w:trPr>
          <w:trHeight w:val="58"/>
        </w:trPr>
        <w:tc>
          <w:tcPr>
            <w:tcW w:w="0" w:type="auto"/>
          </w:tcPr>
          <w:p w14:paraId="0AEA01D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4E55D69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w:t>
            </w:r>
          </w:p>
        </w:tc>
        <w:tc>
          <w:tcPr>
            <w:tcW w:w="0" w:type="auto"/>
          </w:tcPr>
          <w:p w14:paraId="4E1578B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w:t>
            </w:r>
          </w:p>
        </w:tc>
        <w:tc>
          <w:tcPr>
            <w:tcW w:w="0" w:type="auto"/>
          </w:tcPr>
          <w:p w14:paraId="28C561A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10,000</w:t>
            </w:r>
          </w:p>
        </w:tc>
      </w:tr>
      <w:tr w:rsidR="00F603F1" w:rsidRPr="00F04B9C" w14:paraId="45612D04" w14:textId="77777777" w:rsidTr="008B56A7">
        <w:tc>
          <w:tcPr>
            <w:tcW w:w="0" w:type="auto"/>
          </w:tcPr>
          <w:p w14:paraId="49E2BF9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1ADCD6A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400</w:t>
            </w:r>
          </w:p>
        </w:tc>
        <w:tc>
          <w:tcPr>
            <w:tcW w:w="0" w:type="auto"/>
          </w:tcPr>
          <w:p w14:paraId="2523937F"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w:t>
            </w:r>
          </w:p>
        </w:tc>
        <w:tc>
          <w:tcPr>
            <w:tcW w:w="0" w:type="auto"/>
          </w:tcPr>
          <w:p w14:paraId="60DE25E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8,000</w:t>
            </w:r>
          </w:p>
        </w:tc>
      </w:tr>
      <w:tr w:rsidR="00F603F1" w:rsidRPr="00F04B9C" w14:paraId="5CC6005F" w14:textId="77777777" w:rsidTr="008B56A7">
        <w:tc>
          <w:tcPr>
            <w:tcW w:w="0" w:type="auto"/>
          </w:tcPr>
          <w:p w14:paraId="3C08D65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 בשנת 2018</w:t>
            </w:r>
          </w:p>
        </w:tc>
        <w:tc>
          <w:tcPr>
            <w:tcW w:w="0" w:type="auto"/>
          </w:tcPr>
          <w:p w14:paraId="3A135997" w14:textId="77777777" w:rsidR="00F603F1" w:rsidRPr="00F04B9C" w:rsidRDefault="00F603F1" w:rsidP="008B56A7">
            <w:pPr>
              <w:bidi/>
              <w:spacing w:line="360" w:lineRule="auto"/>
              <w:rPr>
                <w:rFonts w:ascii="David" w:hAnsi="David" w:cs="David"/>
                <w:b/>
                <w:bCs/>
                <w:sz w:val="22"/>
                <w:szCs w:val="22"/>
                <w:rtl/>
              </w:rPr>
            </w:pPr>
          </w:p>
        </w:tc>
        <w:tc>
          <w:tcPr>
            <w:tcW w:w="0" w:type="auto"/>
          </w:tcPr>
          <w:p w14:paraId="1360C01D" w14:textId="77777777" w:rsidR="00F603F1" w:rsidRPr="00F04B9C" w:rsidRDefault="00F603F1" w:rsidP="008B56A7">
            <w:pPr>
              <w:bidi/>
              <w:spacing w:line="360" w:lineRule="auto"/>
              <w:rPr>
                <w:rFonts w:ascii="David" w:hAnsi="David" w:cs="David"/>
                <w:b/>
                <w:bCs/>
                <w:sz w:val="22"/>
                <w:szCs w:val="22"/>
                <w:rtl/>
              </w:rPr>
            </w:pPr>
          </w:p>
        </w:tc>
        <w:tc>
          <w:tcPr>
            <w:tcW w:w="0" w:type="auto"/>
          </w:tcPr>
          <w:p w14:paraId="01B6CC3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18,000</w:t>
            </w:r>
          </w:p>
        </w:tc>
      </w:tr>
      <w:bookmarkEnd w:id="36"/>
    </w:tbl>
    <w:p w14:paraId="33092FE8" w14:textId="77777777" w:rsidR="00F603F1" w:rsidRPr="00F04B9C" w:rsidRDefault="00F603F1" w:rsidP="00F603F1">
      <w:pPr>
        <w:bidi/>
        <w:spacing w:line="360" w:lineRule="auto"/>
        <w:rPr>
          <w:rFonts w:ascii="David" w:hAnsi="David" w:cs="David"/>
          <w:b/>
          <w:bCs/>
          <w:sz w:val="22"/>
          <w:szCs w:val="22"/>
          <w:u w:val="single"/>
          <w:rtl/>
        </w:rPr>
      </w:pPr>
    </w:p>
    <w:tbl>
      <w:tblPr>
        <w:tblStyle w:val="TableGrid"/>
        <w:bidiVisual/>
        <w:tblW w:w="0" w:type="auto"/>
        <w:tblLook w:val="04A0" w:firstRow="1" w:lastRow="0" w:firstColumn="1" w:lastColumn="0" w:noHBand="0" w:noVBand="1"/>
      </w:tblPr>
      <w:tblGrid>
        <w:gridCol w:w="2378"/>
        <w:gridCol w:w="726"/>
        <w:gridCol w:w="700"/>
        <w:gridCol w:w="1349"/>
      </w:tblGrid>
      <w:tr w:rsidR="00F603F1" w:rsidRPr="00F04B9C" w14:paraId="73DB108C" w14:textId="77777777" w:rsidTr="008B56A7">
        <w:tc>
          <w:tcPr>
            <w:tcW w:w="0" w:type="auto"/>
            <w:gridSpan w:val="4"/>
          </w:tcPr>
          <w:p w14:paraId="027F974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שנת 2019-במחירים שוטפים (כלומר במחירים של שנת 2019)</w:t>
            </w:r>
          </w:p>
        </w:tc>
      </w:tr>
      <w:tr w:rsidR="00F603F1" w:rsidRPr="00F04B9C" w14:paraId="75906D07" w14:textId="77777777" w:rsidTr="008B56A7">
        <w:tc>
          <w:tcPr>
            <w:tcW w:w="0" w:type="auto"/>
          </w:tcPr>
          <w:p w14:paraId="3616CCF0" w14:textId="77777777" w:rsidR="00F603F1" w:rsidRPr="00F04B9C" w:rsidRDefault="00F603F1" w:rsidP="008B56A7">
            <w:pPr>
              <w:bidi/>
              <w:spacing w:line="360" w:lineRule="auto"/>
              <w:rPr>
                <w:rFonts w:ascii="David" w:hAnsi="David" w:cs="David"/>
                <w:b/>
                <w:bCs/>
                <w:sz w:val="22"/>
                <w:szCs w:val="22"/>
                <w:rtl/>
              </w:rPr>
            </w:pPr>
          </w:p>
        </w:tc>
        <w:tc>
          <w:tcPr>
            <w:tcW w:w="0" w:type="auto"/>
          </w:tcPr>
          <w:p w14:paraId="23C0EA2E"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3AE4BC2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74121A8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w:t>
            </w:r>
          </w:p>
        </w:tc>
      </w:tr>
      <w:tr w:rsidR="00F603F1" w:rsidRPr="00F04B9C" w14:paraId="584EF1B6" w14:textId="77777777" w:rsidTr="008B56A7">
        <w:tc>
          <w:tcPr>
            <w:tcW w:w="0" w:type="auto"/>
          </w:tcPr>
          <w:p w14:paraId="40B3AA6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479C9A1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1,100</w:t>
            </w:r>
          </w:p>
        </w:tc>
        <w:tc>
          <w:tcPr>
            <w:tcW w:w="0" w:type="auto"/>
          </w:tcPr>
          <w:p w14:paraId="5DD137EE"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15</w:t>
            </w:r>
          </w:p>
        </w:tc>
        <w:tc>
          <w:tcPr>
            <w:tcW w:w="0" w:type="auto"/>
          </w:tcPr>
          <w:p w14:paraId="3E5B86C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16,500</w:t>
            </w:r>
          </w:p>
        </w:tc>
      </w:tr>
      <w:tr w:rsidR="00F603F1" w:rsidRPr="00F04B9C" w14:paraId="2D4D1636" w14:textId="77777777" w:rsidTr="008B56A7">
        <w:tc>
          <w:tcPr>
            <w:tcW w:w="0" w:type="auto"/>
          </w:tcPr>
          <w:p w14:paraId="679BB66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5BB1346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500</w:t>
            </w:r>
          </w:p>
        </w:tc>
        <w:tc>
          <w:tcPr>
            <w:tcW w:w="0" w:type="auto"/>
          </w:tcPr>
          <w:p w14:paraId="3833587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30</w:t>
            </w:r>
          </w:p>
        </w:tc>
        <w:tc>
          <w:tcPr>
            <w:tcW w:w="0" w:type="auto"/>
          </w:tcPr>
          <w:p w14:paraId="24D57DF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15,000</w:t>
            </w:r>
          </w:p>
        </w:tc>
      </w:tr>
      <w:tr w:rsidR="00F603F1" w:rsidRPr="00F04B9C" w14:paraId="0F03904B" w14:textId="77777777" w:rsidTr="008B56A7">
        <w:tc>
          <w:tcPr>
            <w:tcW w:w="0" w:type="auto"/>
          </w:tcPr>
          <w:p w14:paraId="0159EE09"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 בשנת 2019</w:t>
            </w:r>
          </w:p>
        </w:tc>
        <w:tc>
          <w:tcPr>
            <w:tcW w:w="0" w:type="auto"/>
          </w:tcPr>
          <w:p w14:paraId="720D8FA1" w14:textId="77777777" w:rsidR="00F603F1" w:rsidRPr="00F04B9C" w:rsidRDefault="00F603F1" w:rsidP="008B56A7">
            <w:pPr>
              <w:bidi/>
              <w:spacing w:line="360" w:lineRule="auto"/>
              <w:rPr>
                <w:rFonts w:ascii="David" w:hAnsi="David" w:cs="David"/>
                <w:b/>
                <w:bCs/>
                <w:sz w:val="22"/>
                <w:szCs w:val="22"/>
                <w:rtl/>
              </w:rPr>
            </w:pPr>
          </w:p>
        </w:tc>
        <w:tc>
          <w:tcPr>
            <w:tcW w:w="0" w:type="auto"/>
          </w:tcPr>
          <w:p w14:paraId="0D4C14D2" w14:textId="77777777" w:rsidR="00F603F1" w:rsidRPr="00F04B9C" w:rsidRDefault="00F603F1" w:rsidP="008B56A7">
            <w:pPr>
              <w:bidi/>
              <w:spacing w:line="360" w:lineRule="auto"/>
              <w:rPr>
                <w:rFonts w:ascii="David" w:hAnsi="David" w:cs="David"/>
                <w:b/>
                <w:bCs/>
                <w:sz w:val="22"/>
                <w:szCs w:val="22"/>
                <w:rtl/>
              </w:rPr>
            </w:pPr>
          </w:p>
        </w:tc>
        <w:tc>
          <w:tcPr>
            <w:tcW w:w="0" w:type="auto"/>
          </w:tcPr>
          <w:p w14:paraId="3AC76893"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31,500</w:t>
            </w:r>
          </w:p>
        </w:tc>
      </w:tr>
    </w:tbl>
    <w:p w14:paraId="5D5176F6" w14:textId="77777777" w:rsidR="00F603F1" w:rsidRPr="00F04B9C" w:rsidRDefault="00F603F1" w:rsidP="00F603F1">
      <w:pPr>
        <w:bidi/>
        <w:spacing w:line="360" w:lineRule="auto"/>
        <w:rPr>
          <w:rFonts w:ascii="David" w:hAnsi="David" w:cs="David"/>
          <w:b/>
          <w:bCs/>
          <w:sz w:val="22"/>
          <w:szCs w:val="22"/>
          <w:u w:val="single"/>
          <w:rtl/>
        </w:rPr>
      </w:pPr>
    </w:p>
    <w:p w14:paraId="194DA64B"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שיעור השינוי בתוצר הנומינלי</w:t>
      </w:r>
    </w:p>
    <w:p w14:paraId="52F14670" w14:textId="4AC1BEB3" w:rsidR="00F603F1" w:rsidRDefault="00AD0B63" w:rsidP="00F603F1">
      <w:pPr>
        <w:bidi/>
        <w:spacing w:line="360" w:lineRule="auto"/>
        <w:rPr>
          <w:rFonts w:ascii="David" w:hAnsi="David" w:cs="David"/>
          <w:sz w:val="22"/>
          <w:szCs w:val="22"/>
          <w:rtl/>
        </w:rPr>
      </w:pPr>
      <w:r>
        <w:rPr>
          <w:rFonts w:ascii="David" w:hAnsi="David" w:cs="David" w:hint="cs"/>
          <w:sz w:val="22"/>
          <w:szCs w:val="22"/>
          <w:rtl/>
        </w:rPr>
        <w:t xml:space="preserve">השינוי בסך התוצר הנומינלי באחוזים </w:t>
      </w:r>
      <w:r>
        <w:rPr>
          <w:rFonts w:ascii="David" w:hAnsi="David" w:cs="David"/>
          <w:sz w:val="22"/>
          <w:szCs w:val="22"/>
        </w:rPr>
        <w:t>i</w:t>
      </w:r>
      <w:r>
        <w:rPr>
          <w:rFonts w:ascii="David" w:hAnsi="David" w:cs="David" w:hint="cs"/>
          <w:sz w:val="22"/>
          <w:szCs w:val="22"/>
          <w:rtl/>
        </w:rPr>
        <w:t xml:space="preserve"> מתקבל בתור היחס בין שווי התוצר בשנה ה״חדשה״ לבין שווי התוצר בשנה ה״קודמת״ וכל זה </w:t>
      </w:r>
      <w:r>
        <w:rPr>
          <w:rFonts w:ascii="David" w:hAnsi="David" w:cs="David"/>
          <w:sz w:val="22"/>
          <w:szCs w:val="22"/>
          <w:rtl/>
        </w:rPr>
        <w:t>–</w:t>
      </w:r>
      <w:r>
        <w:rPr>
          <w:rFonts w:ascii="David" w:hAnsi="David" w:cs="David" w:hint="cs"/>
          <w:sz w:val="22"/>
          <w:szCs w:val="22"/>
          <w:rtl/>
        </w:rPr>
        <w:t xml:space="preserve"> פחות 1. </w:t>
      </w:r>
    </w:p>
    <w:p w14:paraId="338F48FD" w14:textId="77777777" w:rsidR="00AD0B63" w:rsidRPr="00F04B9C" w:rsidRDefault="00AD0B63" w:rsidP="00AD0B63">
      <w:pPr>
        <w:bidi/>
        <w:spacing w:line="360" w:lineRule="auto"/>
        <w:rPr>
          <w:rFonts w:ascii="David" w:hAnsi="David" w:cs="David"/>
          <w:sz w:val="22"/>
          <w:szCs w:val="22"/>
          <w:rtl/>
        </w:rPr>
      </w:pPr>
    </w:p>
    <w:p w14:paraId="0D282390" w14:textId="49E29305" w:rsidR="00F603F1" w:rsidRPr="00F04B9C" w:rsidRDefault="00F603F1" w:rsidP="00F603F1">
      <w:pPr>
        <w:bidi/>
        <w:spacing w:line="360" w:lineRule="auto"/>
        <w:rPr>
          <w:rFonts w:ascii="David" w:hAnsi="David" w:cs="David"/>
          <w:i/>
          <w:sz w:val="22"/>
          <w:szCs w:val="22"/>
        </w:rPr>
      </w:pPr>
      <m:oMathPara>
        <m:oMath>
          <m:r>
            <w:rPr>
              <w:rFonts w:ascii="Cambria Math" w:hAnsi="Cambria Math" w:cs="David" w:hint="cs"/>
              <w:sz w:val="22"/>
              <w:szCs w:val="22"/>
            </w:rPr>
            <m:t>i=</m:t>
          </m:r>
          <m:f>
            <m:fPr>
              <m:ctrlPr>
                <w:rPr>
                  <w:rFonts w:ascii="Cambria Math" w:hAnsi="Cambria Math" w:cs="David"/>
                  <w:i/>
                  <w:sz w:val="22"/>
                  <w:szCs w:val="22"/>
                </w:rPr>
              </m:ctrlPr>
            </m:fPr>
            <m:num>
              <m:r>
                <w:rPr>
                  <w:rFonts w:ascii="Cambria Math" w:hAnsi="Cambria Math" w:cs="David"/>
                  <w:sz w:val="22"/>
                  <w:szCs w:val="22"/>
                </w:rPr>
                <m:t>Toza</m:t>
              </m:r>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New</m:t>
                  </m:r>
                </m:sub>
              </m:sSub>
              <m:ctrlPr>
                <w:rPr>
                  <w:rFonts w:ascii="Cambria Math" w:hAnsi="Cambria Math" w:cs="David"/>
                  <w:i/>
                  <w:sz w:val="22"/>
                  <w:szCs w:val="22"/>
                  <w:rtl/>
                </w:rPr>
              </m:ctrlPr>
            </m:num>
            <m:den>
              <m:r>
                <w:rPr>
                  <w:rFonts w:ascii="Cambria Math" w:hAnsi="Cambria Math" w:cs="David"/>
                  <w:sz w:val="22"/>
                  <w:szCs w:val="22"/>
                </w:rPr>
                <m:t>Toza</m:t>
              </m:r>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Old</m:t>
                  </m:r>
                </m:sub>
              </m:sSub>
            </m:den>
          </m:f>
          <m:r>
            <w:rPr>
              <w:rFonts w:ascii="Cambria Math" w:hAnsi="Cambria Math" w:cs="David"/>
              <w:sz w:val="22"/>
              <w:szCs w:val="22"/>
            </w:rPr>
            <m:t>-1=</m:t>
          </m:r>
          <m:f>
            <m:fPr>
              <m:ctrlPr>
                <w:rPr>
                  <w:rFonts w:ascii="Cambria Math" w:hAnsi="Cambria Math" w:cs="David" w:hint="cs"/>
                  <w:i/>
                  <w:sz w:val="22"/>
                  <w:szCs w:val="22"/>
                </w:rPr>
              </m:ctrlPr>
            </m:fPr>
            <m:num>
              <m:r>
                <w:rPr>
                  <w:rFonts w:ascii="Cambria Math" w:hAnsi="Cambria Math" w:cs="David" w:hint="cs"/>
                  <w:sz w:val="22"/>
                  <w:szCs w:val="22"/>
                </w:rPr>
                <m:t>31,500</m:t>
              </m:r>
            </m:num>
            <m:den>
              <m:r>
                <w:rPr>
                  <w:rFonts w:ascii="Cambria Math" w:hAnsi="Cambria Math" w:cs="David" w:hint="cs"/>
                  <w:sz w:val="22"/>
                  <w:szCs w:val="22"/>
                </w:rPr>
                <m:t>18,000</m:t>
              </m:r>
            </m:den>
          </m:f>
          <m:r>
            <w:rPr>
              <w:rFonts w:ascii="Cambria Math" w:hAnsi="Cambria Math" w:cs="David" w:hint="cs"/>
              <w:sz w:val="22"/>
              <w:szCs w:val="22"/>
            </w:rPr>
            <m:t>-1=0.75</m:t>
          </m:r>
          <m:r>
            <w:rPr>
              <w:rFonts w:ascii="Cambria Math" w:hAnsi="Cambria Math" w:cs="David"/>
              <w:sz w:val="22"/>
              <w:szCs w:val="22"/>
            </w:rPr>
            <m:t>=75%</m:t>
          </m:r>
        </m:oMath>
      </m:oMathPara>
    </w:p>
    <w:p w14:paraId="57E8FBDD" w14:textId="00A90E49" w:rsidR="00F603F1" w:rsidRPr="00AD0B63" w:rsidRDefault="00AD0B63" w:rsidP="00F603F1">
      <w:pPr>
        <w:bidi/>
        <w:spacing w:line="360" w:lineRule="auto"/>
        <w:rPr>
          <w:rFonts w:ascii="David" w:hAnsi="David" w:cs="David"/>
          <w:sz w:val="22"/>
          <w:szCs w:val="22"/>
          <w:rtl/>
        </w:rPr>
      </w:pPr>
      <w:r w:rsidRPr="00AD0B63">
        <w:rPr>
          <w:rFonts w:ascii="David" w:hAnsi="David" w:cs="David" w:hint="cs"/>
          <w:sz w:val="22"/>
          <w:szCs w:val="22"/>
          <w:rtl/>
        </w:rPr>
        <w:t xml:space="preserve">שיעור העלייה בתוצר הנומינלי הוא 75%. </w:t>
      </w:r>
    </w:p>
    <w:p w14:paraId="2013421A" w14:textId="77777777" w:rsidR="00F603F1" w:rsidRPr="00F04B9C" w:rsidRDefault="00F603F1" w:rsidP="00F603F1">
      <w:pPr>
        <w:bidi/>
        <w:spacing w:line="360" w:lineRule="auto"/>
        <w:rPr>
          <w:rFonts w:ascii="David" w:hAnsi="David" w:cs="David"/>
          <w:b/>
          <w:bCs/>
          <w:sz w:val="22"/>
          <w:szCs w:val="22"/>
          <w:u w:val="single"/>
          <w:rtl/>
        </w:rPr>
      </w:pPr>
    </w:p>
    <w:p w14:paraId="4FCEC838" w14:textId="77777777" w:rsidR="00F603F1" w:rsidRPr="00F04B9C" w:rsidRDefault="00F603F1" w:rsidP="00F603F1">
      <w:pPr>
        <w:bidi/>
        <w:spacing w:line="360" w:lineRule="auto"/>
        <w:rPr>
          <w:rFonts w:ascii="David" w:hAnsi="David" w:cs="David"/>
          <w:b/>
          <w:bCs/>
          <w:sz w:val="22"/>
          <w:szCs w:val="22"/>
          <w:u w:val="single"/>
          <w:rtl/>
        </w:rPr>
      </w:pPr>
    </w:p>
    <w:p w14:paraId="4AE3FCA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u w:val="single"/>
          <w:rtl/>
        </w:rPr>
        <w:t>נחשב כעת את התוצר הריאלי. לשם כך נקבע את המחירים למחירים של שנת הבסיס 2018</w:t>
      </w:r>
      <w:r w:rsidRPr="00F04B9C">
        <w:rPr>
          <w:rFonts w:ascii="David" w:hAnsi="David" w:cs="David" w:hint="cs"/>
          <w:b/>
          <w:bCs/>
          <w:sz w:val="22"/>
          <w:szCs w:val="22"/>
          <w:rtl/>
        </w:rPr>
        <w:t xml:space="preserve"> </w:t>
      </w:r>
    </w:p>
    <w:p w14:paraId="2760C3F3" w14:textId="06D30FD9" w:rsidR="00F603F1" w:rsidRPr="00AD0B63" w:rsidRDefault="00AD0B63" w:rsidP="00AD0B63">
      <w:pPr>
        <w:bidi/>
        <w:spacing w:line="360" w:lineRule="auto"/>
        <w:jc w:val="both"/>
        <w:rPr>
          <w:rFonts w:ascii="David" w:hAnsi="David" w:cs="David"/>
          <w:sz w:val="22"/>
          <w:szCs w:val="22"/>
          <w:rtl/>
        </w:rPr>
      </w:pPr>
      <w:r w:rsidRPr="00AD0B63">
        <w:rPr>
          <w:rFonts w:ascii="David" w:hAnsi="David" w:cs="David" w:hint="cs"/>
          <w:sz w:val="22"/>
          <w:szCs w:val="22"/>
          <w:rtl/>
        </w:rPr>
        <w:t xml:space="preserve">אין ספק שחלה עלייה מהותית בשווי התוצר בשנים 2018 ו-2019 במונחים כספיים (נומינליים), אבל </w:t>
      </w:r>
      <w:r w:rsidRPr="00AD0B63">
        <w:rPr>
          <w:rFonts w:ascii="David" w:hAnsi="David" w:cs="David"/>
          <w:sz w:val="22"/>
          <w:szCs w:val="22"/>
          <w:rtl/>
        </w:rPr>
        <w:t>–</w:t>
      </w:r>
      <w:r w:rsidRPr="00AD0B63">
        <w:rPr>
          <w:rFonts w:ascii="David" w:hAnsi="David" w:cs="David" w:hint="cs"/>
          <w:sz w:val="22"/>
          <w:szCs w:val="22"/>
          <w:rtl/>
        </w:rPr>
        <w:t xml:space="preserve"> כדי לשקף שיעור ריאלי בתוצר </w:t>
      </w:r>
      <w:r w:rsidRPr="00AD0B63">
        <w:rPr>
          <w:rFonts w:ascii="David" w:hAnsi="David" w:cs="David"/>
          <w:sz w:val="22"/>
          <w:szCs w:val="22"/>
          <w:rtl/>
        </w:rPr>
        <w:t>–</w:t>
      </w:r>
      <w:r w:rsidRPr="00AD0B63">
        <w:rPr>
          <w:rFonts w:ascii="David" w:hAnsi="David" w:cs="David" w:hint="cs"/>
          <w:sz w:val="22"/>
          <w:szCs w:val="22"/>
          <w:rtl/>
        </w:rPr>
        <w:t xml:space="preserve"> כזה שלא נובע מעליית המחירים </w:t>
      </w:r>
      <w:r w:rsidRPr="00AD0B63">
        <w:rPr>
          <w:rFonts w:ascii="David" w:hAnsi="David" w:cs="David"/>
          <w:sz w:val="22"/>
          <w:szCs w:val="22"/>
          <w:rtl/>
        </w:rPr>
        <w:t>–</w:t>
      </w:r>
      <w:r w:rsidRPr="00AD0B63">
        <w:rPr>
          <w:rFonts w:ascii="David" w:hAnsi="David" w:cs="David" w:hint="cs"/>
          <w:sz w:val="22"/>
          <w:szCs w:val="22"/>
          <w:rtl/>
        </w:rPr>
        <w:t xml:space="preserve"> אלא מייצור בהיקפים גבוהים יותר </w:t>
      </w:r>
      <w:r w:rsidRPr="00AD0B63">
        <w:rPr>
          <w:rFonts w:ascii="David" w:hAnsi="David" w:cs="David"/>
          <w:sz w:val="22"/>
          <w:szCs w:val="22"/>
          <w:rtl/>
        </w:rPr>
        <w:t>–</w:t>
      </w:r>
      <w:r w:rsidRPr="00AD0B63">
        <w:rPr>
          <w:rFonts w:ascii="David" w:hAnsi="David" w:cs="David" w:hint="cs"/>
          <w:sz w:val="22"/>
          <w:szCs w:val="22"/>
          <w:rtl/>
        </w:rPr>
        <w:t xml:space="preserve"> עלינו לבצע פעולה נוספת. </w:t>
      </w:r>
    </w:p>
    <w:p w14:paraId="0F57EA9C" w14:textId="4C7607A1" w:rsidR="00AD0B63" w:rsidRPr="00AD0B63" w:rsidRDefault="00AD0B63" w:rsidP="00AD0B63">
      <w:pPr>
        <w:bidi/>
        <w:spacing w:line="360" w:lineRule="auto"/>
        <w:jc w:val="both"/>
        <w:rPr>
          <w:rFonts w:ascii="David" w:hAnsi="David" w:cs="David"/>
          <w:sz w:val="22"/>
          <w:szCs w:val="22"/>
          <w:rtl/>
        </w:rPr>
      </w:pPr>
      <w:r w:rsidRPr="00AD0B63">
        <w:rPr>
          <w:rFonts w:ascii="David" w:hAnsi="David" w:cs="David" w:hint="cs"/>
          <w:sz w:val="22"/>
          <w:szCs w:val="22"/>
          <w:rtl/>
        </w:rPr>
        <w:t xml:space="preserve">מה שנעשה הוא: נכפול את ערכי הייצור הפיזיים (כמה יח׳ יוצרו מכל מוצר) במחיר ליח׳ (שווי יח׳) במונחי שנת הבסיס 2018. </w:t>
      </w:r>
    </w:p>
    <w:p w14:paraId="39BA0C92" w14:textId="77777777" w:rsidR="00AD0B63" w:rsidRPr="00F04B9C" w:rsidRDefault="00AD0B63" w:rsidP="00AD0B63">
      <w:pPr>
        <w:bidi/>
        <w:spacing w:line="360" w:lineRule="auto"/>
        <w:rPr>
          <w:rFonts w:ascii="David" w:hAnsi="David" w:cs="David"/>
          <w:b/>
          <w:bCs/>
          <w:sz w:val="22"/>
          <w:szCs w:val="22"/>
          <w:rtl/>
        </w:rPr>
      </w:pPr>
    </w:p>
    <w:tbl>
      <w:tblPr>
        <w:tblStyle w:val="TableGrid"/>
        <w:bidiVisual/>
        <w:tblW w:w="0" w:type="auto"/>
        <w:tblLook w:val="04A0" w:firstRow="1" w:lastRow="0" w:firstColumn="1" w:lastColumn="0" w:noHBand="0" w:noVBand="1"/>
      </w:tblPr>
      <w:tblGrid>
        <w:gridCol w:w="3157"/>
        <w:gridCol w:w="667"/>
        <w:gridCol w:w="643"/>
        <w:gridCol w:w="1129"/>
      </w:tblGrid>
      <w:tr w:rsidR="00F603F1" w:rsidRPr="00F04B9C" w14:paraId="22A06F5A" w14:textId="77777777" w:rsidTr="008B56A7">
        <w:tc>
          <w:tcPr>
            <w:tcW w:w="0" w:type="auto"/>
            <w:gridSpan w:val="4"/>
          </w:tcPr>
          <w:p w14:paraId="586C8558" w14:textId="77777777" w:rsidR="00F603F1"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שנת 2018-במחירי קבועים של שנת 2018 שנת 2018</w:t>
            </w:r>
          </w:p>
          <w:p w14:paraId="464A11FA" w14:textId="353D3C9B" w:rsidR="00AD0B63" w:rsidRPr="00F04B9C" w:rsidRDefault="00AD0B63" w:rsidP="00AD0B63">
            <w:pPr>
              <w:bidi/>
              <w:spacing w:line="360" w:lineRule="auto"/>
              <w:rPr>
                <w:rFonts w:ascii="David" w:hAnsi="David" w:cs="David"/>
                <w:b/>
                <w:bCs/>
                <w:sz w:val="22"/>
                <w:szCs w:val="22"/>
                <w:rtl/>
              </w:rPr>
            </w:pPr>
            <w:r>
              <w:rPr>
                <w:rFonts w:ascii="David" w:hAnsi="David" w:cs="David" w:hint="cs"/>
                <w:b/>
                <w:bCs/>
                <w:sz w:val="22"/>
                <w:szCs w:val="22"/>
                <w:rtl/>
              </w:rPr>
              <w:t>חישוב ״כרגיל״</w:t>
            </w:r>
          </w:p>
        </w:tc>
      </w:tr>
      <w:tr w:rsidR="00F603F1" w:rsidRPr="00F04B9C" w14:paraId="15CA7B56" w14:textId="77777777" w:rsidTr="008B56A7">
        <w:tc>
          <w:tcPr>
            <w:tcW w:w="0" w:type="auto"/>
          </w:tcPr>
          <w:p w14:paraId="7FDC86C4" w14:textId="77777777" w:rsidR="00F603F1" w:rsidRPr="00F04B9C" w:rsidRDefault="00F603F1" w:rsidP="008B56A7">
            <w:pPr>
              <w:bidi/>
              <w:spacing w:line="360" w:lineRule="auto"/>
              <w:rPr>
                <w:rFonts w:ascii="David" w:hAnsi="David" w:cs="David"/>
                <w:b/>
                <w:bCs/>
                <w:sz w:val="22"/>
                <w:szCs w:val="22"/>
                <w:rtl/>
              </w:rPr>
            </w:pPr>
          </w:p>
        </w:tc>
        <w:tc>
          <w:tcPr>
            <w:tcW w:w="0" w:type="auto"/>
          </w:tcPr>
          <w:p w14:paraId="4A2AFA73"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6DD6E12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6789353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w:t>
            </w:r>
          </w:p>
        </w:tc>
      </w:tr>
      <w:tr w:rsidR="00F603F1" w:rsidRPr="00F04B9C" w14:paraId="13C6D7FC" w14:textId="77777777" w:rsidTr="008B56A7">
        <w:tc>
          <w:tcPr>
            <w:tcW w:w="0" w:type="auto"/>
          </w:tcPr>
          <w:p w14:paraId="13EA404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1CAF9EF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w:t>
            </w:r>
          </w:p>
        </w:tc>
        <w:tc>
          <w:tcPr>
            <w:tcW w:w="0" w:type="auto"/>
          </w:tcPr>
          <w:p w14:paraId="1871F05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w:t>
            </w:r>
          </w:p>
        </w:tc>
        <w:tc>
          <w:tcPr>
            <w:tcW w:w="0" w:type="auto"/>
          </w:tcPr>
          <w:p w14:paraId="661D796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10,000</w:t>
            </w:r>
          </w:p>
        </w:tc>
      </w:tr>
      <w:tr w:rsidR="00F603F1" w:rsidRPr="00F04B9C" w14:paraId="082250D1" w14:textId="77777777" w:rsidTr="008B56A7">
        <w:tc>
          <w:tcPr>
            <w:tcW w:w="0" w:type="auto"/>
          </w:tcPr>
          <w:p w14:paraId="4E588C2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36068BF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400</w:t>
            </w:r>
          </w:p>
        </w:tc>
        <w:tc>
          <w:tcPr>
            <w:tcW w:w="0" w:type="auto"/>
          </w:tcPr>
          <w:p w14:paraId="34335E1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w:t>
            </w:r>
          </w:p>
        </w:tc>
        <w:tc>
          <w:tcPr>
            <w:tcW w:w="0" w:type="auto"/>
          </w:tcPr>
          <w:p w14:paraId="31AE55E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8,000</w:t>
            </w:r>
          </w:p>
        </w:tc>
      </w:tr>
      <w:tr w:rsidR="00F603F1" w:rsidRPr="00F04B9C" w14:paraId="39DAE486" w14:textId="77777777" w:rsidTr="008B56A7">
        <w:tc>
          <w:tcPr>
            <w:tcW w:w="0" w:type="auto"/>
          </w:tcPr>
          <w:p w14:paraId="278329D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 לשנת 2018 במחירי 2018</w:t>
            </w:r>
          </w:p>
        </w:tc>
        <w:tc>
          <w:tcPr>
            <w:tcW w:w="0" w:type="auto"/>
          </w:tcPr>
          <w:p w14:paraId="6DE99EC8" w14:textId="77777777" w:rsidR="00F603F1" w:rsidRPr="00F04B9C" w:rsidRDefault="00F603F1" w:rsidP="008B56A7">
            <w:pPr>
              <w:bidi/>
              <w:spacing w:line="360" w:lineRule="auto"/>
              <w:rPr>
                <w:rFonts w:ascii="David" w:hAnsi="David" w:cs="David"/>
                <w:b/>
                <w:bCs/>
                <w:sz w:val="22"/>
                <w:szCs w:val="22"/>
                <w:rtl/>
              </w:rPr>
            </w:pPr>
          </w:p>
        </w:tc>
        <w:tc>
          <w:tcPr>
            <w:tcW w:w="0" w:type="auto"/>
          </w:tcPr>
          <w:p w14:paraId="367D51E6" w14:textId="77777777" w:rsidR="00F603F1" w:rsidRPr="00F04B9C" w:rsidRDefault="00F603F1" w:rsidP="008B56A7">
            <w:pPr>
              <w:bidi/>
              <w:spacing w:line="360" w:lineRule="auto"/>
              <w:rPr>
                <w:rFonts w:ascii="David" w:hAnsi="David" w:cs="David"/>
                <w:b/>
                <w:bCs/>
                <w:sz w:val="22"/>
                <w:szCs w:val="22"/>
                <w:rtl/>
              </w:rPr>
            </w:pPr>
          </w:p>
        </w:tc>
        <w:tc>
          <w:tcPr>
            <w:tcW w:w="0" w:type="auto"/>
          </w:tcPr>
          <w:p w14:paraId="00BBA5F9"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18,000</w:t>
            </w:r>
          </w:p>
        </w:tc>
      </w:tr>
    </w:tbl>
    <w:p w14:paraId="1D7DC2D2" w14:textId="350B2BD9" w:rsidR="000E29A6" w:rsidRDefault="000E29A6" w:rsidP="00F603F1">
      <w:pPr>
        <w:bidi/>
        <w:spacing w:line="360" w:lineRule="auto"/>
        <w:rPr>
          <w:rFonts w:ascii="David" w:hAnsi="David" w:cs="David"/>
          <w:b/>
          <w:bCs/>
          <w:sz w:val="22"/>
          <w:szCs w:val="22"/>
          <w:u w:val="single"/>
          <w:rtl/>
        </w:rPr>
      </w:pPr>
    </w:p>
    <w:p w14:paraId="089DFB5A" w14:textId="77777777" w:rsidR="000E29A6" w:rsidRDefault="000E29A6">
      <w:pPr>
        <w:rPr>
          <w:rFonts w:ascii="David" w:hAnsi="David" w:cs="David"/>
          <w:b/>
          <w:bCs/>
          <w:sz w:val="22"/>
          <w:szCs w:val="22"/>
          <w:u w:val="single"/>
          <w:rtl/>
        </w:rPr>
      </w:pPr>
      <w:r>
        <w:rPr>
          <w:rFonts w:ascii="David" w:hAnsi="David" w:cs="David"/>
          <w:b/>
          <w:bCs/>
          <w:sz w:val="22"/>
          <w:szCs w:val="22"/>
          <w:u w:val="single"/>
          <w:rtl/>
        </w:rPr>
        <w:br w:type="page"/>
      </w:r>
    </w:p>
    <w:p w14:paraId="5DB99EBA" w14:textId="77777777" w:rsidR="00F603F1" w:rsidRPr="00F04B9C" w:rsidRDefault="00F603F1" w:rsidP="00F603F1">
      <w:pPr>
        <w:bidi/>
        <w:spacing w:line="360" w:lineRule="auto"/>
        <w:rPr>
          <w:rFonts w:ascii="David" w:hAnsi="David" w:cs="David"/>
          <w:b/>
          <w:bCs/>
          <w:sz w:val="22"/>
          <w:szCs w:val="22"/>
          <w:u w:val="single"/>
          <w:rtl/>
        </w:rPr>
      </w:pPr>
    </w:p>
    <w:tbl>
      <w:tblPr>
        <w:tblStyle w:val="TableGrid"/>
        <w:bidiVisual/>
        <w:tblW w:w="0" w:type="auto"/>
        <w:tblLook w:val="04A0" w:firstRow="1" w:lastRow="0" w:firstColumn="1" w:lastColumn="0" w:noHBand="0" w:noVBand="1"/>
      </w:tblPr>
      <w:tblGrid>
        <w:gridCol w:w="4422"/>
        <w:gridCol w:w="934"/>
        <w:gridCol w:w="900"/>
        <w:gridCol w:w="1581"/>
      </w:tblGrid>
      <w:tr w:rsidR="00F603F1" w:rsidRPr="00F04B9C" w14:paraId="4B3AEC13" w14:textId="77777777" w:rsidTr="008B56A7">
        <w:tc>
          <w:tcPr>
            <w:tcW w:w="0" w:type="auto"/>
            <w:gridSpan w:val="4"/>
          </w:tcPr>
          <w:p w14:paraId="197D185B" w14:textId="77777777" w:rsidR="00F603F1"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שנת 2019-במחירי קבועים של  שנת 2018 </w:t>
            </w:r>
          </w:p>
          <w:p w14:paraId="7CA7C4EE" w14:textId="705A092A" w:rsidR="00AD0B63" w:rsidRPr="00F04B9C" w:rsidRDefault="00AD0B63" w:rsidP="00AD0B63">
            <w:pPr>
              <w:bidi/>
              <w:spacing w:line="360" w:lineRule="auto"/>
              <w:rPr>
                <w:rFonts w:ascii="David" w:hAnsi="David" w:cs="David"/>
                <w:b/>
                <w:bCs/>
                <w:sz w:val="22"/>
                <w:szCs w:val="22"/>
                <w:rtl/>
              </w:rPr>
            </w:pPr>
            <w:r w:rsidRPr="000E29A6">
              <w:rPr>
                <w:rFonts w:ascii="David" w:hAnsi="David" w:cs="David" w:hint="cs"/>
                <w:b/>
                <w:bCs/>
                <w:color w:val="FF0000"/>
                <w:sz w:val="22"/>
                <w:szCs w:val="22"/>
                <w:rtl/>
              </w:rPr>
              <w:t xml:space="preserve">תוצר ריאלי: </w:t>
            </w:r>
            <w:r w:rsidR="000E29A6" w:rsidRPr="000E29A6">
              <w:rPr>
                <w:rFonts w:ascii="David" w:hAnsi="David" w:cs="David" w:hint="cs"/>
                <w:b/>
                <w:bCs/>
                <w:color w:val="FF0000"/>
                <w:sz w:val="22"/>
                <w:szCs w:val="22"/>
                <w:rtl/>
              </w:rPr>
              <w:t>ניקח את היקפי הייצור של 2019 ונכפול אותם במחיר ליח׳ של 2018 (מחיר הבסיס)</w:t>
            </w:r>
          </w:p>
        </w:tc>
      </w:tr>
      <w:tr w:rsidR="000E29A6" w:rsidRPr="00F04B9C" w14:paraId="5F709882" w14:textId="77777777" w:rsidTr="008B56A7">
        <w:tc>
          <w:tcPr>
            <w:tcW w:w="0" w:type="auto"/>
          </w:tcPr>
          <w:p w14:paraId="2E7F7A48" w14:textId="77777777" w:rsidR="00F603F1" w:rsidRPr="00F04B9C" w:rsidRDefault="00F603F1" w:rsidP="008B56A7">
            <w:pPr>
              <w:bidi/>
              <w:spacing w:line="360" w:lineRule="auto"/>
              <w:rPr>
                <w:rFonts w:ascii="David" w:hAnsi="David" w:cs="David"/>
                <w:b/>
                <w:bCs/>
                <w:sz w:val="22"/>
                <w:szCs w:val="22"/>
                <w:rtl/>
              </w:rPr>
            </w:pPr>
          </w:p>
        </w:tc>
        <w:tc>
          <w:tcPr>
            <w:tcW w:w="0" w:type="auto"/>
          </w:tcPr>
          <w:p w14:paraId="6B82ECC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18C2793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77B1149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w:t>
            </w:r>
          </w:p>
        </w:tc>
      </w:tr>
      <w:tr w:rsidR="000E29A6" w:rsidRPr="00F04B9C" w14:paraId="380FF8D1" w14:textId="77777777" w:rsidTr="008B56A7">
        <w:tc>
          <w:tcPr>
            <w:tcW w:w="0" w:type="auto"/>
          </w:tcPr>
          <w:p w14:paraId="7D97AC6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3EBD20C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1,100</w:t>
            </w:r>
          </w:p>
        </w:tc>
        <w:tc>
          <w:tcPr>
            <w:tcW w:w="0" w:type="auto"/>
          </w:tcPr>
          <w:p w14:paraId="789FC28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w:t>
            </w:r>
          </w:p>
        </w:tc>
        <w:tc>
          <w:tcPr>
            <w:tcW w:w="0" w:type="auto"/>
          </w:tcPr>
          <w:p w14:paraId="23F639B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11,000</w:t>
            </w:r>
          </w:p>
        </w:tc>
      </w:tr>
      <w:tr w:rsidR="000E29A6" w:rsidRPr="00F04B9C" w14:paraId="2F3F2CB3" w14:textId="77777777" w:rsidTr="008B56A7">
        <w:tc>
          <w:tcPr>
            <w:tcW w:w="0" w:type="auto"/>
          </w:tcPr>
          <w:p w14:paraId="57C948A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5FF45F7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500</w:t>
            </w:r>
          </w:p>
        </w:tc>
        <w:tc>
          <w:tcPr>
            <w:tcW w:w="0" w:type="auto"/>
          </w:tcPr>
          <w:p w14:paraId="3CFF58A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w:t>
            </w:r>
          </w:p>
        </w:tc>
        <w:tc>
          <w:tcPr>
            <w:tcW w:w="0" w:type="auto"/>
          </w:tcPr>
          <w:p w14:paraId="2AF90B9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10,000</w:t>
            </w:r>
          </w:p>
        </w:tc>
      </w:tr>
      <w:tr w:rsidR="000E29A6" w:rsidRPr="00F04B9C" w14:paraId="06DBB649" w14:textId="77777777" w:rsidTr="008B56A7">
        <w:tc>
          <w:tcPr>
            <w:tcW w:w="0" w:type="auto"/>
          </w:tcPr>
          <w:p w14:paraId="25A29E6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 לשנת 2019 במחירי 2018</w:t>
            </w:r>
          </w:p>
        </w:tc>
        <w:tc>
          <w:tcPr>
            <w:tcW w:w="0" w:type="auto"/>
          </w:tcPr>
          <w:p w14:paraId="6AA2B06C" w14:textId="77777777" w:rsidR="00F603F1" w:rsidRPr="00F04B9C" w:rsidRDefault="00F603F1" w:rsidP="008B56A7">
            <w:pPr>
              <w:bidi/>
              <w:spacing w:line="360" w:lineRule="auto"/>
              <w:rPr>
                <w:rFonts w:ascii="David" w:hAnsi="David" w:cs="David"/>
                <w:b/>
                <w:bCs/>
                <w:sz w:val="22"/>
                <w:szCs w:val="22"/>
                <w:rtl/>
              </w:rPr>
            </w:pPr>
          </w:p>
        </w:tc>
        <w:tc>
          <w:tcPr>
            <w:tcW w:w="0" w:type="auto"/>
          </w:tcPr>
          <w:p w14:paraId="7E57207B" w14:textId="77777777" w:rsidR="00F603F1" w:rsidRPr="00F04B9C" w:rsidRDefault="00F603F1" w:rsidP="008B56A7">
            <w:pPr>
              <w:bidi/>
              <w:spacing w:line="360" w:lineRule="auto"/>
              <w:rPr>
                <w:rFonts w:ascii="David" w:hAnsi="David" w:cs="David"/>
                <w:b/>
                <w:bCs/>
                <w:sz w:val="22"/>
                <w:szCs w:val="22"/>
                <w:rtl/>
              </w:rPr>
            </w:pPr>
          </w:p>
        </w:tc>
        <w:tc>
          <w:tcPr>
            <w:tcW w:w="0" w:type="auto"/>
          </w:tcPr>
          <w:p w14:paraId="6F861B8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21,000</w:t>
            </w:r>
          </w:p>
        </w:tc>
      </w:tr>
    </w:tbl>
    <w:p w14:paraId="55E9B02C" w14:textId="77777777" w:rsidR="00F603F1" w:rsidRPr="00F04B9C" w:rsidRDefault="00F603F1" w:rsidP="00F603F1">
      <w:pPr>
        <w:bidi/>
        <w:spacing w:line="360" w:lineRule="auto"/>
        <w:rPr>
          <w:rFonts w:ascii="David" w:hAnsi="David" w:cs="David"/>
          <w:b/>
          <w:bCs/>
          <w:sz w:val="22"/>
          <w:szCs w:val="22"/>
          <w:u w:val="single"/>
          <w:rtl/>
        </w:rPr>
      </w:pPr>
    </w:p>
    <w:p w14:paraId="01186247" w14:textId="77777777" w:rsidR="00F603F1"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שיעור השינוי בתוצר הריאלי</w:t>
      </w:r>
    </w:p>
    <w:p w14:paraId="02F5E250" w14:textId="1C169717" w:rsidR="000E29A6" w:rsidRDefault="000E29A6" w:rsidP="000E29A6">
      <w:pPr>
        <w:bidi/>
        <w:spacing w:line="360" w:lineRule="auto"/>
        <w:rPr>
          <w:rFonts w:ascii="David" w:hAnsi="David" w:cs="David"/>
          <w:b/>
          <w:bCs/>
          <w:sz w:val="22"/>
          <w:szCs w:val="22"/>
          <w:u w:val="single"/>
          <w:rtl/>
        </w:rPr>
      </w:pPr>
      <w:r>
        <w:rPr>
          <w:rFonts w:ascii="David" w:hAnsi="David" w:cs="David" w:hint="cs"/>
          <w:b/>
          <w:bCs/>
          <w:sz w:val="22"/>
          <w:szCs w:val="22"/>
          <w:u w:val="single"/>
          <w:rtl/>
        </w:rPr>
        <w:t>יחושב לפי היחס שבין שווי התוצר בשנה החדשה במחירי שנת הבסיס (שנה קודמת)</w:t>
      </w:r>
    </w:p>
    <w:p w14:paraId="3B8BA85C" w14:textId="20198BAB" w:rsidR="000E29A6" w:rsidRPr="00F04B9C" w:rsidRDefault="000E29A6" w:rsidP="000E29A6">
      <w:pPr>
        <w:bidi/>
        <w:spacing w:line="360" w:lineRule="auto"/>
        <w:rPr>
          <w:rFonts w:ascii="David" w:hAnsi="David" w:cs="David"/>
          <w:sz w:val="22"/>
          <w:szCs w:val="22"/>
          <w:rtl/>
        </w:rPr>
      </w:pPr>
      <w:r>
        <w:rPr>
          <w:rFonts w:ascii="David" w:hAnsi="David" w:cs="David" w:hint="cs"/>
          <w:b/>
          <w:bCs/>
          <w:sz w:val="22"/>
          <w:szCs w:val="22"/>
          <w:u w:val="single"/>
          <w:rtl/>
        </w:rPr>
        <w:t>לבין שווי התוצר בשנת הבסיס (השנה הקודמת)</w:t>
      </w:r>
    </w:p>
    <w:p w14:paraId="1F7EEC8D" w14:textId="77777777" w:rsidR="00F603F1" w:rsidRPr="00F04B9C" w:rsidRDefault="00F603F1" w:rsidP="00F603F1">
      <w:pPr>
        <w:bidi/>
        <w:spacing w:line="360" w:lineRule="auto"/>
        <w:rPr>
          <w:rFonts w:ascii="David" w:hAnsi="David" w:cs="David"/>
          <w:sz w:val="22"/>
          <w:szCs w:val="22"/>
          <w:rtl/>
        </w:rPr>
      </w:pPr>
    </w:p>
    <w:p w14:paraId="63459DE3" w14:textId="49DC5122" w:rsidR="00F603F1" w:rsidRPr="00F04B9C" w:rsidRDefault="00F603F1" w:rsidP="00F603F1">
      <w:pPr>
        <w:bidi/>
        <w:spacing w:line="360" w:lineRule="auto"/>
        <w:rPr>
          <w:rFonts w:ascii="David" w:hAnsi="David" w:cs="David"/>
          <w:sz w:val="22"/>
          <w:szCs w:val="22"/>
          <w:vertAlign w:val="subscript"/>
          <w:rtl/>
        </w:rPr>
      </w:pPr>
      <m:oMathPara>
        <m:oMath>
          <m:r>
            <m:rPr>
              <m:sty m:val="p"/>
            </m:rPr>
            <w:rPr>
              <w:rFonts w:ascii="Cambria Math" w:hAnsi="Cambria Math" w:cs="David" w:hint="cs"/>
              <w:sz w:val="22"/>
              <w:szCs w:val="22"/>
              <w:vertAlign w:val="subscript"/>
            </w:rPr>
            <m:t>r=</m:t>
          </m:r>
          <m:f>
            <m:fPr>
              <m:ctrlPr>
                <w:rPr>
                  <w:rFonts w:ascii="Cambria Math" w:hAnsi="Cambria Math" w:cs="David"/>
                  <w:sz w:val="22"/>
                  <w:szCs w:val="22"/>
                  <w:vertAlign w:val="subscript"/>
                </w:rPr>
              </m:ctrlPr>
            </m:fPr>
            <m:num>
              <m:r>
                <w:rPr>
                  <w:rFonts w:ascii="Cambria Math" w:hAnsi="Cambria Math" w:cs="David"/>
                  <w:sz w:val="22"/>
                  <w:szCs w:val="22"/>
                  <w:vertAlign w:val="subscript"/>
                </w:rPr>
                <m:t>Toza</m:t>
              </m:r>
              <m:sSub>
                <m:sSubPr>
                  <m:ctrlPr>
                    <w:rPr>
                      <w:rFonts w:ascii="Cambria Math" w:hAnsi="Cambria Math" w:cs="David"/>
                      <w:i/>
                      <w:sz w:val="22"/>
                      <w:szCs w:val="22"/>
                      <w:vertAlign w:val="subscript"/>
                    </w:rPr>
                  </m:ctrlPr>
                </m:sSubPr>
                <m:e>
                  <m:r>
                    <w:rPr>
                      <w:rFonts w:ascii="Cambria Math" w:hAnsi="Cambria Math" w:cs="David"/>
                      <w:sz w:val="22"/>
                      <w:szCs w:val="22"/>
                      <w:vertAlign w:val="subscript"/>
                    </w:rPr>
                    <m:t>r</m:t>
                  </m:r>
                </m:e>
                <m:sub>
                  <m:r>
                    <w:rPr>
                      <w:rFonts w:ascii="Cambria Math" w:hAnsi="Cambria Math" w:cs="David"/>
                      <w:sz w:val="22"/>
                      <w:szCs w:val="22"/>
                      <w:vertAlign w:val="subscript"/>
                    </w:rPr>
                    <m:t>New</m:t>
                  </m:r>
                </m:sub>
              </m:sSub>
              <m:r>
                <w:rPr>
                  <w:rFonts w:ascii="Cambria Math" w:hAnsi="Cambria Math" w:cs="David"/>
                  <w:sz w:val="22"/>
                  <w:szCs w:val="22"/>
                  <w:vertAlign w:val="subscript"/>
                </w:rPr>
                <m:t>(BasePrices)</m:t>
              </m:r>
              <m:ctrlPr>
                <w:rPr>
                  <w:rFonts w:ascii="Cambria Math" w:hAnsi="Cambria Math" w:cs="David"/>
                  <w:i/>
                  <w:sz w:val="22"/>
                  <w:szCs w:val="22"/>
                  <w:vertAlign w:val="subscript"/>
                  <w:rtl/>
                </w:rPr>
              </m:ctrlPr>
            </m:num>
            <m:den>
              <m:r>
                <w:rPr>
                  <w:rFonts w:ascii="Cambria Math" w:hAnsi="Cambria Math" w:cs="David"/>
                  <w:sz w:val="22"/>
                  <w:szCs w:val="22"/>
                  <w:vertAlign w:val="subscript"/>
                </w:rPr>
                <m:t>Toza</m:t>
              </m:r>
              <m:sSub>
                <m:sSubPr>
                  <m:ctrlPr>
                    <w:rPr>
                      <w:rFonts w:ascii="Cambria Math" w:hAnsi="Cambria Math" w:cs="David"/>
                      <w:i/>
                      <w:sz w:val="22"/>
                      <w:szCs w:val="22"/>
                      <w:vertAlign w:val="subscript"/>
                    </w:rPr>
                  </m:ctrlPr>
                </m:sSubPr>
                <m:e>
                  <m:r>
                    <w:rPr>
                      <w:rFonts w:ascii="Cambria Math" w:hAnsi="Cambria Math" w:cs="David"/>
                      <w:sz w:val="22"/>
                      <w:szCs w:val="22"/>
                      <w:vertAlign w:val="subscript"/>
                    </w:rPr>
                    <m:t>r</m:t>
                  </m:r>
                </m:e>
                <m:sub>
                  <m:r>
                    <w:rPr>
                      <w:rFonts w:ascii="Cambria Math" w:hAnsi="Cambria Math" w:cs="David"/>
                      <w:sz w:val="22"/>
                      <w:szCs w:val="22"/>
                      <w:vertAlign w:val="subscript"/>
                    </w:rPr>
                    <m:t>Old</m:t>
                  </m:r>
                </m:sub>
              </m:sSub>
            </m:den>
          </m:f>
          <m:r>
            <m:rPr>
              <m:sty m:val="p"/>
            </m:rPr>
            <w:rPr>
              <w:rFonts w:ascii="Cambria Math" w:hAnsi="Cambria Math" w:cs="David"/>
              <w:sz w:val="22"/>
              <w:szCs w:val="22"/>
              <w:vertAlign w:val="subscript"/>
            </w:rPr>
            <m:t>=</m:t>
          </m:r>
          <m:f>
            <m:fPr>
              <m:ctrlPr>
                <w:rPr>
                  <w:rFonts w:ascii="Cambria Math" w:hAnsi="Cambria Math" w:cs="David" w:hint="cs"/>
                  <w:i/>
                  <w:sz w:val="22"/>
                  <w:szCs w:val="22"/>
                  <w:vertAlign w:val="subscript"/>
                </w:rPr>
              </m:ctrlPr>
            </m:fPr>
            <m:num>
              <m:r>
                <w:rPr>
                  <w:rFonts w:ascii="Cambria Math" w:hAnsi="Cambria Math" w:cs="David" w:hint="cs"/>
                  <w:sz w:val="22"/>
                  <w:szCs w:val="22"/>
                  <w:vertAlign w:val="subscript"/>
                </w:rPr>
                <m:t>21,000</m:t>
              </m:r>
            </m:num>
            <m:den>
              <m:r>
                <w:rPr>
                  <w:rFonts w:ascii="Cambria Math" w:hAnsi="Cambria Math" w:cs="David" w:hint="cs"/>
                  <w:sz w:val="22"/>
                  <w:szCs w:val="22"/>
                  <w:vertAlign w:val="subscript"/>
                </w:rPr>
                <m:t>18,000</m:t>
              </m:r>
            </m:den>
          </m:f>
          <m:r>
            <w:rPr>
              <w:rFonts w:ascii="Cambria Math" w:hAnsi="Cambria Math" w:cs="David" w:hint="cs"/>
              <w:sz w:val="22"/>
              <w:szCs w:val="22"/>
              <w:vertAlign w:val="subscript"/>
            </w:rPr>
            <m:t>-1=0.16667</m:t>
          </m:r>
          <m:r>
            <w:rPr>
              <w:rFonts w:ascii="Cambria Math" w:hAnsi="Cambria Math" w:cs="David"/>
              <w:sz w:val="22"/>
              <w:szCs w:val="22"/>
              <w:vertAlign w:val="subscript"/>
            </w:rPr>
            <m:t>=16.67%</m:t>
          </m:r>
        </m:oMath>
      </m:oMathPara>
    </w:p>
    <w:p w14:paraId="00C6E972" w14:textId="77777777" w:rsidR="00F603F1" w:rsidRDefault="00F603F1" w:rsidP="00F603F1">
      <w:pPr>
        <w:bidi/>
        <w:spacing w:line="360" w:lineRule="auto"/>
        <w:rPr>
          <w:rFonts w:ascii="David" w:hAnsi="David" w:cs="David"/>
          <w:b/>
          <w:bCs/>
          <w:sz w:val="22"/>
          <w:szCs w:val="22"/>
          <w:u w:val="single"/>
        </w:rPr>
      </w:pPr>
    </w:p>
    <w:p w14:paraId="609F2A47" w14:textId="1B0E0EE5" w:rsidR="000E29A6" w:rsidRPr="000E29A6" w:rsidRDefault="000E29A6" w:rsidP="000E29A6">
      <w:pPr>
        <w:bidi/>
        <w:spacing w:line="360" w:lineRule="auto"/>
        <w:jc w:val="both"/>
        <w:rPr>
          <w:rFonts w:ascii="David" w:hAnsi="David" w:cs="David"/>
          <w:sz w:val="22"/>
          <w:szCs w:val="22"/>
          <w:u w:val="single"/>
          <w:rtl/>
        </w:rPr>
      </w:pPr>
      <w:r w:rsidRPr="000E29A6">
        <w:rPr>
          <w:rFonts w:ascii="David" w:hAnsi="David" w:cs="David" w:hint="cs"/>
          <w:sz w:val="22"/>
          <w:szCs w:val="22"/>
          <w:highlight w:val="yellow"/>
          <w:u w:val="single"/>
          <w:rtl/>
        </w:rPr>
        <w:t>תדריך לביצוע:</w:t>
      </w:r>
    </w:p>
    <w:p w14:paraId="075A0D7B" w14:textId="5E9F3093" w:rsidR="000E29A6" w:rsidRDefault="000E29A6" w:rsidP="000E29A6">
      <w:pPr>
        <w:bidi/>
        <w:spacing w:line="360" w:lineRule="auto"/>
        <w:jc w:val="both"/>
        <w:rPr>
          <w:rFonts w:ascii="David" w:hAnsi="David" w:cs="David"/>
          <w:sz w:val="22"/>
          <w:szCs w:val="22"/>
          <w:rtl/>
        </w:rPr>
      </w:pPr>
      <w:r>
        <w:rPr>
          <w:rFonts w:ascii="David" w:hAnsi="David" w:cs="David" w:hint="cs"/>
          <w:sz w:val="22"/>
          <w:szCs w:val="22"/>
          <w:rtl/>
        </w:rPr>
        <w:t xml:space="preserve">חישוב צמיחה / שינוי נומינלי בתוצר: סך שווי תפוקה בשנה החדשה חלקי סך שווי תפוקה שנה קודמת פחות 1. </w:t>
      </w:r>
    </w:p>
    <w:p w14:paraId="49D5F82E" w14:textId="51A23BE1" w:rsidR="000E29A6" w:rsidRDefault="000E29A6" w:rsidP="000E29A6">
      <w:pPr>
        <w:bidi/>
        <w:spacing w:line="360" w:lineRule="auto"/>
        <w:jc w:val="both"/>
        <w:rPr>
          <w:rFonts w:ascii="David" w:hAnsi="David" w:cs="David"/>
          <w:sz w:val="22"/>
          <w:szCs w:val="22"/>
          <w:rtl/>
        </w:rPr>
      </w:pPr>
      <w:r>
        <w:rPr>
          <w:rFonts w:ascii="David" w:hAnsi="David" w:cs="David" w:hint="cs"/>
          <w:sz w:val="22"/>
          <w:szCs w:val="22"/>
          <w:rtl/>
        </w:rPr>
        <w:t xml:space="preserve">חישוב צמיחה / שינוי ריאלי בתוצר: יח׳ התפוקה בשנה החדשה מוכפלות בשווי ליח׳ בשנת הבסיס (שווי ריאלי שנה חדשה), כל זה חלקי שווי תפוקה שנת בסיס פחות 1. </w:t>
      </w:r>
    </w:p>
    <w:p w14:paraId="0CB349C9" w14:textId="77777777" w:rsidR="000E29A6" w:rsidRPr="00F04B9C" w:rsidRDefault="000E29A6" w:rsidP="000E29A6">
      <w:pPr>
        <w:bidi/>
        <w:spacing w:line="360" w:lineRule="auto"/>
        <w:rPr>
          <w:rFonts w:ascii="David" w:hAnsi="David" w:cs="David"/>
          <w:b/>
          <w:bCs/>
          <w:sz w:val="22"/>
          <w:szCs w:val="22"/>
          <w:u w:val="single"/>
          <w:rtl/>
        </w:rPr>
      </w:pPr>
    </w:p>
    <w:p w14:paraId="69F6595B" w14:textId="77777777" w:rsidR="00F603F1" w:rsidRPr="00F04B9C" w:rsidRDefault="00F603F1" w:rsidP="00F603F1">
      <w:pPr>
        <w:bidi/>
        <w:spacing w:line="360" w:lineRule="auto"/>
        <w:rPr>
          <w:rFonts w:ascii="David" w:hAnsi="David" w:cs="David"/>
          <w:b/>
          <w:bCs/>
          <w:sz w:val="22"/>
          <w:szCs w:val="22"/>
          <w:u w:val="single"/>
          <w:rtl/>
        </w:rPr>
      </w:pPr>
    </w:p>
    <w:p w14:paraId="2ACEF8F0"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כעת נחשב את שיעור השינוי ברמת המחירים בעזרת נוסחאת פישר</w:t>
      </w:r>
    </w:p>
    <w:p w14:paraId="24C88DCC" w14:textId="470F4972" w:rsidR="000E29A6" w:rsidRPr="000E29A6" w:rsidRDefault="000E29A6" w:rsidP="000E29A6">
      <w:pPr>
        <w:bidi/>
        <w:spacing w:line="360" w:lineRule="auto"/>
        <w:rPr>
          <w:rFonts w:ascii="David" w:hAnsi="David" w:cs="David"/>
          <w:sz w:val="22"/>
          <w:szCs w:val="22"/>
          <w:rtl/>
        </w:rPr>
      </w:pPr>
      <w:r w:rsidRPr="000E29A6">
        <w:rPr>
          <w:rFonts w:ascii="David" w:hAnsi="David" w:cs="David" w:hint="cs"/>
          <w:sz w:val="22"/>
          <w:szCs w:val="22"/>
          <w:rtl/>
        </w:rPr>
        <w:t xml:space="preserve">שיעור השינוי ברמת המחירים (האינפלציה) ניתן לחילוץ באמצעות משוואת פישר, הקושרת בין השינוי הריאלי </w:t>
      </w:r>
      <w:r w:rsidRPr="000E29A6">
        <w:rPr>
          <w:rFonts w:ascii="David" w:hAnsi="David" w:cs="David"/>
          <w:sz w:val="22"/>
          <w:szCs w:val="22"/>
        </w:rPr>
        <w:t>r</w:t>
      </w:r>
      <w:r w:rsidRPr="000E29A6">
        <w:rPr>
          <w:rFonts w:ascii="David" w:hAnsi="David" w:cs="David" w:hint="cs"/>
          <w:sz w:val="22"/>
          <w:szCs w:val="22"/>
          <w:rtl/>
        </w:rPr>
        <w:t xml:space="preserve">, השינוי ברמת המחירים </w:t>
      </w:r>
      <w:r w:rsidRPr="000E29A6">
        <w:rPr>
          <w:rFonts w:ascii="David" w:hAnsi="David" w:cs="David"/>
          <w:sz w:val="22"/>
          <w:szCs w:val="22"/>
        </w:rPr>
        <w:t>p</w:t>
      </w:r>
      <w:r w:rsidRPr="000E29A6">
        <w:rPr>
          <w:rFonts w:ascii="David" w:hAnsi="David" w:cs="David" w:hint="cs"/>
          <w:sz w:val="22"/>
          <w:szCs w:val="22"/>
          <w:rtl/>
        </w:rPr>
        <w:t xml:space="preserve"> והשינוי הנומינלי </w:t>
      </w:r>
      <w:r w:rsidRPr="000E29A6">
        <w:rPr>
          <w:rFonts w:ascii="David" w:hAnsi="David" w:cs="David"/>
          <w:sz w:val="22"/>
          <w:szCs w:val="22"/>
        </w:rPr>
        <w:t>i</w:t>
      </w:r>
      <w:r w:rsidRPr="000E29A6">
        <w:rPr>
          <w:rFonts w:ascii="David" w:hAnsi="David" w:cs="David" w:hint="cs"/>
          <w:sz w:val="22"/>
          <w:szCs w:val="22"/>
          <w:rtl/>
        </w:rPr>
        <w:t>:</w:t>
      </w:r>
    </w:p>
    <w:p w14:paraId="27298802" w14:textId="77777777" w:rsidR="00F603F1" w:rsidRPr="000E29A6" w:rsidRDefault="00000000" w:rsidP="00F603F1">
      <w:pPr>
        <w:bidi/>
        <w:spacing w:line="360" w:lineRule="auto"/>
        <w:rPr>
          <w:rFonts w:ascii="David" w:eastAsiaTheme="minorEastAsia" w:hAnsi="David" w:cs="David"/>
          <w:sz w:val="22"/>
          <w:szCs w:val="22"/>
          <w:rtl/>
        </w:rPr>
      </w:pPr>
      <m:oMathPara>
        <m:oMath>
          <m:d>
            <m:dPr>
              <m:ctrlPr>
                <w:rPr>
                  <w:rFonts w:ascii="Cambria Math" w:hAnsi="Cambria Math" w:cs="David" w:hint="cs"/>
                  <w:i/>
                  <w:sz w:val="22"/>
                  <w:szCs w:val="22"/>
                </w:rPr>
              </m:ctrlPr>
            </m:dPr>
            <m:e>
              <m:r>
                <w:rPr>
                  <w:rFonts w:ascii="Cambria Math" w:hAnsi="Cambria Math" w:cs="David" w:hint="cs"/>
                  <w:sz w:val="22"/>
                  <w:szCs w:val="22"/>
                </w:rPr>
                <m:t>1+i</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1+p</m:t>
              </m:r>
            </m:e>
          </m:d>
        </m:oMath>
      </m:oMathPara>
    </w:p>
    <w:tbl>
      <w:tblPr>
        <w:tblStyle w:val="TableGrid"/>
        <w:bidiVisual/>
        <w:tblW w:w="0" w:type="auto"/>
        <w:tblLook w:val="04A0" w:firstRow="1" w:lastRow="0" w:firstColumn="1" w:lastColumn="0" w:noHBand="0" w:noVBand="1"/>
      </w:tblPr>
      <w:tblGrid>
        <w:gridCol w:w="985"/>
        <w:gridCol w:w="3828"/>
        <w:gridCol w:w="4537"/>
      </w:tblGrid>
      <w:tr w:rsidR="000E29A6" w14:paraId="5954D88B" w14:textId="77777777" w:rsidTr="000E29A6">
        <w:tc>
          <w:tcPr>
            <w:tcW w:w="985" w:type="dxa"/>
          </w:tcPr>
          <w:p w14:paraId="42C482E4" w14:textId="72D181A3"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סימון</w:t>
            </w:r>
          </w:p>
        </w:tc>
        <w:tc>
          <w:tcPr>
            <w:tcW w:w="3828" w:type="dxa"/>
          </w:tcPr>
          <w:p w14:paraId="07DE469D" w14:textId="19C576D8"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משמעות</w:t>
            </w:r>
          </w:p>
        </w:tc>
        <w:tc>
          <w:tcPr>
            <w:tcW w:w="4537" w:type="dxa"/>
          </w:tcPr>
          <w:p w14:paraId="7547AA15" w14:textId="44BBE033"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הסבר לסטלן</w:t>
            </w:r>
          </w:p>
        </w:tc>
      </w:tr>
      <w:tr w:rsidR="000E29A6" w14:paraId="502CF785" w14:textId="77777777" w:rsidTr="000E29A6">
        <w:tc>
          <w:tcPr>
            <w:tcW w:w="985" w:type="dxa"/>
          </w:tcPr>
          <w:p w14:paraId="27044283" w14:textId="5F199A32" w:rsidR="000E29A6" w:rsidRDefault="000E29A6" w:rsidP="000E29A6">
            <w:pPr>
              <w:bidi/>
              <w:spacing w:line="360" w:lineRule="auto"/>
              <w:rPr>
                <w:rFonts w:ascii="David" w:eastAsiaTheme="minorEastAsia" w:hAnsi="David" w:cs="David"/>
                <w:sz w:val="22"/>
                <w:szCs w:val="22"/>
                <w:rtl/>
              </w:rPr>
            </w:pPr>
            <m:oMathPara>
              <m:oMath>
                <m:r>
                  <w:rPr>
                    <w:rFonts w:ascii="Cambria Math" w:eastAsiaTheme="minorEastAsia" w:hAnsi="Cambria Math" w:cs="David"/>
                    <w:sz w:val="22"/>
                    <w:szCs w:val="22"/>
                  </w:rPr>
                  <m:t>i</m:t>
                </m:r>
              </m:oMath>
            </m:oMathPara>
          </w:p>
        </w:tc>
        <w:tc>
          <w:tcPr>
            <w:tcW w:w="3828" w:type="dxa"/>
          </w:tcPr>
          <w:p w14:paraId="69785249" w14:textId="69468333"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שיעור השינוי בתוצר הנומינלי</w:t>
            </w:r>
          </w:p>
        </w:tc>
        <w:tc>
          <w:tcPr>
            <w:tcW w:w="4537" w:type="dxa"/>
          </w:tcPr>
          <w:p w14:paraId="47F9AB49" w14:textId="1ABC3ECD"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 xml:space="preserve">השינוי בתוצר במחירים ״שוטפים״ </w:t>
            </w:r>
            <w:r>
              <w:rPr>
                <w:rFonts w:ascii="David" w:eastAsiaTheme="minorEastAsia" w:hAnsi="David" w:cs="David"/>
                <w:sz w:val="22"/>
                <w:szCs w:val="22"/>
                <w:rtl/>
              </w:rPr>
              <w:t>–</w:t>
            </w:r>
            <w:r>
              <w:rPr>
                <w:rFonts w:ascii="David" w:eastAsiaTheme="minorEastAsia" w:hAnsi="David" w:cs="David" w:hint="cs"/>
                <w:sz w:val="22"/>
                <w:szCs w:val="22"/>
                <w:rtl/>
              </w:rPr>
              <w:t xml:space="preserve"> כאן: 75%</w:t>
            </w:r>
          </w:p>
        </w:tc>
      </w:tr>
      <w:tr w:rsidR="000E29A6" w14:paraId="0521D78D" w14:textId="77777777" w:rsidTr="000E29A6">
        <w:tc>
          <w:tcPr>
            <w:tcW w:w="985" w:type="dxa"/>
          </w:tcPr>
          <w:p w14:paraId="682087A6" w14:textId="79F3FA6C" w:rsidR="000E29A6" w:rsidRDefault="000E29A6" w:rsidP="000E29A6">
            <w:pPr>
              <w:bidi/>
              <w:spacing w:line="360" w:lineRule="auto"/>
              <w:rPr>
                <w:rFonts w:ascii="David" w:eastAsiaTheme="minorEastAsia" w:hAnsi="David" w:cs="David"/>
                <w:sz w:val="22"/>
                <w:szCs w:val="22"/>
                <w:rtl/>
              </w:rPr>
            </w:pPr>
            <m:oMathPara>
              <m:oMath>
                <m:r>
                  <w:rPr>
                    <w:rFonts w:ascii="Cambria Math" w:eastAsiaTheme="minorEastAsia" w:hAnsi="Cambria Math" w:cs="David"/>
                    <w:sz w:val="22"/>
                    <w:szCs w:val="22"/>
                  </w:rPr>
                  <m:t>r</m:t>
                </m:r>
              </m:oMath>
            </m:oMathPara>
          </w:p>
        </w:tc>
        <w:tc>
          <w:tcPr>
            <w:tcW w:w="3828" w:type="dxa"/>
          </w:tcPr>
          <w:p w14:paraId="4300DF72" w14:textId="785CAD7F"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שיעור השינוי בתוצר הריאלי</w:t>
            </w:r>
          </w:p>
        </w:tc>
        <w:tc>
          <w:tcPr>
            <w:tcW w:w="4537" w:type="dxa"/>
          </w:tcPr>
          <w:p w14:paraId="1388E0B9" w14:textId="6176A07A"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השינוי בתוצר במחירי ״בסיס״: 16.667%</w:t>
            </w:r>
          </w:p>
        </w:tc>
      </w:tr>
      <w:tr w:rsidR="000E29A6" w14:paraId="00C0CF14" w14:textId="77777777" w:rsidTr="000E29A6">
        <w:tc>
          <w:tcPr>
            <w:tcW w:w="985" w:type="dxa"/>
          </w:tcPr>
          <w:p w14:paraId="7E56F47E" w14:textId="4C99FDDF" w:rsidR="000E29A6" w:rsidRDefault="000E29A6" w:rsidP="000E29A6">
            <w:pPr>
              <w:bidi/>
              <w:spacing w:line="360" w:lineRule="auto"/>
              <w:rPr>
                <w:rFonts w:ascii="David" w:eastAsiaTheme="minorEastAsia" w:hAnsi="David" w:cs="David"/>
                <w:sz w:val="22"/>
                <w:szCs w:val="22"/>
                <w:rtl/>
              </w:rPr>
            </w:pPr>
            <m:oMathPara>
              <m:oMath>
                <m:r>
                  <w:rPr>
                    <w:rFonts w:ascii="Cambria Math" w:eastAsiaTheme="minorEastAsia" w:hAnsi="Cambria Math" w:cs="David"/>
                    <w:sz w:val="22"/>
                    <w:szCs w:val="22"/>
                  </w:rPr>
                  <m:t>p</m:t>
                </m:r>
              </m:oMath>
            </m:oMathPara>
          </w:p>
        </w:tc>
        <w:tc>
          <w:tcPr>
            <w:tcW w:w="3828" w:type="dxa"/>
          </w:tcPr>
          <w:p w14:paraId="68EE6F6C" w14:textId="79F535AA"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שיעור שינוי ברמת מחירים - אינפלציה</w:t>
            </w:r>
          </w:p>
        </w:tc>
        <w:tc>
          <w:tcPr>
            <w:tcW w:w="4537" w:type="dxa"/>
          </w:tcPr>
          <w:p w14:paraId="1E35606C" w14:textId="42C43E75"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הערך המחולץ</w:t>
            </w:r>
            <w:r>
              <w:rPr>
                <w:rFonts w:ascii="David" w:eastAsiaTheme="minorEastAsia" w:hAnsi="David" w:cs="David"/>
                <w:sz w:val="22"/>
                <w:szCs w:val="22"/>
              </w:rPr>
              <w:t xml:space="preserve"> </w:t>
            </w:r>
            <w:r>
              <w:rPr>
                <w:rFonts w:ascii="David" w:eastAsiaTheme="minorEastAsia" w:hAnsi="David" w:cs="David" w:hint="cs"/>
                <w:sz w:val="22"/>
                <w:szCs w:val="22"/>
                <w:rtl/>
              </w:rPr>
              <w:t>: יתקבל לאחר הצבה במשוואה</w:t>
            </w:r>
          </w:p>
        </w:tc>
      </w:tr>
    </w:tbl>
    <w:p w14:paraId="7F5373BD" w14:textId="77777777" w:rsidR="00F603F1" w:rsidRPr="00F04B9C" w:rsidRDefault="00F603F1" w:rsidP="00F603F1">
      <w:pPr>
        <w:bidi/>
        <w:spacing w:line="360" w:lineRule="auto"/>
        <w:rPr>
          <w:rFonts w:ascii="David" w:eastAsiaTheme="minorEastAsia" w:hAnsi="David" w:cs="David"/>
          <w:sz w:val="22"/>
          <w:szCs w:val="22"/>
        </w:rPr>
      </w:pPr>
    </w:p>
    <w:p w14:paraId="3F8C10A6"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1.75=1.16667*</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7B6774DC" w14:textId="77777777" w:rsidR="00F603F1" w:rsidRPr="00F04B9C" w:rsidRDefault="00F603F1" w:rsidP="00F603F1">
      <w:pPr>
        <w:bidi/>
        <w:spacing w:line="360" w:lineRule="auto"/>
        <w:rPr>
          <w:rFonts w:ascii="David" w:eastAsiaTheme="minorEastAsia" w:hAnsi="David" w:cs="David"/>
          <w:sz w:val="22"/>
          <w:szCs w:val="22"/>
        </w:rPr>
      </w:pPr>
    </w:p>
    <w:p w14:paraId="4AFB23D7" w14:textId="23055BAB" w:rsidR="00F603F1" w:rsidRPr="005D3DD6" w:rsidRDefault="00F603F1" w:rsidP="00F603F1">
      <w:pPr>
        <w:bidi/>
        <w:spacing w:line="360" w:lineRule="auto"/>
        <w:rPr>
          <w:rFonts w:ascii="David" w:eastAsiaTheme="minorEastAsia" w:hAnsi="David" w:cs="David"/>
          <w:i/>
          <w:sz w:val="22"/>
          <w:szCs w:val="22"/>
        </w:rPr>
      </w:pPr>
      <m:oMathPara>
        <m:oMath>
          <m:r>
            <w:rPr>
              <w:rFonts w:ascii="Cambria Math" w:eastAsiaTheme="minorEastAsia" w:hAnsi="Cambria Math" w:cs="David" w:hint="cs"/>
              <w:sz w:val="22"/>
              <w:szCs w:val="22"/>
            </w:rPr>
            <m:t>p=0.49999</m:t>
          </m:r>
          <m:r>
            <w:rPr>
              <w:rFonts w:ascii="Cambria Math" w:eastAsiaTheme="minorEastAsia" w:hAnsi="Cambria Math" w:cs="David"/>
              <w:sz w:val="22"/>
              <w:szCs w:val="22"/>
            </w:rPr>
            <m:t>≈50%</m:t>
          </m:r>
        </m:oMath>
      </m:oMathPara>
    </w:p>
    <w:p w14:paraId="1F9ADBFB" w14:textId="77777777" w:rsidR="00F603F1" w:rsidRPr="00F04B9C" w:rsidRDefault="00F603F1" w:rsidP="00F603F1">
      <w:pPr>
        <w:bidi/>
        <w:spacing w:line="360" w:lineRule="auto"/>
        <w:rPr>
          <w:rFonts w:ascii="David" w:eastAsiaTheme="minorEastAsia" w:hAnsi="David" w:cs="David"/>
          <w:sz w:val="22"/>
          <w:szCs w:val="22"/>
        </w:rPr>
      </w:pPr>
    </w:p>
    <w:p w14:paraId="12F5DCBD" w14:textId="1C721B40" w:rsidR="00F603F1" w:rsidRPr="00F04B9C" w:rsidRDefault="005D3DD6" w:rsidP="00F603F1">
      <w:pPr>
        <w:bidi/>
        <w:spacing w:line="360" w:lineRule="auto"/>
        <w:rPr>
          <w:rFonts w:ascii="David" w:eastAsiaTheme="minorEastAsia" w:hAnsi="David" w:cs="David"/>
          <w:sz w:val="22"/>
          <w:szCs w:val="22"/>
          <w:rtl/>
        </w:rPr>
      </w:pPr>
      <w:r>
        <w:rPr>
          <w:rFonts w:ascii="David" w:eastAsiaTheme="minorEastAsia" w:hAnsi="David" w:cs="David" w:hint="cs"/>
          <w:sz w:val="22"/>
          <w:szCs w:val="22"/>
          <w:rtl/>
        </w:rPr>
        <w:t xml:space="preserve">בסך הכל, רמת המחירים (האינפלציה) בשנת 2019 היא 50%. </w:t>
      </w:r>
    </w:p>
    <w:p w14:paraId="7D220D1B" w14:textId="77777777" w:rsidR="00F603F1" w:rsidRPr="00F04B9C" w:rsidRDefault="00F603F1" w:rsidP="00F603F1">
      <w:pPr>
        <w:bidi/>
        <w:spacing w:line="360" w:lineRule="auto"/>
        <w:rPr>
          <w:rFonts w:ascii="David" w:hAnsi="David" w:cs="David"/>
          <w:b/>
          <w:bCs/>
          <w:sz w:val="22"/>
          <w:szCs w:val="22"/>
          <w:u w:val="single"/>
          <w:rtl/>
        </w:rPr>
      </w:pPr>
    </w:p>
    <w:p w14:paraId="1E5DCBD5" w14:textId="77777777" w:rsidR="00F603F1" w:rsidRPr="00F04B9C" w:rsidRDefault="00F603F1" w:rsidP="00F603F1">
      <w:pPr>
        <w:bidi/>
        <w:spacing w:line="360" w:lineRule="auto"/>
        <w:rPr>
          <w:rFonts w:ascii="David" w:hAnsi="David" w:cs="David"/>
          <w:b/>
          <w:bCs/>
          <w:sz w:val="22"/>
          <w:szCs w:val="22"/>
          <w:u w:val="single"/>
          <w:rtl/>
        </w:rPr>
      </w:pPr>
    </w:p>
    <w:p w14:paraId="0F6169FF" w14:textId="77777777" w:rsidR="00F603F1" w:rsidRPr="00F04B9C" w:rsidRDefault="00F603F1" w:rsidP="00F603F1">
      <w:pPr>
        <w:bidi/>
        <w:spacing w:line="360" w:lineRule="auto"/>
        <w:rPr>
          <w:rFonts w:ascii="David" w:hAnsi="David" w:cs="David"/>
          <w:b/>
          <w:bCs/>
          <w:sz w:val="22"/>
          <w:szCs w:val="22"/>
          <w:u w:val="single"/>
          <w:rtl/>
        </w:rPr>
      </w:pPr>
    </w:p>
    <w:p w14:paraId="272C1748" w14:textId="77777777" w:rsidR="00F603F1" w:rsidRPr="00F04B9C" w:rsidRDefault="00F603F1" w:rsidP="00F603F1">
      <w:pPr>
        <w:bidi/>
        <w:spacing w:line="360" w:lineRule="auto"/>
        <w:rPr>
          <w:rFonts w:ascii="David" w:hAnsi="David" w:cs="David"/>
          <w:b/>
          <w:bCs/>
          <w:sz w:val="22"/>
          <w:szCs w:val="22"/>
          <w:u w:val="single"/>
          <w:rtl/>
        </w:rPr>
      </w:pPr>
    </w:p>
    <w:p w14:paraId="6185EF1C" w14:textId="77777777" w:rsidR="00F603F1" w:rsidRPr="00F04B9C" w:rsidRDefault="00F603F1" w:rsidP="00F603F1">
      <w:pPr>
        <w:bidi/>
        <w:rPr>
          <w:rFonts w:ascii="David" w:eastAsiaTheme="minorEastAsia" w:hAnsi="David" w:cs="David"/>
          <w:color w:val="FF0000"/>
          <w:sz w:val="22"/>
          <w:szCs w:val="22"/>
          <w:rtl/>
        </w:rPr>
      </w:pPr>
    </w:p>
    <w:p w14:paraId="6A32E9B9" w14:textId="44EEB4B4" w:rsidR="00F603F1" w:rsidRPr="00F04B9C" w:rsidRDefault="00F603F1" w:rsidP="00F603F1">
      <w:pPr>
        <w:bidi/>
        <w:spacing w:line="360" w:lineRule="auto"/>
        <w:rPr>
          <w:rFonts w:ascii="David" w:hAnsi="David" w:cs="David"/>
          <w:b/>
          <w:bCs/>
          <w:sz w:val="22"/>
          <w:szCs w:val="22"/>
          <w:u w:val="single"/>
          <w:rtl/>
        </w:rPr>
      </w:pPr>
      <w:r w:rsidRPr="008640DE">
        <w:rPr>
          <w:rFonts w:ascii="David" w:hAnsi="David" w:cs="David" w:hint="cs"/>
          <w:b/>
          <w:bCs/>
          <w:sz w:val="22"/>
          <w:szCs w:val="22"/>
          <w:highlight w:val="yellow"/>
          <w:u w:val="single"/>
          <w:rtl/>
        </w:rPr>
        <w:t>שאלה 2</w:t>
      </w:r>
      <w:r w:rsidR="008640DE" w:rsidRPr="008640DE">
        <w:rPr>
          <w:rFonts w:ascii="David" w:hAnsi="David" w:cs="David" w:hint="cs"/>
          <w:b/>
          <w:bCs/>
          <w:sz w:val="22"/>
          <w:szCs w:val="22"/>
          <w:highlight w:val="yellow"/>
          <w:u w:val="single"/>
          <w:rtl/>
        </w:rPr>
        <w:t xml:space="preserve">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חישוב שינוי בתוצר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כאשר הערכים הם באחוזים</w:t>
      </w:r>
    </w:p>
    <w:p w14:paraId="3E3D5545" w14:textId="6FDA8640" w:rsidR="00F603F1" w:rsidRDefault="00F603F1" w:rsidP="00F603F1">
      <w:pPr>
        <w:bidi/>
        <w:spacing w:line="360" w:lineRule="auto"/>
        <w:rPr>
          <w:rFonts w:ascii="David" w:hAnsi="David" w:cs="David"/>
          <w:sz w:val="22"/>
          <w:szCs w:val="22"/>
          <w:rtl/>
        </w:rPr>
      </w:pPr>
      <w:r w:rsidRPr="00F04B9C">
        <w:rPr>
          <w:rFonts w:ascii="David" w:hAnsi="David" w:cs="David" w:hint="cs"/>
          <w:sz w:val="22"/>
          <w:szCs w:val="22"/>
          <w:rtl/>
        </w:rPr>
        <w:t xml:space="preserve">ידוע כי במהלך שנת 2022 התוצר הנומינלי במדינה גדל ב-12% </w:t>
      </w:r>
      <w:r w:rsidR="00FC7F51">
        <w:rPr>
          <w:rFonts w:ascii="David" w:hAnsi="David" w:cs="David" w:hint="cs"/>
          <w:sz w:val="22"/>
          <w:szCs w:val="22"/>
          <w:rtl/>
        </w:rPr>
        <w:t>(</w:t>
      </w:r>
      <w:r w:rsidR="00FC7F51">
        <w:rPr>
          <w:rFonts w:ascii="David" w:hAnsi="David" w:cs="David"/>
          <w:sz w:val="22"/>
          <w:szCs w:val="22"/>
        </w:rPr>
        <w:t>i</w:t>
      </w:r>
      <w:r w:rsidR="00FC7F51">
        <w:rPr>
          <w:rFonts w:ascii="David" w:hAnsi="David" w:cs="David" w:hint="cs"/>
          <w:sz w:val="22"/>
          <w:szCs w:val="22"/>
          <w:rtl/>
        </w:rPr>
        <w:t xml:space="preserve">) </w:t>
      </w:r>
      <w:r w:rsidRPr="00F04B9C">
        <w:rPr>
          <w:rFonts w:ascii="David" w:hAnsi="David" w:cs="David" w:hint="cs"/>
          <w:sz w:val="22"/>
          <w:szCs w:val="22"/>
          <w:rtl/>
        </w:rPr>
        <w:t>ורמת המחירים עלתה ב-3.5%</w:t>
      </w:r>
      <w:r w:rsidR="00FC7F51">
        <w:rPr>
          <w:rFonts w:ascii="David" w:hAnsi="David" w:cs="David" w:hint="cs"/>
          <w:sz w:val="22"/>
          <w:szCs w:val="22"/>
          <w:rtl/>
        </w:rPr>
        <w:t xml:space="preserve"> (</w:t>
      </w:r>
      <w:r w:rsidR="00FC7F51">
        <w:rPr>
          <w:rFonts w:ascii="David" w:hAnsi="David" w:cs="David"/>
          <w:sz w:val="22"/>
          <w:szCs w:val="22"/>
        </w:rPr>
        <w:t>p</w:t>
      </w:r>
      <w:r w:rsidR="00FC7F51">
        <w:rPr>
          <w:rFonts w:ascii="David" w:hAnsi="David" w:cs="David" w:hint="cs"/>
          <w:sz w:val="22"/>
          <w:szCs w:val="22"/>
          <w:rtl/>
        </w:rPr>
        <w:t xml:space="preserve">). </w:t>
      </w:r>
    </w:p>
    <w:p w14:paraId="0851228F" w14:textId="77777777" w:rsidR="008640DE" w:rsidRPr="00F04B9C" w:rsidRDefault="008640DE" w:rsidP="008640DE">
      <w:pPr>
        <w:bidi/>
        <w:spacing w:line="360" w:lineRule="auto"/>
        <w:rPr>
          <w:rFonts w:ascii="David" w:hAnsi="David" w:cs="David"/>
          <w:sz w:val="22"/>
          <w:szCs w:val="22"/>
          <w:rtl/>
        </w:rPr>
      </w:pPr>
    </w:p>
    <w:p w14:paraId="51FD0398" w14:textId="65921454" w:rsidR="00F603F1" w:rsidRPr="00F04B9C" w:rsidRDefault="00F603F1" w:rsidP="00625A6D">
      <w:pPr>
        <w:pStyle w:val="ListParagraph"/>
        <w:numPr>
          <w:ilvl w:val="0"/>
          <w:numId w:val="38"/>
        </w:numPr>
        <w:bidi/>
        <w:spacing w:line="360" w:lineRule="auto"/>
        <w:rPr>
          <w:rFonts w:ascii="David" w:hAnsi="David" w:cs="David"/>
          <w:sz w:val="22"/>
          <w:szCs w:val="22"/>
        </w:rPr>
      </w:pPr>
      <w:r w:rsidRPr="00F04B9C">
        <w:rPr>
          <w:rFonts w:ascii="David" w:hAnsi="David" w:cs="David" w:hint="cs"/>
          <w:sz w:val="22"/>
          <w:szCs w:val="22"/>
          <w:rtl/>
        </w:rPr>
        <w:t>חשבו את השינוי בתוצר הריאלי של מדינה א'</w:t>
      </w:r>
      <w:r w:rsidR="00FC7F51">
        <w:rPr>
          <w:rFonts w:ascii="David" w:hAnsi="David" w:cs="David" w:hint="cs"/>
          <w:sz w:val="22"/>
          <w:szCs w:val="22"/>
          <w:rtl/>
        </w:rPr>
        <w:t xml:space="preserve"> (</w:t>
      </w:r>
      <w:r w:rsidR="00FC7F51">
        <w:rPr>
          <w:rFonts w:ascii="David" w:hAnsi="David" w:cs="David"/>
          <w:sz w:val="22"/>
          <w:szCs w:val="22"/>
        </w:rPr>
        <w:t>r</w:t>
      </w:r>
      <w:r w:rsidR="00FC7F51">
        <w:rPr>
          <w:rFonts w:ascii="David" w:hAnsi="David" w:cs="David" w:hint="cs"/>
          <w:sz w:val="22"/>
          <w:szCs w:val="22"/>
          <w:rtl/>
        </w:rPr>
        <w:t xml:space="preserve">). </w:t>
      </w:r>
    </w:p>
    <w:p w14:paraId="0EA8F9C2" w14:textId="77777777" w:rsidR="00FC7F51" w:rsidRDefault="00FC7F51" w:rsidP="00F603F1">
      <w:pPr>
        <w:bidi/>
        <w:spacing w:line="360" w:lineRule="auto"/>
        <w:rPr>
          <w:rFonts w:ascii="David" w:hAnsi="David" w:cs="David"/>
          <w:sz w:val="22"/>
          <w:szCs w:val="22"/>
          <w:u w:val="single"/>
        </w:rPr>
      </w:pPr>
    </w:p>
    <w:p w14:paraId="727FBBA7" w14:textId="3FD94E98" w:rsidR="00F603F1" w:rsidRDefault="00F603F1" w:rsidP="00FC7F51">
      <w:pPr>
        <w:bidi/>
        <w:spacing w:line="360" w:lineRule="auto"/>
        <w:rPr>
          <w:rFonts w:ascii="David" w:hAnsi="David" w:cs="David"/>
          <w:sz w:val="22"/>
          <w:szCs w:val="22"/>
          <w:u w:val="single"/>
          <w:rtl/>
        </w:rPr>
      </w:pPr>
      <w:r w:rsidRPr="00F04B9C">
        <w:rPr>
          <w:rFonts w:ascii="David" w:hAnsi="David" w:cs="David" w:hint="cs"/>
          <w:sz w:val="22"/>
          <w:szCs w:val="22"/>
          <w:u w:val="single"/>
          <w:rtl/>
        </w:rPr>
        <w:t>פתרון</w:t>
      </w:r>
    </w:p>
    <w:p w14:paraId="499F0553" w14:textId="77777777" w:rsidR="008640DE" w:rsidRDefault="008640DE" w:rsidP="008640DE">
      <w:pPr>
        <w:bidi/>
        <w:spacing w:line="360" w:lineRule="auto"/>
        <w:rPr>
          <w:rFonts w:ascii="David" w:hAnsi="David" w:cs="David"/>
          <w:sz w:val="22"/>
          <w:szCs w:val="22"/>
          <w:u w:val="single"/>
          <w:rtl/>
        </w:rPr>
      </w:pPr>
    </w:p>
    <w:p w14:paraId="63CE8D80" w14:textId="25E33C38" w:rsidR="008640DE" w:rsidRPr="00FC7F51" w:rsidRDefault="00FC7F51" w:rsidP="008640DE">
      <w:pPr>
        <w:bidi/>
        <w:spacing w:line="360" w:lineRule="auto"/>
        <w:rPr>
          <w:rFonts w:ascii="David" w:hAnsi="David" w:cs="David"/>
          <w:sz w:val="22"/>
          <w:szCs w:val="22"/>
          <w:rtl/>
        </w:rPr>
      </w:pPr>
      <w:r w:rsidRPr="00FC7F51">
        <w:rPr>
          <w:rFonts w:ascii="David" w:hAnsi="David" w:cs="David" w:hint="cs"/>
          <w:sz w:val="22"/>
          <w:szCs w:val="22"/>
          <w:rtl/>
        </w:rPr>
        <w:t xml:space="preserve">שאלה זו הקושרת בין שינוי נומינלי, רמת מחירים ושינוי ריאלי, עודנה מתבססת על משוואת פישר, כאשר הפעם הנעלם יהיה שינוי ברמת המחירים </w:t>
      </w:r>
      <w:r w:rsidRPr="00FC7F51">
        <w:rPr>
          <w:rFonts w:ascii="David" w:hAnsi="David" w:cs="David"/>
          <w:sz w:val="22"/>
          <w:szCs w:val="22"/>
        </w:rPr>
        <w:t>p</w:t>
      </w:r>
      <w:r w:rsidRPr="00FC7F51">
        <w:rPr>
          <w:rFonts w:ascii="David" w:hAnsi="David" w:cs="David" w:hint="cs"/>
          <w:sz w:val="22"/>
          <w:szCs w:val="22"/>
          <w:rtl/>
        </w:rPr>
        <w:t xml:space="preserve">. </w:t>
      </w:r>
    </w:p>
    <w:p w14:paraId="294EE2EA"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hAnsi="Cambria Math" w:cs="David" w:hint="cs"/>
                  <w:i/>
                  <w:sz w:val="22"/>
                  <w:szCs w:val="22"/>
                </w:rPr>
              </m:ctrlPr>
            </m:dPr>
            <m:e>
              <m:r>
                <w:rPr>
                  <w:rFonts w:ascii="Cambria Math" w:hAnsi="Cambria Math" w:cs="David" w:hint="cs"/>
                  <w:sz w:val="22"/>
                  <w:szCs w:val="22"/>
                </w:rPr>
                <m:t>1+i</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1+p</m:t>
              </m:r>
            </m:e>
          </m:d>
        </m:oMath>
      </m:oMathPara>
    </w:p>
    <w:p w14:paraId="5263FE67"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1.12=</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1.035</m:t>
              </m:r>
            </m:e>
          </m:d>
        </m:oMath>
      </m:oMathPara>
    </w:p>
    <w:p w14:paraId="612395A0"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1.12</m:t>
              </m:r>
            </m:num>
            <m:den>
              <m:r>
                <w:rPr>
                  <w:rFonts w:ascii="Cambria Math" w:eastAsiaTheme="minorEastAsia" w:hAnsi="Cambria Math" w:cs="David" w:hint="cs"/>
                  <w:sz w:val="22"/>
                  <w:szCs w:val="22"/>
                </w:rPr>
                <m:t>1.035</m:t>
              </m:r>
            </m:den>
          </m:f>
          <m:r>
            <w:rPr>
              <w:rFonts w:ascii="Cambria Math" w:eastAsiaTheme="minorEastAsia" w:hAnsi="Cambria Math" w:cs="David" w:hint="cs"/>
              <w:sz w:val="22"/>
              <w:szCs w:val="22"/>
            </w:rPr>
            <m:t>=1.0821256</m:t>
          </m:r>
        </m:oMath>
      </m:oMathPara>
    </w:p>
    <w:p w14:paraId="2D2FFDA8" w14:textId="1933689C" w:rsidR="00F603F1" w:rsidRPr="00FC7F51" w:rsidRDefault="00F603F1" w:rsidP="00F603F1">
      <w:pPr>
        <w:bidi/>
        <w:spacing w:line="360" w:lineRule="auto"/>
        <w:rPr>
          <w:rFonts w:ascii="David" w:eastAsiaTheme="minorEastAsia" w:hAnsi="David" w:cs="David"/>
          <w:i/>
          <w:sz w:val="22"/>
          <w:szCs w:val="22"/>
        </w:rPr>
      </w:pPr>
      <m:oMathPara>
        <m:oMath>
          <m:r>
            <w:rPr>
              <w:rFonts w:ascii="Cambria Math" w:eastAsiaTheme="minorEastAsia" w:hAnsi="Cambria Math" w:cs="David" w:hint="cs"/>
              <w:sz w:val="22"/>
              <w:szCs w:val="22"/>
            </w:rPr>
            <m:t>r=0.0821256</m:t>
          </m:r>
          <m:r>
            <w:rPr>
              <w:rFonts w:ascii="Cambria Math" w:eastAsiaTheme="minorEastAsia" w:hAnsi="Cambria Math" w:cs="David"/>
              <w:sz w:val="22"/>
              <w:szCs w:val="22"/>
            </w:rPr>
            <m:t>≈8.21256%</m:t>
          </m:r>
        </m:oMath>
      </m:oMathPara>
    </w:p>
    <w:p w14:paraId="2522EA67" w14:textId="77777777" w:rsidR="00F603F1" w:rsidRPr="00F04B9C" w:rsidRDefault="00F603F1" w:rsidP="00F603F1">
      <w:pPr>
        <w:bidi/>
        <w:spacing w:line="360" w:lineRule="auto"/>
        <w:rPr>
          <w:rFonts w:ascii="David" w:eastAsiaTheme="minorEastAsia" w:hAnsi="David" w:cs="David"/>
          <w:sz w:val="22"/>
          <w:szCs w:val="22"/>
          <w:rtl/>
        </w:rPr>
      </w:pPr>
    </w:p>
    <w:p w14:paraId="47873920" w14:textId="77777777" w:rsidR="00F603F1" w:rsidRPr="00F04B9C" w:rsidRDefault="00F603F1" w:rsidP="00625A6D">
      <w:pPr>
        <w:pStyle w:val="ListParagraph"/>
        <w:numPr>
          <w:ilvl w:val="0"/>
          <w:numId w:val="38"/>
        </w:numPr>
        <w:bidi/>
        <w:spacing w:line="360" w:lineRule="auto"/>
        <w:rPr>
          <w:rFonts w:ascii="David" w:eastAsiaTheme="minorEastAsia" w:hAnsi="David" w:cs="David"/>
          <w:sz w:val="22"/>
          <w:szCs w:val="22"/>
        </w:rPr>
      </w:pPr>
      <w:r w:rsidRPr="00F04B9C">
        <w:rPr>
          <w:rFonts w:ascii="David" w:eastAsiaTheme="minorEastAsia" w:hAnsi="David" w:cs="David" w:hint="cs"/>
          <w:sz w:val="22"/>
          <w:szCs w:val="22"/>
          <w:rtl/>
        </w:rPr>
        <w:t>ידוע כי במהלך השנה האוכלוסייה גדלה ב-2%. חשבו את שיעור השינוי בתוצר הריאלי לנפש.</w:t>
      </w:r>
    </w:p>
    <w:p w14:paraId="29A753F2" w14:textId="77777777" w:rsidR="00F603F1" w:rsidRPr="00F04B9C" w:rsidRDefault="00F603F1" w:rsidP="00F603F1">
      <w:pPr>
        <w:bidi/>
        <w:spacing w:line="360" w:lineRule="auto"/>
        <w:rPr>
          <w:rFonts w:ascii="David" w:eastAsiaTheme="minorEastAsia" w:hAnsi="David" w:cs="David"/>
          <w:sz w:val="22"/>
          <w:szCs w:val="22"/>
          <w:rtl/>
        </w:rPr>
      </w:pPr>
    </w:p>
    <w:p w14:paraId="134C4428" w14:textId="77777777" w:rsidR="00F603F1" w:rsidRPr="00F04B9C" w:rsidRDefault="00F603F1" w:rsidP="00F603F1">
      <w:pPr>
        <w:bidi/>
        <w:spacing w:line="360" w:lineRule="auto"/>
        <w:rPr>
          <w:rFonts w:ascii="David" w:eastAsiaTheme="minorEastAsia" w:hAnsi="David" w:cs="David"/>
          <w:sz w:val="22"/>
          <w:szCs w:val="22"/>
          <w:u w:val="single"/>
        </w:rPr>
      </w:pPr>
      <w:r w:rsidRPr="00F04B9C">
        <w:rPr>
          <w:rFonts w:ascii="David" w:eastAsiaTheme="minorEastAsia" w:hAnsi="David" w:cs="David" w:hint="cs"/>
          <w:sz w:val="22"/>
          <w:szCs w:val="22"/>
          <w:u w:val="single"/>
          <w:rtl/>
        </w:rPr>
        <w:t>פתרון</w:t>
      </w:r>
    </w:p>
    <w:p w14:paraId="6FDF72D1" w14:textId="670AA987" w:rsidR="00F603F1" w:rsidRDefault="00FC7F51" w:rsidP="00F603F1">
      <w:pPr>
        <w:bidi/>
        <w:spacing w:line="360" w:lineRule="auto"/>
        <w:rPr>
          <w:rFonts w:ascii="David" w:hAnsi="David" w:cs="David"/>
          <w:sz w:val="22"/>
          <w:szCs w:val="22"/>
          <w:rtl/>
        </w:rPr>
      </w:pPr>
      <w:r>
        <w:rPr>
          <w:rFonts w:ascii="David" w:hAnsi="David" w:cs="David" w:hint="cs"/>
          <w:sz w:val="22"/>
          <w:szCs w:val="22"/>
          <w:rtl/>
        </w:rPr>
        <w:t xml:space="preserve">באופן כללי, אם בשאלה מסוימת אני מציין שחלה עליה בתוצר וגם חלה עלייה באוכלוסייה, המשמעות היא שהשינויים בתוצר הם לאחר התחשבות בשינויים באוכלוסייה. </w:t>
      </w:r>
    </w:p>
    <w:p w14:paraId="3ECCC810" w14:textId="77777777" w:rsidR="00FC7F51" w:rsidRDefault="00FC7F51" w:rsidP="00FC7F51">
      <w:pPr>
        <w:bidi/>
        <w:spacing w:line="360" w:lineRule="auto"/>
        <w:rPr>
          <w:rFonts w:ascii="David" w:hAnsi="David" w:cs="David"/>
          <w:sz w:val="22"/>
          <w:szCs w:val="22"/>
          <w:rtl/>
        </w:rPr>
      </w:pPr>
    </w:p>
    <w:p w14:paraId="6A49BA07" w14:textId="45475992" w:rsidR="00FC7F51" w:rsidRDefault="00FC7F51" w:rsidP="00FC7F51">
      <w:pPr>
        <w:bidi/>
        <w:spacing w:line="360" w:lineRule="auto"/>
        <w:rPr>
          <w:rFonts w:ascii="David" w:hAnsi="David" w:cs="David"/>
          <w:sz w:val="22"/>
          <w:szCs w:val="22"/>
          <w:rtl/>
        </w:rPr>
      </w:pPr>
      <w:r>
        <w:rPr>
          <w:rFonts w:ascii="David" w:hAnsi="David" w:cs="David" w:hint="cs"/>
          <w:sz w:val="22"/>
          <w:szCs w:val="22"/>
          <w:rtl/>
        </w:rPr>
        <w:t>נגדיר:</w:t>
      </w:r>
    </w:p>
    <w:p w14:paraId="14701B74" w14:textId="063683A2" w:rsidR="00FC7F51" w:rsidRDefault="00FC7F51" w:rsidP="00FC7F51">
      <w:pPr>
        <w:bidi/>
        <w:spacing w:line="360" w:lineRule="auto"/>
        <w:rPr>
          <w:rFonts w:ascii="David" w:hAnsi="David" w:cs="David"/>
          <w:sz w:val="22"/>
          <w:szCs w:val="22"/>
          <w:rtl/>
        </w:rPr>
      </w:pPr>
      <w:r>
        <w:rPr>
          <w:rFonts w:ascii="David" w:hAnsi="David" w:cs="David" w:hint="cs"/>
          <w:sz w:val="22"/>
          <w:szCs w:val="22"/>
          <w:rtl/>
        </w:rPr>
        <w:t>שיעור השינוי בתוצר הריאלי לנפש מתקבל על ידי כך שמחלקים את השינוי הריאלי הכללי בביטוי המשקף את שיעור הצמיחה באוכלוסיה:</w:t>
      </w:r>
    </w:p>
    <w:p w14:paraId="50C65995" w14:textId="77777777" w:rsidR="00FC7F51" w:rsidRDefault="00FC7F51" w:rsidP="00FC7F51">
      <w:pPr>
        <w:bidi/>
        <w:spacing w:line="360" w:lineRule="auto"/>
        <w:rPr>
          <w:rFonts w:ascii="David" w:hAnsi="David" w:cs="David"/>
          <w:sz w:val="22"/>
          <w:szCs w:val="22"/>
          <w:rtl/>
        </w:rPr>
      </w:pPr>
    </w:p>
    <w:p w14:paraId="75C70B58" w14:textId="3A5533C4" w:rsidR="00FC7F51" w:rsidRPr="00FC7F51" w:rsidRDefault="00FC7F51" w:rsidP="00FC7F51">
      <w:pPr>
        <w:bidi/>
        <w:spacing w:line="360" w:lineRule="auto"/>
        <w:rPr>
          <w:rFonts w:ascii="David" w:hAnsi="David" w:cs="David"/>
          <w:sz w:val="22"/>
          <w:szCs w:val="22"/>
        </w:rPr>
      </w:pPr>
      <m:oMathPara>
        <m:oMath>
          <m:r>
            <w:rPr>
              <w:rFonts w:ascii="Cambria Math" w:hAnsi="Cambria Math" w:cs="David" w:hint="cs"/>
              <w:sz w:val="22"/>
              <w:szCs w:val="22"/>
              <w:rtl/>
            </w:rPr>
            <m:t>לנפש</m:t>
          </m:r>
          <m:r>
            <w:rPr>
              <w:rFonts w:ascii="Cambria Math" w:hAnsi="Cambria Math" w:cs="David"/>
              <w:sz w:val="22"/>
              <w:szCs w:val="22"/>
            </w:rPr>
            <m:t xml:space="preserve"> </m:t>
          </m:r>
          <m:r>
            <w:rPr>
              <w:rFonts w:ascii="Cambria Math" w:hAnsi="Cambria Math" w:cs="David" w:hint="cs"/>
              <w:sz w:val="22"/>
              <w:szCs w:val="22"/>
              <w:rtl/>
            </w:rPr>
            <m:t>הריאלי</m:t>
          </m:r>
          <m:r>
            <w:rPr>
              <w:rFonts w:ascii="Cambria Math" w:hAnsi="Cambria Math" w:cs="David"/>
              <w:sz w:val="22"/>
              <w:szCs w:val="22"/>
            </w:rPr>
            <m:t xml:space="preserve"> </m:t>
          </m:r>
          <m:r>
            <w:rPr>
              <w:rFonts w:ascii="Cambria Math" w:hAnsi="Cambria Math" w:cs="David" w:hint="cs"/>
              <w:sz w:val="22"/>
              <w:szCs w:val="22"/>
              <w:rtl/>
            </w:rPr>
            <m:t>בתוצר</m:t>
          </m:r>
          <m:r>
            <w:rPr>
              <w:rFonts w:ascii="Cambria Math" w:hAnsi="Cambria Math" w:cs="David"/>
              <w:sz w:val="22"/>
              <w:szCs w:val="22"/>
            </w:rPr>
            <m:t xml:space="preserve"> </m:t>
          </m:r>
          <m:r>
            <w:rPr>
              <w:rFonts w:ascii="Cambria Math" w:hAnsi="Cambria Math" w:cs="David" w:hint="cs"/>
              <w:sz w:val="22"/>
              <w:szCs w:val="22"/>
              <w:rtl/>
            </w:rPr>
            <m:t>השינוי</m:t>
          </m:r>
          <m:r>
            <w:rPr>
              <w:rFonts w:ascii="Cambria Math" w:hAnsi="Cambria Math" w:cs="David"/>
              <w:sz w:val="22"/>
              <w:szCs w:val="22"/>
            </w:rPr>
            <m:t xml:space="preserve"> </m:t>
          </m:r>
          <m:r>
            <w:rPr>
              <w:rFonts w:ascii="Cambria Math" w:hAnsi="Cambria Math" w:cs="David" w:hint="cs"/>
              <w:sz w:val="22"/>
              <w:szCs w:val="22"/>
              <w:rtl/>
            </w:rPr>
            <m:t>שיעור</m:t>
          </m:r>
          <m:r>
            <w:rPr>
              <w:rFonts w:ascii="Cambria Math" w:hAnsi="Cambria Math" w:cs="David"/>
              <w:sz w:val="22"/>
              <w:szCs w:val="22"/>
            </w:rPr>
            <m:t>=</m:t>
          </m:r>
          <m:f>
            <m:fPr>
              <m:ctrlPr>
                <w:rPr>
                  <w:rFonts w:ascii="Cambria Math" w:hAnsi="Cambria Math" w:cs="David"/>
                  <w:i/>
                  <w:sz w:val="22"/>
                  <w:szCs w:val="22"/>
                </w:rPr>
              </m:ctrlPr>
            </m:fPr>
            <m:num>
              <m:r>
                <w:rPr>
                  <w:rFonts w:ascii="Cambria Math" w:hAnsi="Cambria Math" w:cs="David"/>
                  <w:sz w:val="22"/>
                  <w:szCs w:val="22"/>
                </w:rPr>
                <m:t>1+r</m:t>
              </m:r>
              <m:ctrlPr>
                <w:rPr>
                  <w:rFonts w:ascii="Cambria Math" w:hAnsi="Cambria Math" w:cs="David"/>
                  <w:i/>
                  <w:sz w:val="22"/>
                  <w:szCs w:val="22"/>
                  <w:rtl/>
                </w:rPr>
              </m:ctrlPr>
            </m:num>
            <m:den>
              <m:r>
                <w:rPr>
                  <w:rFonts w:ascii="Cambria Math" w:hAnsi="Cambria Math" w:cs="David"/>
                  <w:sz w:val="22"/>
                  <w:szCs w:val="22"/>
                </w:rPr>
                <m:t>1+n</m:t>
              </m:r>
            </m:den>
          </m:f>
          <m:r>
            <w:rPr>
              <w:rFonts w:ascii="Cambria Math" w:hAnsi="Cambria Math" w:cs="David"/>
              <w:sz w:val="22"/>
              <w:szCs w:val="22"/>
            </w:rPr>
            <m:t>-1</m:t>
          </m:r>
        </m:oMath>
      </m:oMathPara>
    </w:p>
    <w:p w14:paraId="12197A84" w14:textId="77777777" w:rsidR="00FC7F51" w:rsidRDefault="00FC7F51" w:rsidP="00FC7F51">
      <w:pPr>
        <w:bidi/>
        <w:spacing w:line="360" w:lineRule="auto"/>
        <w:rPr>
          <w:rFonts w:ascii="David" w:hAnsi="David" w:cs="David"/>
          <w:sz w:val="22"/>
          <w:szCs w:val="22"/>
        </w:rPr>
      </w:pPr>
    </w:p>
    <w:p w14:paraId="544FDA59" w14:textId="0A7F9E09" w:rsidR="00FC7F51" w:rsidRDefault="00FC7F51" w:rsidP="00FC7F51">
      <w:pPr>
        <w:bidi/>
        <w:spacing w:line="360" w:lineRule="auto"/>
        <w:rPr>
          <w:rFonts w:ascii="David" w:hAnsi="David" w:cs="David"/>
          <w:sz w:val="22"/>
          <w:szCs w:val="22"/>
          <w:rtl/>
        </w:rPr>
      </w:pPr>
      <w:r>
        <w:rPr>
          <w:rFonts w:ascii="David" w:hAnsi="David" w:cs="David" w:hint="cs"/>
          <w:sz w:val="22"/>
          <w:szCs w:val="22"/>
          <w:rtl/>
        </w:rPr>
        <w:t>מקרא:</w:t>
      </w:r>
    </w:p>
    <w:tbl>
      <w:tblPr>
        <w:tblStyle w:val="TableGrid"/>
        <w:bidiVisual/>
        <w:tblW w:w="0" w:type="auto"/>
        <w:tblLook w:val="04A0" w:firstRow="1" w:lastRow="0" w:firstColumn="1" w:lastColumn="0" w:noHBand="0" w:noVBand="1"/>
      </w:tblPr>
      <w:tblGrid>
        <w:gridCol w:w="1127"/>
        <w:gridCol w:w="2552"/>
        <w:gridCol w:w="5671"/>
      </w:tblGrid>
      <w:tr w:rsidR="00FC7F51" w14:paraId="7044B974" w14:textId="77777777" w:rsidTr="00FC7F51">
        <w:tc>
          <w:tcPr>
            <w:tcW w:w="1127" w:type="dxa"/>
          </w:tcPr>
          <w:p w14:paraId="3F431435" w14:textId="441A2A62" w:rsidR="00FC7F51" w:rsidRDefault="00FC7F51" w:rsidP="00FC7F51">
            <w:pPr>
              <w:bidi/>
              <w:spacing w:line="360" w:lineRule="auto"/>
              <w:rPr>
                <w:rFonts w:ascii="David" w:hAnsi="David" w:cs="David"/>
                <w:sz w:val="22"/>
                <w:szCs w:val="22"/>
                <w:rtl/>
              </w:rPr>
            </w:pPr>
            <w:r>
              <w:rPr>
                <w:rFonts w:ascii="David" w:hAnsi="David" w:cs="David" w:hint="cs"/>
                <w:sz w:val="22"/>
                <w:szCs w:val="22"/>
                <w:rtl/>
              </w:rPr>
              <w:t>סימון</w:t>
            </w:r>
          </w:p>
        </w:tc>
        <w:tc>
          <w:tcPr>
            <w:tcW w:w="2552" w:type="dxa"/>
          </w:tcPr>
          <w:p w14:paraId="0B6B16D0" w14:textId="10698284" w:rsidR="00FC7F51" w:rsidRDefault="00FC7F51" w:rsidP="00FC7F51">
            <w:pPr>
              <w:bidi/>
              <w:spacing w:line="360" w:lineRule="auto"/>
              <w:rPr>
                <w:rFonts w:ascii="David" w:hAnsi="David" w:cs="David"/>
                <w:sz w:val="22"/>
                <w:szCs w:val="22"/>
                <w:rtl/>
              </w:rPr>
            </w:pPr>
            <w:r>
              <w:rPr>
                <w:rFonts w:ascii="David" w:hAnsi="David" w:cs="David" w:hint="cs"/>
                <w:sz w:val="22"/>
                <w:szCs w:val="22"/>
                <w:rtl/>
              </w:rPr>
              <w:t>משמעות</w:t>
            </w:r>
          </w:p>
        </w:tc>
        <w:tc>
          <w:tcPr>
            <w:tcW w:w="5671" w:type="dxa"/>
          </w:tcPr>
          <w:p w14:paraId="2656F012" w14:textId="6D1322A1" w:rsidR="00FC7F51" w:rsidRDefault="00FC7F51" w:rsidP="00FC7F51">
            <w:pPr>
              <w:bidi/>
              <w:spacing w:line="360" w:lineRule="auto"/>
              <w:rPr>
                <w:rFonts w:ascii="David" w:hAnsi="David" w:cs="David"/>
                <w:sz w:val="22"/>
                <w:szCs w:val="22"/>
                <w:rtl/>
              </w:rPr>
            </w:pPr>
            <w:r>
              <w:rPr>
                <w:rFonts w:ascii="David" w:hAnsi="David" w:cs="David" w:hint="cs"/>
                <w:sz w:val="22"/>
                <w:szCs w:val="22"/>
                <w:rtl/>
              </w:rPr>
              <w:t>הסבר לסטלן</w:t>
            </w:r>
          </w:p>
        </w:tc>
      </w:tr>
      <w:tr w:rsidR="00FC7F51" w14:paraId="30A2BB64" w14:textId="77777777" w:rsidTr="00FC7F51">
        <w:tc>
          <w:tcPr>
            <w:tcW w:w="1127" w:type="dxa"/>
          </w:tcPr>
          <w:p w14:paraId="178B8BF5" w14:textId="322A67CD" w:rsidR="00FC7F51" w:rsidRDefault="00FC7F51" w:rsidP="00FC7F51">
            <w:pPr>
              <w:bidi/>
              <w:spacing w:line="360" w:lineRule="auto"/>
              <w:rPr>
                <w:rFonts w:ascii="David" w:hAnsi="David" w:cs="David"/>
                <w:sz w:val="22"/>
                <w:szCs w:val="22"/>
                <w:rtl/>
              </w:rPr>
            </w:pPr>
            <m:oMathPara>
              <m:oMath>
                <m:r>
                  <w:rPr>
                    <w:rFonts w:ascii="Cambria Math" w:hAnsi="Cambria Math" w:cs="David"/>
                    <w:sz w:val="22"/>
                    <w:szCs w:val="22"/>
                  </w:rPr>
                  <m:t>r</m:t>
                </m:r>
              </m:oMath>
            </m:oMathPara>
          </w:p>
        </w:tc>
        <w:tc>
          <w:tcPr>
            <w:tcW w:w="2552" w:type="dxa"/>
          </w:tcPr>
          <w:p w14:paraId="5F84F05F" w14:textId="7755E7CF" w:rsidR="00FC7F51" w:rsidRDefault="00FC7F51" w:rsidP="00FC7F51">
            <w:pPr>
              <w:bidi/>
              <w:spacing w:line="360" w:lineRule="auto"/>
              <w:rPr>
                <w:rFonts w:ascii="David" w:hAnsi="David" w:cs="David"/>
                <w:sz w:val="22"/>
                <w:szCs w:val="22"/>
                <w:rtl/>
              </w:rPr>
            </w:pPr>
            <w:r>
              <w:rPr>
                <w:rFonts w:ascii="David" w:hAnsi="David" w:cs="David" w:hint="cs"/>
                <w:sz w:val="22"/>
                <w:szCs w:val="22"/>
                <w:rtl/>
              </w:rPr>
              <w:t>שיעור השינוי הריאלי בתוצר</w:t>
            </w:r>
          </w:p>
        </w:tc>
        <w:tc>
          <w:tcPr>
            <w:tcW w:w="5671" w:type="dxa"/>
          </w:tcPr>
          <w:p w14:paraId="0A065976" w14:textId="6060006D" w:rsidR="00FC7F51" w:rsidRDefault="00FC7F51" w:rsidP="00FC7F51">
            <w:pPr>
              <w:bidi/>
              <w:spacing w:line="360" w:lineRule="auto"/>
              <w:rPr>
                <w:rFonts w:ascii="David" w:hAnsi="David" w:cs="David"/>
                <w:sz w:val="22"/>
                <w:szCs w:val="22"/>
                <w:rtl/>
              </w:rPr>
            </w:pPr>
            <w:r>
              <w:rPr>
                <w:rFonts w:ascii="David" w:hAnsi="David" w:cs="David" w:hint="cs"/>
                <w:sz w:val="22"/>
                <w:szCs w:val="22"/>
                <w:rtl/>
              </w:rPr>
              <w:t xml:space="preserve">הואיל ואנו רוצים שינוי בתוצר הריאלי לנפש, הבסיס לחישוב </w:t>
            </w:r>
            <w:r>
              <w:rPr>
                <w:rFonts w:ascii="David" w:hAnsi="David" w:cs="David"/>
                <w:sz w:val="22"/>
                <w:szCs w:val="22"/>
                <w:rtl/>
              </w:rPr>
              <w:t>–</w:t>
            </w:r>
            <w:r>
              <w:rPr>
                <w:rFonts w:ascii="David" w:hAnsi="David" w:cs="David" w:hint="cs"/>
                <w:sz w:val="22"/>
                <w:szCs w:val="22"/>
                <w:rtl/>
              </w:rPr>
              <w:t xml:space="preserve"> הוא השינוי הריאלי הכולל בתוצר, שזהו </w:t>
            </w:r>
            <w:r>
              <w:rPr>
                <w:rFonts w:ascii="David" w:hAnsi="David" w:cs="David"/>
                <w:sz w:val="22"/>
                <w:szCs w:val="22"/>
              </w:rPr>
              <w:t>r</w:t>
            </w:r>
            <w:r>
              <w:rPr>
                <w:rFonts w:ascii="David" w:hAnsi="David" w:cs="David" w:hint="cs"/>
                <w:sz w:val="22"/>
                <w:szCs w:val="22"/>
                <w:rtl/>
              </w:rPr>
              <w:t xml:space="preserve"> כאן: כ-8.21% (ראו סעיף א)</w:t>
            </w:r>
          </w:p>
        </w:tc>
      </w:tr>
      <w:tr w:rsidR="00FC7F51" w14:paraId="09E0B36B" w14:textId="77777777" w:rsidTr="00FC7F51">
        <w:tc>
          <w:tcPr>
            <w:tcW w:w="1127" w:type="dxa"/>
          </w:tcPr>
          <w:p w14:paraId="6DFBB5A8" w14:textId="2B3073C4" w:rsidR="00FC7F51" w:rsidRDefault="00FC7F51" w:rsidP="00FC7F51">
            <w:pPr>
              <w:bidi/>
              <w:spacing w:line="360" w:lineRule="auto"/>
              <w:rPr>
                <w:rFonts w:ascii="David" w:hAnsi="David" w:cs="David"/>
                <w:sz w:val="22"/>
                <w:szCs w:val="22"/>
                <w:rtl/>
              </w:rPr>
            </w:pPr>
            <m:oMathPara>
              <m:oMath>
                <m:r>
                  <w:rPr>
                    <w:rFonts w:ascii="Cambria Math" w:hAnsi="Cambria Math" w:cs="David"/>
                    <w:sz w:val="22"/>
                    <w:szCs w:val="22"/>
                  </w:rPr>
                  <m:t>n</m:t>
                </m:r>
              </m:oMath>
            </m:oMathPara>
          </w:p>
        </w:tc>
        <w:tc>
          <w:tcPr>
            <w:tcW w:w="2552" w:type="dxa"/>
          </w:tcPr>
          <w:p w14:paraId="6C74CF10" w14:textId="6EA5E0C6" w:rsidR="00FC7F51" w:rsidRDefault="00FC7F51" w:rsidP="00FC7F51">
            <w:pPr>
              <w:bidi/>
              <w:spacing w:line="360" w:lineRule="auto"/>
              <w:rPr>
                <w:rFonts w:ascii="David" w:hAnsi="David" w:cs="David"/>
                <w:sz w:val="22"/>
                <w:szCs w:val="22"/>
                <w:rtl/>
              </w:rPr>
            </w:pPr>
            <w:r>
              <w:rPr>
                <w:rFonts w:ascii="David" w:hAnsi="David" w:cs="David" w:hint="cs"/>
                <w:sz w:val="22"/>
                <w:szCs w:val="22"/>
                <w:rtl/>
              </w:rPr>
              <w:t>שיעור השינוי באוכלוסיה</w:t>
            </w:r>
          </w:p>
        </w:tc>
        <w:tc>
          <w:tcPr>
            <w:tcW w:w="5671" w:type="dxa"/>
          </w:tcPr>
          <w:p w14:paraId="58387B58" w14:textId="7C6678C3" w:rsidR="00FC7F51" w:rsidRDefault="00FC7F51" w:rsidP="00FC7F51">
            <w:pPr>
              <w:bidi/>
              <w:spacing w:line="360" w:lineRule="auto"/>
              <w:rPr>
                <w:rFonts w:ascii="David" w:hAnsi="David" w:cs="David"/>
                <w:sz w:val="22"/>
                <w:szCs w:val="22"/>
                <w:rtl/>
              </w:rPr>
            </w:pPr>
            <w:r>
              <w:rPr>
                <w:rFonts w:ascii="David" w:hAnsi="David" w:cs="David" w:hint="cs"/>
                <w:sz w:val="22"/>
                <w:szCs w:val="22"/>
                <w:rtl/>
              </w:rPr>
              <w:t>כדי לתקנן את השינוי הריאלי באופן שיתחשב בשינויים באוכלוסיה, מחלקים ב-1 ועוד שיעור השינוי באוכלוסיה כאן:</w:t>
            </w:r>
            <w:r>
              <w:rPr>
                <w:rFonts w:ascii="David" w:hAnsi="David" w:cs="David"/>
                <w:sz w:val="22"/>
                <w:szCs w:val="22"/>
              </w:rPr>
              <w:t xml:space="preserve"> </w:t>
            </w:r>
            <w:r>
              <w:rPr>
                <w:rFonts w:ascii="David" w:hAnsi="David" w:cs="David" w:hint="cs"/>
                <w:sz w:val="22"/>
                <w:szCs w:val="22"/>
                <w:rtl/>
              </w:rPr>
              <w:t xml:space="preserve">כ-2% נתון. </w:t>
            </w:r>
          </w:p>
        </w:tc>
      </w:tr>
    </w:tbl>
    <w:p w14:paraId="37FC7EB7" w14:textId="77777777" w:rsidR="00FC7F51" w:rsidRPr="00F04B9C" w:rsidRDefault="00FC7F51" w:rsidP="00FC7F51">
      <w:pPr>
        <w:bidi/>
        <w:spacing w:line="360" w:lineRule="auto"/>
        <w:rPr>
          <w:rFonts w:ascii="David" w:hAnsi="David" w:cs="David"/>
          <w:sz w:val="22"/>
          <w:szCs w:val="22"/>
          <w:rtl/>
        </w:rPr>
      </w:pPr>
    </w:p>
    <w:p w14:paraId="6A44B648" w14:textId="23127FAC" w:rsidR="00F603F1" w:rsidRPr="00F04B9C" w:rsidRDefault="00F603F1" w:rsidP="00F603F1">
      <w:pPr>
        <w:bidi/>
        <w:jc w:val="center"/>
        <w:rPr>
          <w:rFonts w:ascii="David" w:eastAsiaTheme="minorEastAsia"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הריאלי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1+r</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1.0821256</m:t>
              </m:r>
            </m:num>
            <m:den>
              <m:r>
                <w:rPr>
                  <w:rFonts w:ascii="Cambria Math" w:eastAsiaTheme="minorEastAsia" w:hAnsi="Cambria Math" w:cs="David" w:hint="cs"/>
                  <w:sz w:val="22"/>
                  <w:szCs w:val="22"/>
                </w:rPr>
                <m:t>1.02</m:t>
              </m:r>
            </m:den>
          </m:f>
          <m:r>
            <w:rPr>
              <w:rFonts w:ascii="Cambria Math" w:eastAsiaTheme="minorEastAsia" w:hAnsi="Cambria Math" w:cs="David" w:hint="cs"/>
              <w:sz w:val="22"/>
              <w:szCs w:val="22"/>
            </w:rPr>
            <m:t>-1=0.0609</m:t>
          </m:r>
          <m:r>
            <w:rPr>
              <w:rFonts w:ascii="Cambria Math" w:eastAsiaTheme="minorEastAsia" w:hAnsi="Cambria Math" w:cs="David"/>
              <w:sz w:val="22"/>
              <w:szCs w:val="22"/>
            </w:rPr>
            <m:t>=6.09%</m:t>
          </m:r>
        </m:oMath>
      </m:oMathPara>
    </w:p>
    <w:p w14:paraId="6911D9D2" w14:textId="77777777" w:rsidR="00F603F1" w:rsidRPr="00F04B9C" w:rsidRDefault="00F603F1" w:rsidP="00F603F1">
      <w:pPr>
        <w:bidi/>
        <w:jc w:val="center"/>
        <w:rPr>
          <w:rFonts w:ascii="David" w:eastAsiaTheme="minorEastAsia" w:hAnsi="David" w:cs="David"/>
          <w:sz w:val="22"/>
          <w:szCs w:val="22"/>
        </w:rPr>
      </w:pPr>
    </w:p>
    <w:p w14:paraId="6CDE3C2E" w14:textId="77777777" w:rsidR="00F603F1" w:rsidRDefault="00F603F1" w:rsidP="00F603F1">
      <w:pPr>
        <w:bidi/>
        <w:jc w:val="center"/>
        <w:rPr>
          <w:rFonts w:ascii="David" w:eastAsiaTheme="minorEastAsia" w:hAnsi="David" w:cs="David"/>
          <w:sz w:val="22"/>
          <w:szCs w:val="22"/>
          <w:rtl/>
        </w:rPr>
      </w:pPr>
    </w:p>
    <w:p w14:paraId="223A090A" w14:textId="1E56D38A" w:rsidR="00FC7F51" w:rsidRPr="00F04B9C" w:rsidRDefault="00FC7F51" w:rsidP="00FC7F51">
      <w:pPr>
        <w:bidi/>
        <w:rPr>
          <w:rFonts w:ascii="David" w:eastAsiaTheme="minorEastAsia" w:hAnsi="David" w:cs="David"/>
          <w:sz w:val="22"/>
          <w:szCs w:val="22"/>
        </w:rPr>
      </w:pPr>
      <w:r>
        <w:rPr>
          <w:rFonts w:ascii="David" w:eastAsiaTheme="minorEastAsia" w:hAnsi="David" w:cs="David" w:hint="cs"/>
          <w:sz w:val="22"/>
          <w:szCs w:val="22"/>
          <w:rtl/>
        </w:rPr>
        <w:t>שיעור העלייה בתוצר הריאלי לנפש: 6.09%.</w:t>
      </w:r>
    </w:p>
    <w:p w14:paraId="43A2DA16" w14:textId="77777777" w:rsidR="00FC7F51" w:rsidRDefault="00FC7F51" w:rsidP="00F603F1">
      <w:pPr>
        <w:bidi/>
        <w:spacing w:line="360" w:lineRule="auto"/>
        <w:rPr>
          <w:rFonts w:ascii="David" w:hAnsi="David" w:cs="David"/>
          <w:b/>
          <w:bCs/>
          <w:sz w:val="22"/>
          <w:szCs w:val="22"/>
          <w:u w:val="single"/>
          <w:rtl/>
        </w:rPr>
      </w:pPr>
    </w:p>
    <w:p w14:paraId="5009E70D" w14:textId="77777777" w:rsidR="00FC7F51" w:rsidRDefault="00FC7F51" w:rsidP="00FC7F51">
      <w:pPr>
        <w:bidi/>
        <w:spacing w:line="360" w:lineRule="auto"/>
        <w:rPr>
          <w:rFonts w:ascii="David" w:hAnsi="David" w:cs="David"/>
          <w:b/>
          <w:bCs/>
          <w:sz w:val="22"/>
          <w:szCs w:val="22"/>
          <w:u w:val="single"/>
          <w:rtl/>
        </w:rPr>
      </w:pPr>
    </w:p>
    <w:p w14:paraId="24B7AA52" w14:textId="59954F23" w:rsidR="00F603F1" w:rsidRPr="00F04B9C" w:rsidRDefault="00F603F1" w:rsidP="00FC7F5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3</w:t>
      </w:r>
    </w:p>
    <w:p w14:paraId="350DDE23"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בשנת 2022 השכר של דני היה 12,500 ₪.</w:t>
      </w:r>
    </w:p>
    <w:p w14:paraId="700FB017"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בשנת 2023 השכר של דני היה 13,375 ₪.</w:t>
      </w:r>
    </w:p>
    <w:p w14:paraId="24E35838"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באותה התקופה המחירים במשק עלו ב -3.2%.</w:t>
      </w:r>
    </w:p>
    <w:p w14:paraId="40BC2B8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חשבו את שיעור השינוי בשכר נומינלי של דני ואת שיעור השינוי בשכר הריאלי של דני.</w:t>
      </w:r>
    </w:p>
    <w:p w14:paraId="0DDF4D1D" w14:textId="77777777" w:rsidR="00F603F1" w:rsidRPr="00F04B9C" w:rsidRDefault="00F603F1" w:rsidP="00F603F1">
      <w:pPr>
        <w:bidi/>
        <w:spacing w:line="360" w:lineRule="auto"/>
        <w:rPr>
          <w:rFonts w:ascii="David" w:hAnsi="David" w:cs="David"/>
          <w:sz w:val="22"/>
          <w:szCs w:val="22"/>
          <w:rtl/>
        </w:rPr>
      </w:pPr>
    </w:p>
    <w:p w14:paraId="4A9E0E4D" w14:textId="77777777" w:rsidR="00F603F1" w:rsidRPr="00F04B9C" w:rsidRDefault="00F603F1" w:rsidP="00F603F1">
      <w:pPr>
        <w:bidi/>
        <w:spacing w:line="360" w:lineRule="auto"/>
        <w:rPr>
          <w:rFonts w:ascii="David" w:hAnsi="David" w:cs="David"/>
          <w:sz w:val="22"/>
          <w:szCs w:val="22"/>
          <w:u w:val="single"/>
          <w:rtl/>
        </w:rPr>
      </w:pPr>
      <w:r w:rsidRPr="00F04B9C">
        <w:rPr>
          <w:rFonts w:ascii="David" w:hAnsi="David" w:cs="David" w:hint="cs"/>
          <w:sz w:val="22"/>
          <w:szCs w:val="22"/>
          <w:u w:val="single"/>
          <w:rtl/>
        </w:rPr>
        <w:t>פתרון</w:t>
      </w:r>
    </w:p>
    <w:p w14:paraId="2C9785BA"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שיעור השינוי בשכר הנומינלי של דני</w:t>
      </w:r>
    </w:p>
    <w:p w14:paraId="4BF1FDAC"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hAnsi="Cambria Math" w:cs="David" w:hint="cs"/>
              <w:sz w:val="22"/>
              <w:szCs w:val="22"/>
            </w:rPr>
            <m:t>i=</m:t>
          </m:r>
          <m:f>
            <m:fPr>
              <m:ctrlPr>
                <w:rPr>
                  <w:rFonts w:ascii="Cambria Math" w:hAnsi="Cambria Math" w:cs="David" w:hint="cs"/>
                  <w:i/>
                  <w:sz w:val="22"/>
                  <w:szCs w:val="22"/>
                </w:rPr>
              </m:ctrlPr>
            </m:fPr>
            <m:num>
              <m:r>
                <w:rPr>
                  <w:rFonts w:ascii="Cambria Math" w:hAnsi="Cambria Math" w:cs="David" w:hint="cs"/>
                  <w:sz w:val="22"/>
                  <w:szCs w:val="22"/>
                </w:rPr>
                <m:t>13,375</m:t>
              </m:r>
            </m:num>
            <m:den>
              <m:r>
                <w:rPr>
                  <w:rFonts w:ascii="Cambria Math" w:hAnsi="Cambria Math" w:cs="David" w:hint="cs"/>
                  <w:sz w:val="22"/>
                  <w:szCs w:val="22"/>
                </w:rPr>
                <m:t>12,500</m:t>
              </m:r>
            </m:den>
          </m:f>
          <m:r>
            <w:rPr>
              <w:rFonts w:ascii="Cambria Math" w:hAnsi="Cambria Math" w:cs="David" w:hint="cs"/>
              <w:sz w:val="22"/>
              <w:szCs w:val="22"/>
            </w:rPr>
            <m:t>-1=0.07</m:t>
          </m:r>
        </m:oMath>
      </m:oMathPara>
    </w:p>
    <w:p w14:paraId="1D9D85CE" w14:textId="77777777" w:rsidR="00F603F1" w:rsidRPr="00F04B9C" w:rsidRDefault="00F603F1" w:rsidP="00F603F1">
      <w:pPr>
        <w:bidi/>
        <w:spacing w:line="360" w:lineRule="auto"/>
        <w:rPr>
          <w:rFonts w:ascii="David" w:eastAsiaTheme="minorEastAsia" w:hAnsi="David" w:cs="David"/>
          <w:sz w:val="22"/>
          <w:szCs w:val="22"/>
        </w:rPr>
      </w:pPr>
      <w:r w:rsidRPr="00F04B9C">
        <w:rPr>
          <w:rFonts w:ascii="David" w:eastAsiaTheme="minorEastAsia" w:hAnsi="David" w:cs="David" w:hint="cs"/>
          <w:sz w:val="22"/>
          <w:szCs w:val="22"/>
          <w:rtl/>
        </w:rPr>
        <w:t>לאחר שחישבנו את שיעור השינוי בשכר הנומינלי נציב בנוסחה ונמצא את שיעור השינוי בשכר הריאלי.</w:t>
      </w:r>
    </w:p>
    <w:p w14:paraId="3F22ECE7"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hAnsi="Cambria Math" w:cs="David" w:hint="cs"/>
                  <w:i/>
                  <w:sz w:val="22"/>
                  <w:szCs w:val="22"/>
                </w:rPr>
              </m:ctrlPr>
            </m:dPr>
            <m:e>
              <m:r>
                <w:rPr>
                  <w:rFonts w:ascii="Cambria Math" w:hAnsi="Cambria Math" w:cs="David" w:hint="cs"/>
                  <w:sz w:val="22"/>
                  <w:szCs w:val="22"/>
                </w:rPr>
                <m:t>1+i</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1+p</m:t>
              </m:r>
            </m:e>
          </m:d>
        </m:oMath>
      </m:oMathPara>
    </w:p>
    <w:p w14:paraId="39E7352E"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hAnsi="Cambria Math" w:cs="David" w:hint="cs"/>
              <w:sz w:val="22"/>
              <w:szCs w:val="22"/>
            </w:rPr>
            <m:t>1.07=</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1.032</m:t>
              </m:r>
            </m:e>
          </m:d>
        </m:oMath>
      </m:oMathPara>
    </w:p>
    <w:p w14:paraId="75F008B0"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1+r=</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1.07</m:t>
              </m:r>
            </m:num>
            <m:den>
              <m:r>
                <w:rPr>
                  <w:rFonts w:ascii="Cambria Math" w:eastAsiaTheme="minorEastAsia" w:hAnsi="Cambria Math" w:cs="David" w:hint="cs"/>
                  <w:sz w:val="22"/>
                  <w:szCs w:val="22"/>
                </w:rPr>
                <m:t>1.032</m:t>
              </m:r>
            </m:den>
          </m:f>
          <m:r>
            <w:rPr>
              <w:rFonts w:ascii="Cambria Math" w:eastAsiaTheme="minorEastAsia" w:hAnsi="Cambria Math" w:cs="David" w:hint="cs"/>
              <w:sz w:val="22"/>
              <w:szCs w:val="22"/>
            </w:rPr>
            <m:t>=1.0368217</m:t>
          </m:r>
        </m:oMath>
      </m:oMathPara>
    </w:p>
    <w:p w14:paraId="148A461F" w14:textId="77777777" w:rsidR="00F603F1" w:rsidRPr="00F04B9C" w:rsidRDefault="00F603F1" w:rsidP="00F603F1">
      <w:pPr>
        <w:bidi/>
        <w:spacing w:line="360" w:lineRule="auto"/>
        <w:rPr>
          <w:rFonts w:ascii="David" w:eastAsiaTheme="minorEastAsia" w:hAnsi="David" w:cs="David"/>
          <w:i/>
          <w:sz w:val="22"/>
          <w:szCs w:val="22"/>
          <w:rtl/>
        </w:rPr>
      </w:pPr>
      <m:oMathPara>
        <m:oMath>
          <m:r>
            <w:rPr>
              <w:rFonts w:ascii="Cambria Math" w:eastAsiaTheme="minorEastAsia" w:hAnsi="Cambria Math" w:cs="David" w:hint="cs"/>
              <w:sz w:val="22"/>
              <w:szCs w:val="22"/>
            </w:rPr>
            <m:t>r=3.682%</m:t>
          </m:r>
        </m:oMath>
      </m:oMathPara>
    </w:p>
    <w:p w14:paraId="17B0C23F" w14:textId="77777777" w:rsidR="00F603F1" w:rsidRPr="00F04B9C" w:rsidRDefault="00F603F1" w:rsidP="00F603F1">
      <w:pPr>
        <w:bidi/>
        <w:spacing w:line="360" w:lineRule="auto"/>
        <w:rPr>
          <w:rFonts w:ascii="David" w:hAnsi="David" w:cs="David"/>
          <w:sz w:val="22"/>
          <w:szCs w:val="22"/>
          <w:rtl/>
        </w:rPr>
      </w:pPr>
    </w:p>
    <w:p w14:paraId="73189A17" w14:textId="77777777" w:rsidR="00F603F1" w:rsidRPr="00F04B9C" w:rsidRDefault="00F603F1" w:rsidP="00F603F1">
      <w:pPr>
        <w:bidi/>
        <w:spacing w:line="360" w:lineRule="auto"/>
        <w:contextualSpacing/>
        <w:rPr>
          <w:rFonts w:ascii="David" w:eastAsia="Calibri" w:hAnsi="David" w:cs="David"/>
          <w:b/>
          <w:bCs/>
          <w:sz w:val="22"/>
          <w:szCs w:val="22"/>
          <w:u w:val="single"/>
          <w:rtl/>
        </w:rPr>
      </w:pPr>
      <w:r w:rsidRPr="00F04B9C">
        <w:rPr>
          <w:rFonts w:ascii="David" w:eastAsia="Calibri" w:hAnsi="David" w:cs="David" w:hint="cs"/>
          <w:b/>
          <w:bCs/>
          <w:sz w:val="22"/>
          <w:szCs w:val="22"/>
          <w:u w:val="single"/>
          <w:rtl/>
        </w:rPr>
        <w:t>שאלה 4</w:t>
      </w:r>
    </w:p>
    <w:p w14:paraId="11DC4ED5" w14:textId="77777777" w:rsidR="00F603F1" w:rsidRPr="00F04B9C" w:rsidRDefault="00F603F1" w:rsidP="00F603F1">
      <w:pPr>
        <w:bidi/>
        <w:spacing w:line="360" w:lineRule="auto"/>
        <w:contextualSpacing/>
        <w:rPr>
          <w:rFonts w:ascii="David" w:eastAsia="Calibri" w:hAnsi="David" w:cs="David"/>
          <w:sz w:val="22"/>
          <w:szCs w:val="22"/>
          <w:rtl/>
        </w:rPr>
      </w:pPr>
      <w:r w:rsidRPr="00F04B9C">
        <w:rPr>
          <w:rFonts w:ascii="David" w:eastAsia="Calibri" w:hAnsi="David" w:cs="David" w:hint="cs"/>
          <w:sz w:val="22"/>
          <w:szCs w:val="22"/>
          <w:rtl/>
        </w:rPr>
        <w:t>ידוע בשנת 2000 התרחשו השינויים הבאים במדינה א'</w:t>
      </w:r>
    </w:p>
    <w:p w14:paraId="4BC8F933" w14:textId="77777777" w:rsidR="00F603F1" w:rsidRPr="00F04B9C" w:rsidRDefault="00F603F1" w:rsidP="00625A6D">
      <w:pPr>
        <w:pStyle w:val="ListParagraph"/>
        <w:numPr>
          <w:ilvl w:val="0"/>
          <w:numId w:val="37"/>
        </w:numPr>
        <w:bidi/>
        <w:spacing w:line="360" w:lineRule="auto"/>
        <w:rPr>
          <w:rFonts w:ascii="David" w:eastAsia="Calibri" w:hAnsi="David" w:cs="David"/>
          <w:sz w:val="22"/>
          <w:szCs w:val="22"/>
        </w:rPr>
      </w:pPr>
      <w:r w:rsidRPr="00F04B9C">
        <w:rPr>
          <w:rFonts w:ascii="David" w:eastAsia="Calibri" w:hAnsi="David" w:cs="David" w:hint="cs"/>
          <w:sz w:val="22"/>
          <w:szCs w:val="22"/>
          <w:rtl/>
        </w:rPr>
        <w:t>האוכלוסייה גדלה ב-</w:t>
      </w:r>
      <w:r w:rsidRPr="00F04B9C">
        <w:rPr>
          <w:rFonts w:ascii="David" w:eastAsia="Calibri" w:hAnsi="David" w:cs="David" w:hint="cs"/>
          <w:sz w:val="22"/>
          <w:szCs w:val="22"/>
        </w:rPr>
        <w:t>1.9%</w:t>
      </w:r>
      <w:r w:rsidRPr="00F04B9C">
        <w:rPr>
          <w:rFonts w:ascii="David" w:eastAsia="Calibri" w:hAnsi="David" w:cs="David" w:hint="cs"/>
          <w:sz w:val="22"/>
          <w:szCs w:val="22"/>
          <w:rtl/>
        </w:rPr>
        <w:t>.</w:t>
      </w:r>
    </w:p>
    <w:p w14:paraId="780CFFBA" w14:textId="77777777" w:rsidR="00F603F1" w:rsidRPr="00F04B9C" w:rsidRDefault="00F603F1" w:rsidP="00625A6D">
      <w:pPr>
        <w:pStyle w:val="ListParagraph"/>
        <w:numPr>
          <w:ilvl w:val="0"/>
          <w:numId w:val="37"/>
        </w:numPr>
        <w:bidi/>
        <w:spacing w:line="360" w:lineRule="auto"/>
        <w:rPr>
          <w:rFonts w:ascii="David" w:eastAsia="Calibri" w:hAnsi="David" w:cs="David"/>
          <w:sz w:val="22"/>
          <w:szCs w:val="22"/>
        </w:rPr>
      </w:pPr>
      <w:r w:rsidRPr="00F04B9C">
        <w:rPr>
          <w:rFonts w:ascii="David" w:eastAsia="Calibri" w:hAnsi="David" w:cs="David" w:hint="cs"/>
          <w:sz w:val="22"/>
          <w:szCs w:val="22"/>
          <w:rtl/>
        </w:rPr>
        <w:t>התוצר הריאלי גדל ב- 4%.</w:t>
      </w:r>
    </w:p>
    <w:p w14:paraId="25BB797C" w14:textId="77777777" w:rsidR="00F603F1" w:rsidRPr="00F04B9C" w:rsidRDefault="00F603F1" w:rsidP="00F603F1">
      <w:pPr>
        <w:bidi/>
        <w:spacing w:line="360" w:lineRule="auto"/>
        <w:rPr>
          <w:rFonts w:ascii="David" w:eastAsia="Calibri" w:hAnsi="David" w:cs="David"/>
          <w:sz w:val="22"/>
          <w:szCs w:val="22"/>
        </w:rPr>
      </w:pPr>
    </w:p>
    <w:p w14:paraId="243047B7" w14:textId="77777777" w:rsidR="00F603F1" w:rsidRPr="00F04B9C" w:rsidRDefault="00F603F1" w:rsidP="00625A6D">
      <w:pPr>
        <w:pStyle w:val="ListParagraph"/>
        <w:numPr>
          <w:ilvl w:val="0"/>
          <w:numId w:val="39"/>
        </w:numPr>
        <w:bidi/>
        <w:spacing w:line="360" w:lineRule="auto"/>
        <w:rPr>
          <w:rFonts w:ascii="David" w:eastAsia="Calibri" w:hAnsi="David" w:cs="David"/>
          <w:sz w:val="22"/>
          <w:szCs w:val="22"/>
        </w:rPr>
      </w:pPr>
      <w:r w:rsidRPr="00F04B9C">
        <w:rPr>
          <w:rFonts w:ascii="David" w:eastAsia="Calibri" w:hAnsi="David" w:cs="David" w:hint="cs"/>
          <w:sz w:val="22"/>
          <w:szCs w:val="22"/>
          <w:rtl/>
        </w:rPr>
        <w:t>חשבו את שיעור השינוי בתוצר הריאלי לנפש.</w:t>
      </w:r>
    </w:p>
    <w:p w14:paraId="6B3BFDC3" w14:textId="77777777" w:rsidR="00F603F1" w:rsidRPr="00F04B9C" w:rsidRDefault="00F603F1" w:rsidP="00F603F1">
      <w:pPr>
        <w:bidi/>
        <w:spacing w:line="360" w:lineRule="auto"/>
        <w:rPr>
          <w:rFonts w:ascii="David" w:eastAsia="Calibri" w:hAnsi="David" w:cs="David"/>
          <w:sz w:val="22"/>
          <w:szCs w:val="22"/>
          <w:u w:val="single"/>
          <w:rtl/>
        </w:rPr>
      </w:pPr>
      <w:r w:rsidRPr="00F04B9C">
        <w:rPr>
          <w:rFonts w:ascii="David" w:eastAsia="Calibri" w:hAnsi="David" w:cs="David" w:hint="cs"/>
          <w:sz w:val="22"/>
          <w:szCs w:val="22"/>
          <w:u w:val="single"/>
          <w:rtl/>
        </w:rPr>
        <w:t>פתרון</w:t>
      </w:r>
    </w:p>
    <w:p w14:paraId="77830A36" w14:textId="77777777" w:rsidR="00F603F1" w:rsidRPr="00F04B9C" w:rsidRDefault="00F603F1" w:rsidP="00F603F1">
      <w:pPr>
        <w:bidi/>
        <w:jc w:val="center"/>
        <w:rPr>
          <w:rFonts w:ascii="David" w:eastAsia="Calibri"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הריאלי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1+r</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1.04</m:t>
              </m:r>
            </m:num>
            <m:den>
              <m:r>
                <w:rPr>
                  <w:rFonts w:ascii="Cambria Math" w:eastAsiaTheme="minorEastAsia" w:hAnsi="Cambria Math" w:cs="David" w:hint="cs"/>
                  <w:sz w:val="22"/>
                  <w:szCs w:val="22"/>
                </w:rPr>
                <m:t>1.019</m:t>
              </m:r>
            </m:den>
          </m:f>
          <m:r>
            <w:rPr>
              <w:rFonts w:ascii="Cambria Math" w:eastAsiaTheme="minorEastAsia" w:hAnsi="Cambria Math" w:cs="David" w:hint="cs"/>
              <w:sz w:val="22"/>
              <w:szCs w:val="22"/>
            </w:rPr>
            <m:t>-1=0.02060844</m:t>
          </m:r>
        </m:oMath>
      </m:oMathPara>
    </w:p>
    <w:p w14:paraId="792BBADE" w14:textId="77777777" w:rsidR="00F603F1" w:rsidRPr="00F04B9C" w:rsidRDefault="00F603F1" w:rsidP="00F603F1">
      <w:pPr>
        <w:bidi/>
        <w:jc w:val="center"/>
        <w:rPr>
          <w:rFonts w:ascii="David" w:eastAsia="Calibri" w:hAnsi="David" w:cs="David"/>
          <w:sz w:val="22"/>
          <w:szCs w:val="22"/>
        </w:rPr>
      </w:pPr>
    </w:p>
    <w:p w14:paraId="1DACBD3A" w14:textId="77777777" w:rsidR="00F603F1" w:rsidRPr="00F04B9C" w:rsidRDefault="00F603F1" w:rsidP="00F603F1">
      <w:pPr>
        <w:bidi/>
        <w:rPr>
          <w:rFonts w:ascii="David" w:eastAsia="Calibri" w:hAnsi="David" w:cs="David"/>
          <w:sz w:val="22"/>
          <w:szCs w:val="22"/>
          <w:rtl/>
        </w:rPr>
      </w:pPr>
      <w:r w:rsidRPr="00F04B9C">
        <w:rPr>
          <w:rFonts w:ascii="David" w:eastAsia="Calibri" w:hAnsi="David" w:cs="David" w:hint="cs"/>
          <w:sz w:val="22"/>
          <w:szCs w:val="22"/>
          <w:rtl/>
        </w:rPr>
        <w:t>תשובה:   2.061% (נעגל את התשובה ל-3 ספרות לאחר הנקודה)</w:t>
      </w:r>
    </w:p>
    <w:p w14:paraId="06E4272D" w14:textId="77777777" w:rsidR="00F603F1" w:rsidRPr="00F04B9C" w:rsidRDefault="00F603F1" w:rsidP="00F603F1">
      <w:pPr>
        <w:bidi/>
        <w:spacing w:line="360" w:lineRule="auto"/>
        <w:rPr>
          <w:rFonts w:ascii="David" w:eastAsia="Calibri" w:hAnsi="David" w:cs="David"/>
          <w:sz w:val="22"/>
          <w:szCs w:val="22"/>
        </w:rPr>
      </w:pPr>
    </w:p>
    <w:p w14:paraId="79BF994C" w14:textId="77777777" w:rsidR="00F603F1" w:rsidRPr="00F04B9C" w:rsidRDefault="00F603F1" w:rsidP="00625A6D">
      <w:pPr>
        <w:pStyle w:val="ListParagraph"/>
        <w:numPr>
          <w:ilvl w:val="0"/>
          <w:numId w:val="39"/>
        </w:numPr>
        <w:bidi/>
        <w:spacing w:line="360" w:lineRule="auto"/>
        <w:rPr>
          <w:rFonts w:ascii="David" w:eastAsia="Calibri" w:hAnsi="David" w:cs="David"/>
          <w:sz w:val="22"/>
          <w:szCs w:val="22"/>
        </w:rPr>
      </w:pPr>
      <w:r w:rsidRPr="00F04B9C">
        <w:rPr>
          <w:rFonts w:ascii="David" w:eastAsia="Calibri" w:hAnsi="David" w:cs="David" w:hint="cs"/>
          <w:sz w:val="22"/>
          <w:szCs w:val="22"/>
          <w:rtl/>
        </w:rPr>
        <w:t>הניחו בנוסף כי במהלך שנת 2000 המחירים עלו ב5%. חשבו את שיעור השינוי בתוצר הנומינלי ואת שיעור השינוי בתוצר הנומינלי לנפש.</w:t>
      </w:r>
    </w:p>
    <w:p w14:paraId="46690267" w14:textId="77777777" w:rsidR="00F603F1" w:rsidRPr="00F04B9C" w:rsidRDefault="00F603F1" w:rsidP="00F603F1">
      <w:pPr>
        <w:bidi/>
        <w:spacing w:line="360" w:lineRule="auto"/>
        <w:rPr>
          <w:rFonts w:ascii="David" w:eastAsia="Calibri" w:hAnsi="David" w:cs="David"/>
          <w:sz w:val="22"/>
          <w:szCs w:val="22"/>
          <w:u w:val="single"/>
        </w:rPr>
      </w:pPr>
      <w:r w:rsidRPr="00F04B9C">
        <w:rPr>
          <w:rFonts w:ascii="David" w:eastAsia="Calibri" w:hAnsi="David" w:cs="David" w:hint="cs"/>
          <w:sz w:val="22"/>
          <w:szCs w:val="22"/>
          <w:u w:val="single"/>
          <w:rtl/>
        </w:rPr>
        <w:t>פתרון</w:t>
      </w:r>
    </w:p>
    <w:p w14:paraId="458E04C1" w14:textId="77777777" w:rsidR="00F603F1" w:rsidRPr="00F04B9C" w:rsidRDefault="00F603F1" w:rsidP="00F603F1">
      <w:pPr>
        <w:pStyle w:val="ListParagraph"/>
        <w:bidi/>
        <w:spacing w:line="360" w:lineRule="auto"/>
        <w:ind w:left="0"/>
        <w:rPr>
          <w:rFonts w:ascii="David" w:eastAsia="Calibri" w:hAnsi="David" w:cs="David"/>
          <w:sz w:val="22"/>
          <w:szCs w:val="22"/>
          <w:rtl/>
        </w:rPr>
      </w:pPr>
      <w:r w:rsidRPr="00F04B9C">
        <w:rPr>
          <w:rFonts w:ascii="David" w:eastAsia="Calibri" w:hAnsi="David" w:cs="David" w:hint="cs"/>
          <w:sz w:val="22"/>
          <w:szCs w:val="22"/>
          <w:rtl/>
        </w:rPr>
        <w:t>נחשב תחילה את שיעור השינוי בתוצר הנומינלי.</w:t>
      </w:r>
    </w:p>
    <w:bookmarkStart w:id="37" w:name="_Hlk181710913"/>
    <w:p w14:paraId="74594A0F" w14:textId="77777777" w:rsidR="00F603F1" w:rsidRPr="00F04B9C" w:rsidRDefault="00000000" w:rsidP="00F603F1">
      <w:pPr>
        <w:bidi/>
        <w:rPr>
          <w:rFonts w:ascii="David" w:eastAsiaTheme="minorEastAsia" w:hAnsi="David" w:cs="David"/>
          <w:i/>
          <w:sz w:val="22"/>
          <w:szCs w:val="22"/>
          <w:rtl/>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1+i</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bookmarkEnd w:id="37"/>
    <w:p w14:paraId="207B1B82" w14:textId="77777777" w:rsidR="00F603F1" w:rsidRPr="00F04B9C" w:rsidRDefault="00F603F1" w:rsidP="00F603F1">
      <w:pPr>
        <w:pStyle w:val="ListParagraph"/>
        <w:bidi/>
        <w:spacing w:line="360" w:lineRule="auto"/>
        <w:ind w:left="0"/>
        <w:rPr>
          <w:rFonts w:ascii="David" w:eastAsia="Calibri" w:hAnsi="David" w:cs="David"/>
          <w:sz w:val="22"/>
          <w:szCs w:val="22"/>
          <w:rtl/>
        </w:rPr>
      </w:pPr>
    </w:p>
    <w:p w14:paraId="2DDB2005" w14:textId="77777777" w:rsidR="00F603F1" w:rsidRPr="00F04B9C" w:rsidRDefault="00000000" w:rsidP="00F603F1">
      <w:pPr>
        <w:pStyle w:val="ListParagraph"/>
        <w:bidi/>
        <w:spacing w:line="360" w:lineRule="auto"/>
        <w:ind w:left="0"/>
        <w:rPr>
          <w:rFonts w:ascii="David" w:eastAsia="Calibri" w:hAnsi="David" w:cs="David"/>
          <w:sz w:val="22"/>
          <w:szCs w:val="22"/>
        </w:rPr>
      </w:pPr>
      <m:oMathPara>
        <m:oMath>
          <m:d>
            <m:dPr>
              <m:ctrlPr>
                <w:rPr>
                  <w:rFonts w:ascii="Cambria Math" w:eastAsia="Calibri" w:hAnsi="Cambria Math" w:cs="David" w:hint="cs"/>
                  <w:i/>
                  <w:sz w:val="22"/>
                  <w:szCs w:val="22"/>
                </w:rPr>
              </m:ctrlPr>
            </m:dPr>
            <m:e>
              <m:r>
                <w:rPr>
                  <w:rFonts w:ascii="Cambria Math" w:eastAsia="Calibri" w:hAnsi="Cambria Math" w:cs="David" w:hint="cs"/>
                  <w:sz w:val="22"/>
                  <w:szCs w:val="22"/>
                </w:rPr>
                <m:t>1+i</m:t>
              </m:r>
            </m:e>
          </m:d>
          <m:r>
            <w:rPr>
              <w:rFonts w:ascii="Cambria Math" w:eastAsia="Calibri" w:hAnsi="Cambria Math" w:cs="David" w:hint="cs"/>
              <w:sz w:val="22"/>
              <w:szCs w:val="22"/>
            </w:rPr>
            <m:t>=</m:t>
          </m:r>
          <m:d>
            <m:dPr>
              <m:ctrlPr>
                <w:rPr>
                  <w:rFonts w:ascii="Cambria Math" w:eastAsia="Calibri" w:hAnsi="Cambria Math" w:cs="David" w:hint="cs"/>
                  <w:i/>
                  <w:sz w:val="22"/>
                  <w:szCs w:val="22"/>
                </w:rPr>
              </m:ctrlPr>
            </m:dPr>
            <m:e>
              <m:r>
                <w:rPr>
                  <w:rFonts w:ascii="Cambria Math" w:eastAsia="Calibri" w:hAnsi="Cambria Math" w:cs="David" w:hint="cs"/>
                  <w:sz w:val="22"/>
                  <w:szCs w:val="22"/>
                </w:rPr>
                <m:t>1.04</m:t>
              </m:r>
            </m:e>
          </m:d>
          <m:r>
            <w:rPr>
              <w:rFonts w:ascii="Cambria Math" w:eastAsia="Calibri" w:hAnsi="Cambria Math" w:cs="David" w:hint="cs"/>
              <w:sz w:val="22"/>
              <w:szCs w:val="22"/>
            </w:rPr>
            <m:t>*</m:t>
          </m:r>
          <m:d>
            <m:dPr>
              <m:ctrlPr>
                <w:rPr>
                  <w:rFonts w:ascii="Cambria Math" w:eastAsia="Calibri" w:hAnsi="Cambria Math" w:cs="David" w:hint="cs"/>
                  <w:i/>
                  <w:sz w:val="22"/>
                  <w:szCs w:val="22"/>
                </w:rPr>
              </m:ctrlPr>
            </m:dPr>
            <m:e>
              <m:r>
                <w:rPr>
                  <w:rFonts w:ascii="Cambria Math" w:eastAsia="Calibri" w:hAnsi="Cambria Math" w:cs="David" w:hint="cs"/>
                  <w:sz w:val="22"/>
                  <w:szCs w:val="22"/>
                </w:rPr>
                <m:t>1.05</m:t>
              </m:r>
            </m:e>
          </m:d>
          <m:r>
            <w:rPr>
              <w:rFonts w:ascii="Cambria Math" w:eastAsia="Calibri" w:hAnsi="Cambria Math" w:cs="David" w:hint="cs"/>
              <w:sz w:val="22"/>
              <w:szCs w:val="22"/>
            </w:rPr>
            <m:t>=1.092</m:t>
          </m:r>
        </m:oMath>
      </m:oMathPara>
    </w:p>
    <w:p w14:paraId="4A6838D5" w14:textId="77777777" w:rsidR="00F603F1" w:rsidRPr="00F04B9C" w:rsidRDefault="00F603F1" w:rsidP="00F603F1">
      <w:pPr>
        <w:pStyle w:val="ListParagraph"/>
        <w:bidi/>
        <w:spacing w:line="360" w:lineRule="auto"/>
        <w:ind w:left="0"/>
        <w:rPr>
          <w:rFonts w:ascii="David" w:eastAsia="Calibri" w:hAnsi="David" w:cs="David"/>
          <w:iCs/>
          <w:sz w:val="22"/>
          <w:szCs w:val="22"/>
        </w:rPr>
      </w:pPr>
      <m:oMathPara>
        <m:oMath>
          <m:r>
            <w:rPr>
              <w:rFonts w:ascii="Cambria Math" w:eastAsia="Calibri" w:hAnsi="Cambria Math" w:cs="David" w:hint="cs"/>
              <w:sz w:val="22"/>
              <w:szCs w:val="22"/>
            </w:rPr>
            <m:t>i=9.2%</m:t>
          </m:r>
        </m:oMath>
      </m:oMathPara>
    </w:p>
    <w:p w14:paraId="1B591521" w14:textId="77777777" w:rsidR="00F603F1" w:rsidRPr="00F04B9C" w:rsidRDefault="00F603F1" w:rsidP="00F603F1">
      <w:pPr>
        <w:bidi/>
        <w:spacing w:line="360" w:lineRule="auto"/>
        <w:rPr>
          <w:rFonts w:ascii="David" w:eastAsia="Calibri" w:hAnsi="David" w:cs="David"/>
          <w:sz w:val="22"/>
          <w:szCs w:val="22"/>
          <w:rtl/>
        </w:rPr>
      </w:pPr>
    </w:p>
    <w:p w14:paraId="438C4CFC" w14:textId="77777777" w:rsidR="00F603F1" w:rsidRPr="00F04B9C" w:rsidRDefault="00F603F1" w:rsidP="00F603F1">
      <w:pPr>
        <w:bidi/>
        <w:spacing w:line="360" w:lineRule="auto"/>
        <w:rPr>
          <w:rFonts w:ascii="David" w:eastAsia="Calibri" w:hAnsi="David" w:cs="David"/>
          <w:sz w:val="22"/>
          <w:szCs w:val="22"/>
          <w:rtl/>
        </w:rPr>
      </w:pPr>
      <w:r w:rsidRPr="00F04B9C">
        <w:rPr>
          <w:rFonts w:ascii="David" w:eastAsia="Calibri" w:hAnsi="David" w:cs="David" w:hint="cs"/>
          <w:sz w:val="22"/>
          <w:szCs w:val="22"/>
          <w:rtl/>
        </w:rPr>
        <w:t>כעת נחשב את שיעור השינוי בתוצר הנומינלי לנפש.</w:t>
      </w:r>
    </w:p>
    <w:p w14:paraId="787229A6" w14:textId="77777777" w:rsidR="00F603F1" w:rsidRPr="00F04B9C" w:rsidRDefault="00F603F1" w:rsidP="00F603F1">
      <w:pPr>
        <w:bidi/>
        <w:spacing w:line="360" w:lineRule="auto"/>
        <w:rPr>
          <w:rFonts w:ascii="David" w:eastAsia="Calibri" w:hAnsi="David" w:cs="David"/>
          <w:sz w:val="22"/>
          <w:szCs w:val="22"/>
          <w:rtl/>
        </w:rPr>
      </w:pPr>
    </w:p>
    <w:p w14:paraId="4EB4B7CB" w14:textId="77777777" w:rsidR="00F603F1" w:rsidRPr="00F04B9C" w:rsidRDefault="00F603F1" w:rsidP="00F603F1">
      <w:pPr>
        <w:bidi/>
        <w:jc w:val="center"/>
        <w:rPr>
          <w:rFonts w:ascii="David" w:eastAsia="Calibri"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הנומינלי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1.092</m:t>
              </m:r>
            </m:num>
            <m:den>
              <m:r>
                <w:rPr>
                  <w:rFonts w:ascii="Cambria Math" w:eastAsiaTheme="minorEastAsia" w:hAnsi="Cambria Math" w:cs="David" w:hint="cs"/>
                  <w:sz w:val="22"/>
                  <w:szCs w:val="22"/>
                </w:rPr>
                <m:t>1.019</m:t>
              </m:r>
            </m:den>
          </m:f>
          <m:r>
            <w:rPr>
              <w:rFonts w:ascii="Cambria Math" w:eastAsiaTheme="minorEastAsia" w:hAnsi="Cambria Math" w:cs="David" w:hint="cs"/>
              <w:sz w:val="22"/>
              <w:szCs w:val="22"/>
            </w:rPr>
            <m:t>-1=0.07164</m:t>
          </m:r>
        </m:oMath>
      </m:oMathPara>
    </w:p>
    <w:p w14:paraId="05FBD592" w14:textId="77777777" w:rsidR="00F603F1" w:rsidRPr="00F04B9C" w:rsidRDefault="00F603F1" w:rsidP="00F603F1">
      <w:pPr>
        <w:bidi/>
        <w:spacing w:line="360" w:lineRule="auto"/>
        <w:rPr>
          <w:rFonts w:ascii="David" w:eastAsia="Calibri" w:hAnsi="David" w:cs="David"/>
          <w:sz w:val="22"/>
          <w:szCs w:val="22"/>
          <w:rtl/>
        </w:rPr>
      </w:pPr>
    </w:p>
    <w:p w14:paraId="293CE7F4"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p>
    <w:p w14:paraId="35FD5D30"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p>
    <w:p w14:paraId="53ECD314"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p>
    <w:p w14:paraId="3F6A7B89"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r w:rsidRPr="00F04B9C">
        <w:rPr>
          <w:rFonts w:ascii="David" w:eastAsia="Calibri" w:hAnsi="David" w:cs="David" w:hint="cs"/>
          <w:kern w:val="2"/>
          <w:sz w:val="22"/>
          <w:szCs w:val="22"/>
          <w:u w:val="single"/>
          <w:rtl/>
          <w14:ligatures w14:val="standardContextual"/>
        </w:rPr>
        <w:t>שאלה 5</w:t>
      </w:r>
    </w:p>
    <w:p w14:paraId="7312055E" w14:textId="77777777" w:rsidR="00F603F1" w:rsidRPr="00F04B9C" w:rsidRDefault="00F603F1" w:rsidP="00F603F1">
      <w:pPr>
        <w:bidi/>
        <w:spacing w:line="360" w:lineRule="auto"/>
        <w:contextualSpacing/>
        <w:rPr>
          <w:rFonts w:ascii="David" w:eastAsia="Calibri" w:hAnsi="David" w:cs="David"/>
          <w:kern w:val="2"/>
          <w:sz w:val="22"/>
          <w:szCs w:val="22"/>
          <w:rtl/>
          <w14:ligatures w14:val="standardContextual"/>
        </w:rPr>
      </w:pPr>
      <w:r w:rsidRPr="00F04B9C">
        <w:rPr>
          <w:rFonts w:ascii="David" w:eastAsia="Calibri" w:hAnsi="David" w:cs="David" w:hint="cs"/>
          <w:kern w:val="2"/>
          <w:sz w:val="22"/>
          <w:szCs w:val="22"/>
          <w:rtl/>
          <w14:ligatures w14:val="standardContextual"/>
        </w:rPr>
        <w:t>ידוע בשנת 2012 התרחשו השינויים הבאים במדינה א'</w:t>
      </w:r>
    </w:p>
    <w:p w14:paraId="1564D5BF" w14:textId="77777777" w:rsidR="00F603F1" w:rsidRPr="00F04B9C" w:rsidRDefault="00F603F1" w:rsidP="00625A6D">
      <w:pPr>
        <w:numPr>
          <w:ilvl w:val="0"/>
          <w:numId w:val="37"/>
        </w:numPr>
        <w:bidi/>
        <w:spacing w:line="360" w:lineRule="auto"/>
        <w:contextualSpacing/>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האוכלוסייה גדלה ב-4%.</w:t>
      </w:r>
    </w:p>
    <w:p w14:paraId="5868B7C2" w14:textId="77777777" w:rsidR="00F603F1" w:rsidRPr="00F04B9C" w:rsidRDefault="00F603F1" w:rsidP="00625A6D">
      <w:pPr>
        <w:numPr>
          <w:ilvl w:val="0"/>
          <w:numId w:val="37"/>
        </w:numPr>
        <w:bidi/>
        <w:spacing w:line="360" w:lineRule="auto"/>
        <w:contextualSpacing/>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רמת המחירים עלתה ב-6%.</w:t>
      </w:r>
    </w:p>
    <w:p w14:paraId="445E703B" w14:textId="77777777" w:rsidR="00F603F1" w:rsidRPr="00F04B9C" w:rsidRDefault="00F603F1" w:rsidP="00625A6D">
      <w:pPr>
        <w:numPr>
          <w:ilvl w:val="0"/>
          <w:numId w:val="37"/>
        </w:numPr>
        <w:bidi/>
        <w:spacing w:line="360" w:lineRule="auto"/>
        <w:contextualSpacing/>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התוצר הנומינלי לנפש גדל ב- 10%.</w:t>
      </w:r>
    </w:p>
    <w:p w14:paraId="760470B4" w14:textId="77777777" w:rsidR="00F603F1" w:rsidRPr="00F04B9C" w:rsidRDefault="00F603F1" w:rsidP="00F603F1">
      <w:pPr>
        <w:bidi/>
        <w:spacing w:line="360" w:lineRule="auto"/>
        <w:contextualSpacing/>
        <w:rPr>
          <w:rFonts w:ascii="David" w:eastAsia="Calibri" w:hAnsi="David" w:cs="David"/>
          <w:sz w:val="22"/>
          <w:szCs w:val="22"/>
          <w:rtl/>
          <w14:ligatures w14:val="standardContextual"/>
        </w:rPr>
      </w:pPr>
    </w:p>
    <w:p w14:paraId="2364B176" w14:textId="77777777" w:rsidR="00F603F1" w:rsidRPr="00F04B9C" w:rsidRDefault="00F603F1" w:rsidP="00625A6D">
      <w:pPr>
        <w:pStyle w:val="ListParagraph"/>
        <w:numPr>
          <w:ilvl w:val="0"/>
          <w:numId w:val="40"/>
        </w:numPr>
        <w:bidi/>
        <w:spacing w:line="360" w:lineRule="auto"/>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חשבו את שיעור השינוי בתוצר הנומינלי.</w:t>
      </w:r>
    </w:p>
    <w:p w14:paraId="68F8D04F" w14:textId="77777777" w:rsidR="00F603F1" w:rsidRPr="00F04B9C" w:rsidRDefault="00F603F1" w:rsidP="00F603F1">
      <w:pPr>
        <w:bidi/>
        <w:spacing w:line="360" w:lineRule="auto"/>
        <w:rPr>
          <w:rFonts w:ascii="David" w:eastAsia="Calibri" w:hAnsi="David" w:cs="David"/>
          <w:sz w:val="22"/>
          <w:szCs w:val="22"/>
          <w:rtl/>
          <w14:ligatures w14:val="standardContextual"/>
        </w:rPr>
      </w:pPr>
    </w:p>
    <w:p w14:paraId="2C5C5BBD" w14:textId="77777777" w:rsidR="00F603F1" w:rsidRPr="00F04B9C" w:rsidRDefault="00F603F1" w:rsidP="00F603F1">
      <w:pPr>
        <w:bidi/>
        <w:spacing w:line="360" w:lineRule="auto"/>
        <w:rPr>
          <w:rFonts w:ascii="David" w:eastAsia="Calibri" w:hAnsi="David" w:cs="David"/>
          <w:sz w:val="22"/>
          <w:szCs w:val="22"/>
          <w:u w:val="single"/>
          <w:rtl/>
          <w14:ligatures w14:val="standardContextual"/>
        </w:rPr>
      </w:pPr>
      <w:r w:rsidRPr="00F04B9C">
        <w:rPr>
          <w:rFonts w:ascii="David" w:eastAsia="Calibri" w:hAnsi="David" w:cs="David" w:hint="cs"/>
          <w:sz w:val="22"/>
          <w:szCs w:val="22"/>
          <w:u w:val="single"/>
          <w:rtl/>
          <w14:ligatures w14:val="standardContextual"/>
        </w:rPr>
        <w:t>פתרון</w:t>
      </w:r>
    </w:p>
    <w:p w14:paraId="6E3830DB" w14:textId="77777777" w:rsidR="00F603F1" w:rsidRPr="00F04B9C" w:rsidRDefault="00F603F1" w:rsidP="00F603F1">
      <w:pPr>
        <w:bidi/>
        <w:spacing w:line="360" w:lineRule="auto"/>
        <w:rPr>
          <w:rFonts w:ascii="David" w:eastAsia="Calibri" w:hAnsi="David" w:cs="David"/>
          <w:sz w:val="22"/>
          <w:szCs w:val="22"/>
          <w:rtl/>
          <w14:ligatures w14:val="standardContextual"/>
        </w:rPr>
      </w:pPr>
      <w:r w:rsidRPr="00F04B9C">
        <w:rPr>
          <w:rFonts w:ascii="David" w:eastAsia="Calibri" w:hAnsi="David" w:cs="David" w:hint="cs"/>
          <w:sz w:val="22"/>
          <w:szCs w:val="22"/>
          <w:rtl/>
          <w14:ligatures w14:val="standardContextual"/>
        </w:rPr>
        <w:t>נציב את הנתונים בנוסחה של התוצר הנומינלי לנפש.</w:t>
      </w:r>
    </w:p>
    <w:p w14:paraId="7CB74188" w14:textId="77777777" w:rsidR="00F603F1" w:rsidRPr="00F04B9C" w:rsidRDefault="00F603F1" w:rsidP="00F603F1">
      <w:pPr>
        <w:bidi/>
        <w:spacing w:line="360" w:lineRule="auto"/>
        <w:rPr>
          <w:rFonts w:ascii="David" w:eastAsia="Calibri" w:hAnsi="David" w:cs="David"/>
          <w:sz w:val="22"/>
          <w:szCs w:val="22"/>
          <w14:ligatures w14:val="standardContextual"/>
        </w:rPr>
      </w:pPr>
    </w:p>
    <w:p w14:paraId="1D5A07E7" w14:textId="77777777" w:rsidR="00F603F1" w:rsidRPr="00F04B9C" w:rsidRDefault="00F603F1" w:rsidP="00F603F1">
      <w:pPr>
        <w:bidi/>
        <w:jc w:val="center"/>
        <w:rPr>
          <w:rFonts w:ascii="David" w:eastAsiaTheme="minorEastAsia"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הנומינלי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oMath>
      </m:oMathPara>
    </w:p>
    <w:p w14:paraId="21EDE862" w14:textId="77777777" w:rsidR="00F603F1" w:rsidRPr="00F04B9C" w:rsidRDefault="00F603F1" w:rsidP="00F603F1">
      <w:pPr>
        <w:pStyle w:val="ListParagraph"/>
        <w:bidi/>
        <w:spacing w:line="360" w:lineRule="auto"/>
        <w:ind w:left="0"/>
        <w:rPr>
          <w:rFonts w:ascii="David" w:eastAsia="Calibri" w:hAnsi="David" w:cs="David"/>
          <w:sz w:val="22"/>
          <w:szCs w:val="22"/>
          <w:rtl/>
          <w14:ligatures w14:val="standardContextual"/>
        </w:rPr>
      </w:pPr>
    </w:p>
    <w:p w14:paraId="3EF8CBAC"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0.1=</m:t>
          </m:r>
          <m:f>
            <m:fPr>
              <m:ctrlPr>
                <w:rPr>
                  <w:rFonts w:ascii="Cambria Math" w:eastAsia="Calibri" w:hAnsi="Cambria Math" w:cs="David" w:hint="cs"/>
                  <w:i/>
                  <w:sz w:val="22"/>
                  <w:szCs w:val="22"/>
                  <w14:ligatures w14:val="standardContextual"/>
                </w:rPr>
              </m:ctrlPr>
            </m:fPr>
            <m:num>
              <m:r>
                <w:rPr>
                  <w:rFonts w:ascii="Cambria Math" w:eastAsia="Calibri" w:hAnsi="Cambria Math" w:cs="David" w:hint="cs"/>
                  <w:sz w:val="22"/>
                  <w:szCs w:val="22"/>
                  <w14:ligatures w14:val="standardContextual"/>
                </w:rPr>
                <m:t>1+i</m:t>
              </m:r>
            </m:num>
            <m:den>
              <m:r>
                <w:rPr>
                  <w:rFonts w:ascii="Cambria Math" w:eastAsia="Calibri" w:hAnsi="Cambria Math" w:cs="David" w:hint="cs"/>
                  <w:sz w:val="22"/>
                  <w:szCs w:val="22"/>
                  <w14:ligatures w14:val="standardContextual"/>
                </w:rPr>
                <m:t>1.04</m:t>
              </m:r>
            </m:den>
          </m:f>
          <m:r>
            <w:rPr>
              <w:rFonts w:ascii="Cambria Math" w:eastAsia="Calibri" w:hAnsi="Cambria Math" w:cs="David" w:hint="cs"/>
              <w:sz w:val="22"/>
              <w:szCs w:val="22"/>
              <w14:ligatures w14:val="standardContextual"/>
            </w:rPr>
            <m:t>-1</m:t>
          </m:r>
        </m:oMath>
      </m:oMathPara>
    </w:p>
    <w:p w14:paraId="69AA57AE"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w:p>
    <w:p w14:paraId="46F29204"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1.1=</m:t>
          </m:r>
          <m:f>
            <m:fPr>
              <m:ctrlPr>
                <w:rPr>
                  <w:rFonts w:ascii="Cambria Math" w:eastAsia="Calibri" w:hAnsi="Cambria Math" w:cs="David" w:hint="cs"/>
                  <w:i/>
                  <w:sz w:val="22"/>
                  <w:szCs w:val="22"/>
                  <w14:ligatures w14:val="standardContextual"/>
                </w:rPr>
              </m:ctrlPr>
            </m:fPr>
            <m:num>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1+i</m:t>
                  </m:r>
                </m:e>
              </m:d>
            </m:num>
            <m:den>
              <m:r>
                <w:rPr>
                  <w:rFonts w:ascii="Cambria Math" w:eastAsia="Calibri" w:hAnsi="Cambria Math" w:cs="David" w:hint="cs"/>
                  <w:sz w:val="22"/>
                  <w:szCs w:val="22"/>
                  <w14:ligatures w14:val="standardContextual"/>
                </w:rPr>
                <m:t>1.04</m:t>
              </m:r>
            </m:den>
          </m:f>
        </m:oMath>
      </m:oMathPara>
    </w:p>
    <w:p w14:paraId="62D87B31"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w:p>
    <w:p w14:paraId="25FAFB8A"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1.1*1.04=1+i</m:t>
          </m:r>
        </m:oMath>
      </m:oMathPara>
    </w:p>
    <w:p w14:paraId="2890B6D3"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1+i=1.144</m:t>
          </m:r>
        </m:oMath>
      </m:oMathPara>
    </w:p>
    <w:p w14:paraId="52C28063"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i=0.144</m:t>
          </m:r>
        </m:oMath>
      </m:oMathPara>
    </w:p>
    <w:p w14:paraId="0AC4379A"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w:p>
    <w:p w14:paraId="2495B60F" w14:textId="77777777" w:rsidR="00F603F1" w:rsidRPr="00F04B9C" w:rsidRDefault="00F603F1" w:rsidP="00625A6D">
      <w:pPr>
        <w:pStyle w:val="ListParagraph"/>
        <w:numPr>
          <w:ilvl w:val="0"/>
          <w:numId w:val="40"/>
        </w:numPr>
        <w:bidi/>
        <w:spacing w:line="360" w:lineRule="auto"/>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חשבו את שיעור השינוי בתוצר הריאלי.</w:t>
      </w:r>
    </w:p>
    <w:p w14:paraId="1E76303F" w14:textId="77777777" w:rsidR="00F603F1" w:rsidRPr="00F04B9C" w:rsidRDefault="00F603F1" w:rsidP="00F603F1">
      <w:pPr>
        <w:bidi/>
        <w:spacing w:line="360" w:lineRule="auto"/>
        <w:rPr>
          <w:rFonts w:ascii="David" w:eastAsia="Calibri" w:hAnsi="David" w:cs="David"/>
          <w:sz w:val="22"/>
          <w:szCs w:val="22"/>
          <w:rtl/>
          <w14:ligatures w14:val="standardContextual"/>
        </w:rPr>
      </w:pPr>
    </w:p>
    <w:p w14:paraId="3725AFB6" w14:textId="77777777" w:rsidR="00F603F1" w:rsidRPr="00F04B9C" w:rsidRDefault="00000000" w:rsidP="00F603F1">
      <w:pPr>
        <w:bidi/>
        <w:spacing w:line="360" w:lineRule="auto"/>
        <w:rPr>
          <w:rFonts w:ascii="David" w:eastAsia="Calibri" w:hAnsi="David" w:cs="David"/>
          <w:i/>
          <w:sz w:val="22"/>
          <w:szCs w:val="22"/>
          <w:rtl/>
          <w14:ligatures w14:val="standardContextual"/>
        </w:rPr>
      </w:pPr>
      <m:oMathPara>
        <m:oMath>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1+i</m:t>
              </m:r>
            </m:e>
          </m:d>
          <m:r>
            <w:rPr>
              <w:rFonts w:ascii="Cambria Math" w:eastAsia="Calibri" w:hAnsi="Cambria Math" w:cs="David" w:hint="cs"/>
              <w:sz w:val="22"/>
              <w:szCs w:val="22"/>
              <w14:ligatures w14:val="standardContextual"/>
            </w:rPr>
            <m:t>=</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1+r</m:t>
              </m:r>
            </m:e>
          </m:d>
          <m:r>
            <w:rPr>
              <w:rFonts w:ascii="Cambria Math" w:eastAsia="Calibri" w:hAnsi="Cambria Math" w:cs="David" w:hint="cs"/>
              <w:sz w:val="22"/>
              <w:szCs w:val="22"/>
              <w14:ligatures w14:val="standardContextual"/>
            </w:rPr>
            <m:t>*</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1+p</m:t>
              </m:r>
            </m:e>
          </m:d>
        </m:oMath>
      </m:oMathPara>
    </w:p>
    <w:p w14:paraId="3BD2B641" w14:textId="77777777" w:rsidR="00F603F1" w:rsidRPr="00F04B9C" w:rsidRDefault="00F603F1" w:rsidP="00F603F1">
      <w:pPr>
        <w:bidi/>
        <w:spacing w:line="360" w:lineRule="auto"/>
        <w:rPr>
          <w:rFonts w:ascii="David" w:eastAsia="Calibri" w:hAnsi="David" w:cs="David"/>
          <w:i/>
          <w:sz w:val="22"/>
          <w:szCs w:val="22"/>
          <w14:ligatures w14:val="standardContextual"/>
        </w:rPr>
      </w:pPr>
      <m:oMathPara>
        <m:oMath>
          <m:r>
            <w:rPr>
              <w:rFonts w:ascii="Cambria Math" w:eastAsia="Calibri" w:hAnsi="Cambria Math" w:cs="David" w:hint="cs"/>
              <w:sz w:val="22"/>
              <w:szCs w:val="22"/>
              <w14:ligatures w14:val="standardContextual"/>
            </w:rPr>
            <m:t>1.144=</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1+r</m:t>
              </m:r>
            </m:e>
          </m:d>
          <m:r>
            <w:rPr>
              <w:rFonts w:ascii="Cambria Math" w:eastAsia="Calibri" w:hAnsi="Cambria Math" w:cs="David" w:hint="cs"/>
              <w:sz w:val="22"/>
              <w:szCs w:val="22"/>
              <w14:ligatures w14:val="standardContextual"/>
            </w:rPr>
            <m:t>*</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1.06</m:t>
              </m:r>
            </m:e>
          </m:d>
        </m:oMath>
      </m:oMathPara>
    </w:p>
    <w:p w14:paraId="1DA6ACFD" w14:textId="77777777" w:rsidR="00F603F1" w:rsidRPr="00F04B9C" w:rsidRDefault="00000000" w:rsidP="00F603F1">
      <w:pPr>
        <w:bidi/>
        <w:spacing w:line="360" w:lineRule="auto"/>
        <w:rPr>
          <w:rFonts w:ascii="David" w:eastAsia="Calibri" w:hAnsi="David" w:cs="David"/>
          <w:i/>
          <w:iCs/>
          <w:sz w:val="22"/>
          <w:szCs w:val="22"/>
          <w14:ligatures w14:val="standardContextual"/>
        </w:rPr>
      </w:pPr>
      <m:oMathPara>
        <m:oMath>
          <m:d>
            <m:dPr>
              <m:ctrlPr>
                <w:rPr>
                  <w:rFonts w:ascii="Cambria Math" w:eastAsia="Calibri" w:hAnsi="Cambria Math" w:cs="David" w:hint="cs"/>
                  <w:i/>
                  <w:iCs/>
                  <w:sz w:val="22"/>
                  <w:szCs w:val="22"/>
                  <w14:ligatures w14:val="standardContextual"/>
                </w:rPr>
              </m:ctrlPr>
            </m:dPr>
            <m:e>
              <m:r>
                <w:rPr>
                  <w:rFonts w:ascii="Cambria Math" w:eastAsia="Calibri" w:hAnsi="Cambria Math" w:cs="David" w:hint="cs"/>
                  <w:sz w:val="22"/>
                  <w:szCs w:val="22"/>
                  <w14:ligatures w14:val="standardContextual"/>
                </w:rPr>
                <m:t>1+r</m:t>
              </m:r>
            </m:e>
          </m:d>
          <m:r>
            <w:rPr>
              <w:rFonts w:ascii="Cambria Math" w:eastAsia="Calibri" w:hAnsi="Cambria Math" w:cs="David" w:hint="cs"/>
              <w:sz w:val="22"/>
              <w:szCs w:val="22"/>
              <w14:ligatures w14:val="standardContextual"/>
            </w:rPr>
            <m:t>=</m:t>
          </m:r>
          <m:f>
            <m:fPr>
              <m:ctrlPr>
                <w:rPr>
                  <w:rFonts w:ascii="Cambria Math" w:eastAsia="Calibri" w:hAnsi="Cambria Math" w:cs="David" w:hint="cs"/>
                  <w:i/>
                  <w:iCs/>
                  <w:sz w:val="22"/>
                  <w:szCs w:val="22"/>
                  <w14:ligatures w14:val="standardContextual"/>
                </w:rPr>
              </m:ctrlPr>
            </m:fPr>
            <m:num>
              <m:r>
                <w:rPr>
                  <w:rFonts w:ascii="Cambria Math" w:eastAsia="Calibri" w:hAnsi="Cambria Math" w:cs="David" w:hint="cs"/>
                  <w:sz w:val="22"/>
                  <w:szCs w:val="22"/>
                  <w14:ligatures w14:val="standardContextual"/>
                </w:rPr>
                <m:t>1.144</m:t>
              </m:r>
            </m:num>
            <m:den>
              <m:r>
                <w:rPr>
                  <w:rFonts w:ascii="Cambria Math" w:eastAsia="Calibri" w:hAnsi="Cambria Math" w:cs="David" w:hint="cs"/>
                  <w:sz w:val="22"/>
                  <w:szCs w:val="22"/>
                  <w14:ligatures w14:val="standardContextual"/>
                </w:rPr>
                <m:t>1.06</m:t>
              </m:r>
            </m:den>
          </m:f>
          <m:r>
            <w:rPr>
              <w:rFonts w:ascii="Cambria Math" w:eastAsia="Calibri" w:hAnsi="Cambria Math" w:cs="David" w:hint="cs"/>
              <w:sz w:val="22"/>
              <w:szCs w:val="22"/>
              <w14:ligatures w14:val="standardContextual"/>
            </w:rPr>
            <m:t>=1.079245</m:t>
          </m:r>
        </m:oMath>
      </m:oMathPara>
    </w:p>
    <w:p w14:paraId="1E47236E" w14:textId="77777777" w:rsidR="00F603F1" w:rsidRPr="00F04B9C" w:rsidRDefault="00F603F1" w:rsidP="00F603F1">
      <w:pPr>
        <w:bidi/>
        <w:spacing w:line="360" w:lineRule="auto"/>
        <w:rPr>
          <w:rFonts w:ascii="David" w:eastAsia="Calibri" w:hAnsi="David" w:cs="David"/>
          <w:i/>
          <w:sz w:val="22"/>
          <w:szCs w:val="22"/>
          <w14:ligatures w14:val="standardContextual"/>
        </w:rPr>
      </w:pPr>
      <m:oMathPara>
        <m:oMath>
          <m:r>
            <w:rPr>
              <w:rFonts w:ascii="Cambria Math" w:eastAsia="Calibri" w:hAnsi="Cambria Math" w:cs="David" w:hint="cs"/>
              <w:sz w:val="22"/>
              <w:szCs w:val="22"/>
              <w14:ligatures w14:val="standardContextual"/>
            </w:rPr>
            <w:lastRenderedPageBreak/>
            <m:t>r=0.079245</m:t>
          </m:r>
        </m:oMath>
      </m:oMathPara>
    </w:p>
    <w:p w14:paraId="2A26EB4F" w14:textId="77777777" w:rsidR="00F603F1" w:rsidRPr="00F04B9C" w:rsidRDefault="00F603F1" w:rsidP="00F603F1">
      <w:pPr>
        <w:bidi/>
        <w:spacing w:line="360" w:lineRule="auto"/>
        <w:rPr>
          <w:rFonts w:ascii="David" w:eastAsia="Calibri" w:hAnsi="David" w:cs="David"/>
          <w:iCs/>
          <w:sz w:val="22"/>
          <w:szCs w:val="22"/>
          <w14:ligatures w14:val="standardContextual"/>
        </w:rPr>
      </w:pPr>
    </w:p>
    <w:p w14:paraId="321DFFF4" w14:textId="77777777" w:rsidR="00F603F1" w:rsidRPr="00F04B9C" w:rsidRDefault="00F603F1" w:rsidP="00625A6D">
      <w:pPr>
        <w:pStyle w:val="ListParagraph"/>
        <w:numPr>
          <w:ilvl w:val="0"/>
          <w:numId w:val="38"/>
        </w:numPr>
        <w:bidi/>
        <w:spacing w:line="360" w:lineRule="auto"/>
        <w:rPr>
          <w:rFonts w:ascii="David" w:eastAsia="Calibri" w:hAnsi="David" w:cs="David"/>
          <w:iCs/>
          <w:sz w:val="22"/>
          <w:szCs w:val="22"/>
          <w14:ligatures w14:val="standardContextual"/>
        </w:rPr>
      </w:pPr>
      <w:r w:rsidRPr="00F04B9C">
        <w:rPr>
          <w:rFonts w:ascii="David" w:eastAsia="Calibri" w:hAnsi="David" w:cs="David" w:hint="cs"/>
          <w:iCs/>
          <w:sz w:val="22"/>
          <w:szCs w:val="22"/>
          <w:rtl/>
          <w14:ligatures w14:val="standardContextual"/>
        </w:rPr>
        <w:t>חשבו את שיעור השינוי בתוצר הריאלי לנפש.</w:t>
      </w:r>
    </w:p>
    <w:p w14:paraId="43F10DB4" w14:textId="77777777" w:rsidR="00F603F1" w:rsidRPr="00F04B9C" w:rsidRDefault="00F603F1" w:rsidP="00F603F1">
      <w:pPr>
        <w:bidi/>
        <w:spacing w:line="360" w:lineRule="auto"/>
        <w:rPr>
          <w:rFonts w:ascii="David" w:eastAsia="Calibri" w:hAnsi="David" w:cs="David"/>
          <w:iCs/>
          <w:sz w:val="22"/>
          <w:szCs w:val="22"/>
          <w:rtl/>
          <w14:ligatures w14:val="standardContextual"/>
        </w:rPr>
      </w:pPr>
    </w:p>
    <w:p w14:paraId="11A798F8" w14:textId="77777777" w:rsidR="00F603F1" w:rsidRPr="00F04B9C" w:rsidRDefault="00F603F1" w:rsidP="00F603F1">
      <w:pPr>
        <w:bidi/>
        <w:spacing w:line="360" w:lineRule="auto"/>
        <w:rPr>
          <w:rFonts w:ascii="David" w:eastAsia="Calibri" w:hAnsi="David" w:cs="David"/>
          <w:i/>
          <w:iCs/>
          <w:sz w:val="22"/>
          <w:szCs w:val="22"/>
          <w:rtl/>
          <w14:ligatures w14:val="standardContextual"/>
        </w:rPr>
      </w:pPr>
      <m:oMathPara>
        <m:oMath>
          <m:r>
            <w:rPr>
              <w:rFonts w:ascii="Cambria Math" w:eastAsia="Calibri" w:hAnsi="Cambria Math" w:cs="David" w:hint="cs"/>
              <w:sz w:val="22"/>
              <w:szCs w:val="22"/>
              <w:rtl/>
              <w14:ligatures w14:val="standardContextual"/>
            </w:rPr>
            <m:t>לנפש</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הריאלי</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בתוצר</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השינוי</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שיעור</m:t>
          </m:r>
          <m:r>
            <w:rPr>
              <w:rFonts w:ascii="Cambria Math" w:eastAsia="Calibri" w:hAnsi="Cambria Math" w:cs="David" w:hint="cs"/>
              <w:sz w:val="22"/>
              <w:szCs w:val="22"/>
              <w14:ligatures w14:val="standardContextual"/>
            </w:rPr>
            <m:t>=</m:t>
          </m:r>
          <m:f>
            <m:fPr>
              <m:ctrlPr>
                <w:rPr>
                  <w:rFonts w:ascii="Cambria Math" w:eastAsia="Calibri" w:hAnsi="Cambria Math" w:cs="David" w:hint="cs"/>
                  <w:i/>
                  <w:iCs/>
                  <w:sz w:val="22"/>
                  <w:szCs w:val="22"/>
                  <w14:ligatures w14:val="standardContextual"/>
                </w:rPr>
              </m:ctrlPr>
            </m:fPr>
            <m:num>
              <m:r>
                <w:rPr>
                  <w:rFonts w:ascii="Cambria Math" w:eastAsia="Calibri" w:hAnsi="Cambria Math" w:cs="David" w:hint="cs"/>
                  <w:sz w:val="22"/>
                  <w:szCs w:val="22"/>
                  <w14:ligatures w14:val="standardContextual"/>
                </w:rPr>
                <m:t>1+r</m:t>
              </m:r>
            </m:num>
            <m:den>
              <m:r>
                <w:rPr>
                  <w:rFonts w:ascii="Cambria Math" w:eastAsia="Calibri" w:hAnsi="Cambria Math" w:cs="David" w:hint="cs"/>
                  <w:sz w:val="22"/>
                  <w:szCs w:val="22"/>
                  <w14:ligatures w14:val="standardContextual"/>
                </w:rPr>
                <m:t>1+n</m:t>
              </m:r>
            </m:den>
          </m:f>
          <m:r>
            <w:rPr>
              <w:rFonts w:ascii="Cambria Math" w:eastAsia="Calibri" w:hAnsi="Cambria Math" w:cs="David" w:hint="cs"/>
              <w:sz w:val="22"/>
              <w:szCs w:val="22"/>
              <w14:ligatures w14:val="standardContextual"/>
            </w:rPr>
            <m:t>-1=</m:t>
          </m:r>
          <m:f>
            <m:fPr>
              <m:ctrlPr>
                <w:rPr>
                  <w:rFonts w:ascii="Cambria Math" w:eastAsia="Calibri" w:hAnsi="Cambria Math" w:cs="David" w:hint="cs"/>
                  <w:i/>
                  <w:iCs/>
                  <w:sz w:val="22"/>
                  <w:szCs w:val="22"/>
                  <w14:ligatures w14:val="standardContextual"/>
                </w:rPr>
              </m:ctrlPr>
            </m:fPr>
            <m:num>
              <m:r>
                <w:rPr>
                  <w:rFonts w:ascii="Cambria Math" w:eastAsia="Calibri" w:hAnsi="Cambria Math" w:cs="David" w:hint="cs"/>
                  <w:sz w:val="22"/>
                  <w:szCs w:val="22"/>
                  <w14:ligatures w14:val="standardContextual"/>
                </w:rPr>
                <m:t>1.079245</m:t>
              </m:r>
            </m:num>
            <m:den>
              <m:r>
                <w:rPr>
                  <w:rFonts w:ascii="Cambria Math" w:eastAsia="Calibri" w:hAnsi="Cambria Math" w:cs="David" w:hint="cs"/>
                  <w:sz w:val="22"/>
                  <w:szCs w:val="22"/>
                  <w14:ligatures w14:val="standardContextual"/>
                </w:rPr>
                <m:t>1.04</m:t>
              </m:r>
            </m:den>
          </m:f>
          <m:r>
            <w:rPr>
              <w:rFonts w:ascii="Cambria Math" w:eastAsia="Calibri" w:hAnsi="Cambria Math" w:cs="David" w:hint="cs"/>
              <w:sz w:val="22"/>
              <w:szCs w:val="22"/>
              <w14:ligatures w14:val="standardContextual"/>
            </w:rPr>
            <m:t>-1=0.037</m:t>
          </m:r>
        </m:oMath>
      </m:oMathPara>
    </w:p>
    <w:p w14:paraId="65A42F1E" w14:textId="77777777" w:rsidR="00F603F1" w:rsidRPr="00F04B9C" w:rsidRDefault="00F603F1" w:rsidP="00F603F1">
      <w:pPr>
        <w:bidi/>
        <w:spacing w:line="360" w:lineRule="auto"/>
        <w:rPr>
          <w:rFonts w:ascii="David" w:hAnsi="David" w:cs="David"/>
          <w:b/>
          <w:bCs/>
          <w:sz w:val="22"/>
          <w:szCs w:val="22"/>
          <w:u w:val="single"/>
          <w:rtl/>
        </w:rPr>
      </w:pPr>
    </w:p>
    <w:p w14:paraId="66B0879C"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6</w:t>
      </w:r>
    </w:p>
    <w:p w14:paraId="1D4F533A" w14:textId="77777777" w:rsidR="00F603F1" w:rsidRPr="00F04B9C" w:rsidRDefault="00F603F1" w:rsidP="00F603F1">
      <w:pPr>
        <w:bidi/>
        <w:spacing w:line="360" w:lineRule="auto"/>
        <w:rPr>
          <w:rFonts w:ascii="David" w:hAnsi="David" w:cs="David"/>
          <w:b/>
          <w:bCs/>
          <w:sz w:val="22"/>
          <w:szCs w:val="22"/>
          <w:u w:val="single"/>
          <w:rtl/>
        </w:rPr>
      </w:pPr>
    </w:p>
    <w:p w14:paraId="07388C9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הטבלה הבאה מראה נתונים של משק מסוים בשנים 2008 ו-2012. </w:t>
      </w:r>
    </w:p>
    <w:p w14:paraId="1F7689B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tbl>
      <w:tblPr>
        <w:bidiVisual/>
        <w:tblW w:w="0" w:type="auto"/>
        <w:tblInd w:w="720" w:type="dxa"/>
        <w:tblCellMar>
          <w:left w:w="0" w:type="dxa"/>
          <w:right w:w="0" w:type="dxa"/>
        </w:tblCellMar>
        <w:tblLook w:val="04A0" w:firstRow="1" w:lastRow="0" w:firstColumn="1" w:lastColumn="0" w:noHBand="0" w:noVBand="1"/>
      </w:tblPr>
      <w:tblGrid>
        <w:gridCol w:w="2038"/>
        <w:gridCol w:w="2050"/>
        <w:gridCol w:w="2069"/>
      </w:tblGrid>
      <w:tr w:rsidR="00F603F1" w:rsidRPr="00F04B9C" w14:paraId="317F48E4" w14:textId="77777777" w:rsidTr="008B56A7">
        <w:trPr>
          <w:trHeight w:val="601"/>
        </w:trPr>
        <w:tc>
          <w:tcPr>
            <w:tcW w:w="20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18E4444"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שנה</w:t>
            </w:r>
          </w:p>
        </w:tc>
        <w:tc>
          <w:tcPr>
            <w:tcW w:w="20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9DDB82C"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ראלי לנפש בש"ח של 2005 </w:t>
            </w:r>
          </w:p>
        </w:tc>
        <w:tc>
          <w:tcPr>
            <w:tcW w:w="206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9EF572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תוצר נומינלי </w:t>
            </w:r>
          </w:p>
          <w:p w14:paraId="6DEF9E4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במיליוני ₪.</w:t>
            </w:r>
          </w:p>
          <w:p w14:paraId="1C98EB15"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(במחירים שוטפים) </w:t>
            </w:r>
          </w:p>
        </w:tc>
      </w:tr>
      <w:tr w:rsidR="00F603F1" w:rsidRPr="00F04B9C" w14:paraId="1E634C58" w14:textId="77777777" w:rsidTr="008B56A7">
        <w:trPr>
          <w:trHeight w:val="356"/>
        </w:trPr>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B1C1882"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2008</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14:paraId="7FE53094"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72,000</w:t>
            </w:r>
          </w:p>
        </w:tc>
        <w:tc>
          <w:tcPr>
            <w:tcW w:w="2069" w:type="dxa"/>
            <w:tcBorders>
              <w:top w:val="nil"/>
              <w:left w:val="nil"/>
              <w:bottom w:val="single" w:sz="8" w:space="0" w:color="auto"/>
              <w:right w:val="single" w:sz="8" w:space="0" w:color="auto"/>
            </w:tcBorders>
            <w:tcMar>
              <w:top w:w="0" w:type="dxa"/>
              <w:left w:w="108" w:type="dxa"/>
              <w:bottom w:w="0" w:type="dxa"/>
              <w:right w:w="108" w:type="dxa"/>
            </w:tcMar>
            <w:hideMark/>
          </w:tcPr>
          <w:p w14:paraId="168599A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640,000</w:t>
            </w:r>
          </w:p>
        </w:tc>
      </w:tr>
      <w:tr w:rsidR="00F603F1" w:rsidRPr="00F04B9C" w14:paraId="4D170265" w14:textId="77777777" w:rsidTr="008B56A7">
        <w:tc>
          <w:tcPr>
            <w:tcW w:w="2038" w:type="dxa"/>
            <w:tcBorders>
              <w:top w:val="nil"/>
              <w:left w:val="single" w:sz="8" w:space="0" w:color="auto"/>
              <w:bottom w:val="nil"/>
              <w:right w:val="single" w:sz="8" w:space="0" w:color="auto"/>
            </w:tcBorders>
            <w:tcMar>
              <w:top w:w="0" w:type="dxa"/>
              <w:left w:w="108" w:type="dxa"/>
              <w:bottom w:w="0" w:type="dxa"/>
              <w:right w:w="108" w:type="dxa"/>
            </w:tcMar>
            <w:hideMark/>
          </w:tcPr>
          <w:p w14:paraId="62748ECE"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2012</w:t>
            </w:r>
          </w:p>
        </w:tc>
        <w:tc>
          <w:tcPr>
            <w:tcW w:w="2050" w:type="dxa"/>
            <w:tcBorders>
              <w:top w:val="nil"/>
              <w:left w:val="nil"/>
              <w:bottom w:val="nil"/>
              <w:right w:val="single" w:sz="8" w:space="0" w:color="auto"/>
            </w:tcBorders>
            <w:tcMar>
              <w:top w:w="0" w:type="dxa"/>
              <w:left w:w="108" w:type="dxa"/>
              <w:bottom w:w="0" w:type="dxa"/>
              <w:right w:w="108" w:type="dxa"/>
            </w:tcMar>
            <w:hideMark/>
          </w:tcPr>
          <w:p w14:paraId="2C974F93"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75,600</w:t>
            </w:r>
          </w:p>
        </w:tc>
        <w:tc>
          <w:tcPr>
            <w:tcW w:w="2069" w:type="dxa"/>
            <w:tcBorders>
              <w:top w:val="nil"/>
              <w:left w:val="nil"/>
              <w:bottom w:val="nil"/>
              <w:right w:val="single" w:sz="8" w:space="0" w:color="auto"/>
            </w:tcBorders>
            <w:tcMar>
              <w:top w:w="0" w:type="dxa"/>
              <w:left w:w="108" w:type="dxa"/>
              <w:bottom w:w="0" w:type="dxa"/>
              <w:right w:w="108" w:type="dxa"/>
            </w:tcMar>
            <w:hideMark/>
          </w:tcPr>
          <w:p w14:paraId="43D492F8"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776,563</w:t>
            </w:r>
          </w:p>
        </w:tc>
      </w:tr>
      <w:tr w:rsidR="00F603F1" w:rsidRPr="00F04B9C" w14:paraId="776048FE" w14:textId="77777777" w:rsidTr="008B56A7">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6C3AF6B" w14:textId="77777777" w:rsidR="00F603F1" w:rsidRPr="00F04B9C" w:rsidRDefault="00F603F1" w:rsidP="008B56A7">
            <w:pPr>
              <w:bidi/>
              <w:spacing w:line="360" w:lineRule="auto"/>
              <w:rPr>
                <w:rFonts w:ascii="David" w:hAnsi="David" w:cs="David"/>
                <w:b/>
                <w:bCs/>
                <w:sz w:val="22"/>
                <w:szCs w:val="22"/>
                <w:rtl/>
              </w:rPr>
            </w:pPr>
          </w:p>
        </w:tc>
        <w:tc>
          <w:tcPr>
            <w:tcW w:w="2050" w:type="dxa"/>
            <w:tcBorders>
              <w:top w:val="nil"/>
              <w:left w:val="nil"/>
              <w:bottom w:val="single" w:sz="8" w:space="0" w:color="auto"/>
              <w:right w:val="single" w:sz="8" w:space="0" w:color="auto"/>
            </w:tcBorders>
            <w:tcMar>
              <w:top w:w="0" w:type="dxa"/>
              <w:left w:w="108" w:type="dxa"/>
              <w:bottom w:w="0" w:type="dxa"/>
              <w:right w:w="108" w:type="dxa"/>
            </w:tcMar>
          </w:tcPr>
          <w:p w14:paraId="1C2D3D5E" w14:textId="77777777" w:rsidR="00F603F1" w:rsidRPr="00F04B9C" w:rsidRDefault="00F603F1" w:rsidP="008B56A7">
            <w:pPr>
              <w:bidi/>
              <w:spacing w:line="360" w:lineRule="auto"/>
              <w:rPr>
                <w:rFonts w:ascii="David" w:hAnsi="David" w:cs="David"/>
                <w:b/>
                <w:bCs/>
                <w:sz w:val="22"/>
                <w:szCs w:val="22"/>
                <w:rtl/>
              </w:rPr>
            </w:pPr>
          </w:p>
        </w:tc>
        <w:tc>
          <w:tcPr>
            <w:tcW w:w="2069" w:type="dxa"/>
            <w:tcBorders>
              <w:top w:val="nil"/>
              <w:left w:val="nil"/>
              <w:bottom w:val="single" w:sz="8" w:space="0" w:color="auto"/>
              <w:right w:val="single" w:sz="8" w:space="0" w:color="auto"/>
            </w:tcBorders>
            <w:tcMar>
              <w:top w:w="0" w:type="dxa"/>
              <w:left w:w="108" w:type="dxa"/>
              <w:bottom w:w="0" w:type="dxa"/>
              <w:right w:w="108" w:type="dxa"/>
            </w:tcMar>
          </w:tcPr>
          <w:p w14:paraId="0E97FA0C" w14:textId="77777777" w:rsidR="00F603F1" w:rsidRPr="00F04B9C" w:rsidRDefault="00F603F1" w:rsidP="008B56A7">
            <w:pPr>
              <w:bidi/>
              <w:spacing w:line="360" w:lineRule="auto"/>
              <w:rPr>
                <w:rFonts w:ascii="David" w:hAnsi="David" w:cs="David"/>
                <w:b/>
                <w:bCs/>
                <w:sz w:val="22"/>
                <w:szCs w:val="22"/>
                <w:rtl/>
              </w:rPr>
            </w:pPr>
          </w:p>
        </w:tc>
      </w:tr>
    </w:tbl>
    <w:p w14:paraId="43DD1FAD"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p w14:paraId="1514FCCD" w14:textId="77777777" w:rsidR="00F603F1" w:rsidRPr="00F04B9C" w:rsidRDefault="00F603F1" w:rsidP="00F603F1">
      <w:pPr>
        <w:bidi/>
        <w:spacing w:line="360" w:lineRule="auto"/>
        <w:rPr>
          <w:rFonts w:ascii="David" w:hAnsi="David" w:cs="David"/>
          <w:b/>
          <w:bCs/>
          <w:sz w:val="22"/>
          <w:szCs w:val="22"/>
          <w:rtl/>
        </w:rPr>
      </w:pPr>
    </w:p>
    <w:p w14:paraId="61330CDA"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ידוע כי במהלך התקופה האוכלוסייה גדלה ב-7%. מכאן ניתן להסיק כי במהלך התקופה:</w:t>
      </w:r>
    </w:p>
    <w:p w14:paraId="7E80F2DD" w14:textId="77777777" w:rsidR="00F603F1" w:rsidRPr="00F04B9C" w:rsidRDefault="00F603F1" w:rsidP="00F603F1">
      <w:pPr>
        <w:bidi/>
        <w:spacing w:line="360" w:lineRule="auto"/>
        <w:rPr>
          <w:rFonts w:ascii="David" w:hAnsi="David" w:cs="David"/>
          <w:b/>
          <w:bCs/>
          <w:sz w:val="22"/>
          <w:szCs w:val="22"/>
          <w:rtl/>
        </w:rPr>
      </w:pPr>
    </w:p>
    <w:p w14:paraId="33F2092A" w14:textId="77777777" w:rsidR="00F603F1" w:rsidRPr="00F04B9C" w:rsidRDefault="00F603F1" w:rsidP="00F603F1">
      <w:pPr>
        <w:bidi/>
        <w:spacing w:line="360" w:lineRule="auto"/>
        <w:rPr>
          <w:rFonts w:ascii="David" w:hAnsi="David" w:cs="David"/>
          <w:b/>
          <w:bCs/>
          <w:sz w:val="22"/>
          <w:szCs w:val="22"/>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3"/>
      </w:tblGrid>
      <w:tr w:rsidR="00F603F1" w:rsidRPr="00F04B9C" w14:paraId="693EDFDD" w14:textId="77777777" w:rsidTr="008B56A7">
        <w:tc>
          <w:tcPr>
            <w:tcW w:w="0" w:type="auto"/>
            <w:hideMark/>
          </w:tcPr>
          <w:p w14:paraId="675653E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א.</w:t>
            </w:r>
          </w:p>
        </w:tc>
        <w:tc>
          <w:tcPr>
            <w:tcW w:w="7793" w:type="dxa"/>
            <w:hideMark/>
          </w:tcPr>
          <w:p w14:paraId="75DE390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המחירים עלו ב-8%. </w:t>
            </w:r>
          </w:p>
        </w:tc>
      </w:tr>
      <w:tr w:rsidR="00F603F1" w:rsidRPr="00F04B9C" w14:paraId="2C4D97BC" w14:textId="77777777" w:rsidTr="008B56A7">
        <w:tc>
          <w:tcPr>
            <w:tcW w:w="0" w:type="auto"/>
            <w:hideMark/>
          </w:tcPr>
          <w:p w14:paraId="2C1F1A2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w:t>
            </w:r>
          </w:p>
        </w:tc>
        <w:tc>
          <w:tcPr>
            <w:tcW w:w="7793" w:type="dxa"/>
            <w:hideMark/>
          </w:tcPr>
          <w:p w14:paraId="403AD6C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התוצר הנומינלי לנפש עלה ב-13.4%.</w:t>
            </w:r>
          </w:p>
        </w:tc>
      </w:tr>
      <w:tr w:rsidR="00F603F1" w:rsidRPr="00F04B9C" w14:paraId="2A124E51" w14:textId="77777777" w:rsidTr="008B56A7">
        <w:trPr>
          <w:trHeight w:val="557"/>
        </w:trPr>
        <w:tc>
          <w:tcPr>
            <w:tcW w:w="0" w:type="auto"/>
            <w:hideMark/>
          </w:tcPr>
          <w:p w14:paraId="37C2D72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ג.</w:t>
            </w:r>
          </w:p>
        </w:tc>
        <w:tc>
          <w:tcPr>
            <w:tcW w:w="7793" w:type="dxa"/>
            <w:hideMark/>
          </w:tcPr>
          <w:p w14:paraId="48C57E9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עלה ב-11.2%.</w:t>
            </w:r>
          </w:p>
          <w:p w14:paraId="5B9624E5" w14:textId="77777777" w:rsidR="00F603F1" w:rsidRPr="00F04B9C" w:rsidRDefault="00F603F1" w:rsidP="008B56A7">
            <w:pPr>
              <w:bidi/>
              <w:spacing w:line="360" w:lineRule="auto"/>
              <w:rPr>
                <w:rFonts w:ascii="David" w:hAnsi="David" w:cs="David"/>
                <w:b/>
                <w:bCs/>
                <w:sz w:val="22"/>
                <w:szCs w:val="22"/>
                <w:rtl/>
              </w:rPr>
            </w:pPr>
          </w:p>
        </w:tc>
      </w:tr>
    </w:tbl>
    <w:p w14:paraId="1B534D33"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1. רק טענות א ו-ב נכונות.</w:t>
      </w:r>
    </w:p>
    <w:p w14:paraId="65C553D9"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2. רק טענה ב נכונה.</w:t>
      </w:r>
    </w:p>
    <w:p w14:paraId="5E2EA01F"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3. רק טענות א ו- ג נכונות.</w:t>
      </w:r>
    </w:p>
    <w:p w14:paraId="3DC19B81"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4. רק טענות ב ו- ג נכונות.</w:t>
      </w:r>
    </w:p>
    <w:p w14:paraId="47778053"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5. כול הטענות אינן נכונות.</w:t>
      </w:r>
    </w:p>
    <w:p w14:paraId="4E82CF89" w14:textId="77777777" w:rsidR="00F603F1" w:rsidRPr="00F04B9C" w:rsidRDefault="00F603F1" w:rsidP="00F603F1">
      <w:pPr>
        <w:bidi/>
        <w:spacing w:line="360" w:lineRule="auto"/>
        <w:rPr>
          <w:rFonts w:ascii="David" w:hAnsi="David" w:cs="David"/>
          <w:b/>
          <w:bCs/>
          <w:sz w:val="22"/>
          <w:szCs w:val="22"/>
          <w:u w:val="single"/>
          <w:rtl/>
        </w:rPr>
      </w:pPr>
    </w:p>
    <w:p w14:paraId="0B609D61"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b/>
          <w:bCs/>
          <w:sz w:val="22"/>
          <w:szCs w:val="22"/>
          <w:u w:val="single"/>
          <w:rtl/>
        </w:rPr>
        <w:t>פתרון לשאלה 6</w:t>
      </w:r>
    </w:p>
    <w:p w14:paraId="14824737" w14:textId="77777777" w:rsidR="00F603F1" w:rsidRPr="00F04B9C" w:rsidRDefault="00F603F1" w:rsidP="00F603F1">
      <w:pPr>
        <w:bidi/>
        <w:spacing w:line="360" w:lineRule="auto"/>
        <w:rPr>
          <w:rFonts w:ascii="David" w:hAnsi="David" w:cs="David"/>
          <w:sz w:val="22"/>
          <w:szCs w:val="22"/>
          <w:rtl/>
        </w:rPr>
      </w:pPr>
    </w:p>
    <w:p w14:paraId="64F2CC90"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r</w:t>
      </w:r>
      <w:r w:rsidRPr="00F04B9C">
        <w:rPr>
          <w:rFonts w:ascii="David" w:hAnsi="David" w:cs="David" w:hint="cs"/>
          <w:sz w:val="22"/>
          <w:szCs w:val="22"/>
          <w:rtl/>
        </w:rPr>
        <w:t>-שיעור השינוי בתוצר הריאלי.</w:t>
      </w:r>
    </w:p>
    <w:p w14:paraId="519EAA5F"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i</w:t>
      </w:r>
      <w:r w:rsidRPr="00F04B9C">
        <w:rPr>
          <w:rFonts w:ascii="David" w:hAnsi="David" w:cs="David" w:hint="cs"/>
          <w:sz w:val="22"/>
          <w:szCs w:val="22"/>
          <w:rtl/>
        </w:rPr>
        <w:t>-שיעור השינוי בתוצר הנומינלי.</w:t>
      </w:r>
    </w:p>
    <w:p w14:paraId="4EFAD43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p</w:t>
      </w:r>
      <w:r w:rsidRPr="00F04B9C">
        <w:rPr>
          <w:rFonts w:ascii="David" w:hAnsi="David" w:cs="David" w:hint="cs"/>
          <w:sz w:val="22"/>
          <w:szCs w:val="22"/>
          <w:rtl/>
        </w:rPr>
        <w:t>-שיעור השינוי במחירים.</w:t>
      </w:r>
    </w:p>
    <w:p w14:paraId="07ACAD7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n</w:t>
      </w:r>
      <w:r w:rsidRPr="00F04B9C">
        <w:rPr>
          <w:rFonts w:ascii="David" w:hAnsi="David" w:cs="David" w:hint="cs"/>
          <w:sz w:val="22"/>
          <w:szCs w:val="22"/>
          <w:rtl/>
        </w:rPr>
        <w:t>-שיעור השינוי בגודל האוכלוסיה.</w:t>
      </w:r>
    </w:p>
    <w:p w14:paraId="06881D8E" w14:textId="77777777" w:rsidR="00F603F1" w:rsidRPr="00F04B9C" w:rsidRDefault="00F603F1" w:rsidP="00F603F1">
      <w:pPr>
        <w:bidi/>
        <w:spacing w:line="360" w:lineRule="auto"/>
        <w:rPr>
          <w:rFonts w:ascii="David" w:hAnsi="David" w:cs="David"/>
          <w:sz w:val="22"/>
          <w:szCs w:val="22"/>
          <w:rtl/>
        </w:rPr>
      </w:pPr>
    </w:p>
    <w:p w14:paraId="2EE28A35" w14:textId="77777777" w:rsidR="00F603F1" w:rsidRPr="00F04B9C" w:rsidRDefault="00F603F1" w:rsidP="00F603F1">
      <w:pPr>
        <w:bidi/>
        <w:spacing w:line="360" w:lineRule="auto"/>
        <w:rPr>
          <w:rFonts w:ascii="David" w:hAnsi="David" w:cs="David"/>
          <w:sz w:val="22"/>
          <w:szCs w:val="22"/>
          <w:rtl/>
        </w:rPr>
      </w:pPr>
    </w:p>
    <w:p w14:paraId="43DCE0E1"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sz w:val="22"/>
          <w:szCs w:val="22"/>
          <w:rtl/>
        </w:rPr>
        <w:lastRenderedPageBreak/>
        <w:t xml:space="preserve">נחשב מהטבלה את </w:t>
      </w:r>
      <w:r w:rsidRPr="00F04B9C">
        <w:rPr>
          <w:rFonts w:ascii="David" w:hAnsi="David" w:cs="David" w:hint="cs"/>
          <w:b/>
          <w:bCs/>
          <w:sz w:val="22"/>
          <w:szCs w:val="22"/>
          <w:rtl/>
        </w:rPr>
        <w:t>שיעור השינוי בתוצר הריאלי לנפש בתקופה.</w:t>
      </w:r>
    </w:p>
    <w:p w14:paraId="0BABF879" w14:textId="77777777" w:rsidR="00F603F1" w:rsidRPr="00F04B9C" w:rsidRDefault="00F603F1" w:rsidP="00F603F1">
      <w:pPr>
        <w:bidi/>
        <w:spacing w:line="360" w:lineRule="auto"/>
        <w:rPr>
          <w:rFonts w:ascii="David" w:hAnsi="David" w:cs="David"/>
          <w:sz w:val="22"/>
          <w:szCs w:val="22"/>
          <w:rtl/>
        </w:rPr>
      </w:pPr>
    </w:p>
    <w:p w14:paraId="5F68008A"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75,600</m:t>
              </m:r>
            </m:num>
            <m:den>
              <m:r>
                <w:rPr>
                  <w:rFonts w:ascii="Cambria Math" w:hAnsi="Cambria Math" w:cs="David" w:hint="cs"/>
                  <w:sz w:val="22"/>
                  <w:szCs w:val="22"/>
                </w:rPr>
                <m:t>72,000</m:t>
              </m:r>
            </m:den>
          </m:f>
          <m:r>
            <w:rPr>
              <w:rFonts w:ascii="Cambria Math" w:hAnsi="Cambria Math" w:cs="David" w:hint="cs"/>
              <w:sz w:val="22"/>
              <w:szCs w:val="22"/>
            </w:rPr>
            <m:t>-1=</m:t>
          </m:r>
          <m:r>
            <w:rPr>
              <w:rFonts w:ascii="Cambria Math" w:hAnsi="Cambria Math" w:cs="David" w:hint="cs"/>
              <w:sz w:val="22"/>
              <w:szCs w:val="22"/>
              <w:highlight w:val="yellow"/>
            </w:rPr>
            <m:t>0.05</m:t>
          </m:r>
        </m:oMath>
      </m:oMathPara>
    </w:p>
    <w:p w14:paraId="33E98C05" w14:textId="77777777" w:rsidR="00F603F1" w:rsidRPr="00F04B9C" w:rsidRDefault="00F603F1" w:rsidP="00F603F1">
      <w:pPr>
        <w:bidi/>
        <w:spacing w:line="360" w:lineRule="auto"/>
        <w:rPr>
          <w:rFonts w:ascii="David" w:eastAsiaTheme="minorEastAsia" w:hAnsi="David" w:cs="David"/>
          <w:sz w:val="22"/>
          <w:szCs w:val="22"/>
        </w:rPr>
      </w:pPr>
    </w:p>
    <w:p w14:paraId="21AD6626" w14:textId="77777777" w:rsidR="00F603F1" w:rsidRPr="00F04B9C" w:rsidRDefault="00F603F1" w:rsidP="00F603F1">
      <w:pPr>
        <w:bidi/>
        <w:spacing w:line="360" w:lineRule="auto"/>
        <w:rPr>
          <w:rFonts w:ascii="David" w:hAnsi="David" w:cs="David"/>
          <w:sz w:val="22"/>
          <w:szCs w:val="22"/>
        </w:rPr>
      </w:pPr>
    </w:p>
    <w:p w14:paraId="14347A7A" w14:textId="77777777" w:rsidR="00F603F1" w:rsidRPr="00F04B9C" w:rsidRDefault="00F603F1" w:rsidP="00F603F1">
      <w:pPr>
        <w:bidi/>
        <w:spacing w:line="360" w:lineRule="auto"/>
        <w:rPr>
          <w:rFonts w:ascii="David" w:hAnsi="David" w:cs="David"/>
          <w:sz w:val="22"/>
          <w:szCs w:val="22"/>
          <w:rtl/>
        </w:rPr>
      </w:pPr>
    </w:p>
    <w:p w14:paraId="3C4B566A"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נחשב מהטבלה  את שיעור התוצר הנומינלי בתקופה</w:t>
      </w:r>
    </w:p>
    <w:p w14:paraId="313EEDE9"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776,563</m:t>
              </m:r>
            </m:num>
            <m:den>
              <m:r>
                <w:rPr>
                  <w:rFonts w:ascii="Cambria Math" w:hAnsi="Cambria Math" w:cs="David" w:hint="cs"/>
                  <w:sz w:val="22"/>
                  <w:szCs w:val="22"/>
                </w:rPr>
                <m:t>640,000</m:t>
              </m:r>
            </m:den>
          </m:f>
          <m:r>
            <w:rPr>
              <w:rFonts w:ascii="Cambria Math" w:hAnsi="Cambria Math" w:cs="David" w:hint="cs"/>
              <w:sz w:val="22"/>
              <w:szCs w:val="22"/>
            </w:rPr>
            <m:t>-1=0.2134</m:t>
          </m:r>
        </m:oMath>
      </m:oMathPara>
    </w:p>
    <w:p w14:paraId="5639CF79" w14:textId="77777777" w:rsidR="00F603F1" w:rsidRPr="00F04B9C" w:rsidRDefault="00F603F1" w:rsidP="00F603F1">
      <w:pPr>
        <w:bidi/>
        <w:spacing w:line="360" w:lineRule="auto"/>
        <w:rPr>
          <w:rFonts w:ascii="David" w:eastAsiaTheme="minorEastAsia" w:hAnsi="David" w:cs="David"/>
          <w:sz w:val="22"/>
          <w:szCs w:val="22"/>
        </w:rPr>
      </w:pPr>
    </w:p>
    <w:p w14:paraId="02D927E8" w14:textId="77777777" w:rsidR="00F603F1" w:rsidRPr="00F04B9C" w:rsidRDefault="00F603F1" w:rsidP="00F603F1">
      <w:pPr>
        <w:bidi/>
        <w:spacing w:line="360" w:lineRule="auto"/>
        <w:rPr>
          <w:rFonts w:ascii="David" w:eastAsiaTheme="minorEastAsia" w:hAnsi="David" w:cs="David"/>
          <w:sz w:val="22"/>
          <w:szCs w:val="22"/>
          <w:rtl/>
        </w:rPr>
      </w:pPr>
    </w:p>
    <w:p w14:paraId="5FDCA5AD"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אנו יודעים כי הנוסחה של התוצר הריאלי לנפש היא:</w:t>
      </w:r>
    </w:p>
    <w:p w14:paraId="2ECCD91C" w14:textId="77777777" w:rsidR="00F603F1" w:rsidRPr="00F04B9C" w:rsidRDefault="00F603F1" w:rsidP="00F603F1">
      <w:pPr>
        <w:bidi/>
        <w:spacing w:line="360" w:lineRule="auto"/>
        <w:rPr>
          <w:rFonts w:ascii="David" w:hAnsi="David" w:cs="David"/>
          <w:sz w:val="22"/>
          <w:szCs w:val="22"/>
          <w:rtl/>
        </w:rPr>
      </w:pPr>
    </w:p>
    <w:p w14:paraId="03B1C9F0" w14:textId="77777777" w:rsidR="00F603F1" w:rsidRPr="00F04B9C" w:rsidRDefault="00000000" w:rsidP="00F603F1">
      <w:pPr>
        <w:bidi/>
        <w:spacing w:line="360" w:lineRule="auto"/>
        <w:rPr>
          <w:rFonts w:ascii="David" w:hAnsi="David" w:cs="David"/>
          <w:i/>
          <w:sz w:val="22"/>
          <w:szCs w:val="22"/>
          <w:rtl/>
        </w:rPr>
      </w:pPr>
      <m:oMathPara>
        <m:oMath>
          <m:f>
            <m:fPr>
              <m:ctrlPr>
                <w:rPr>
                  <w:rFonts w:ascii="Cambria Math" w:hAnsi="Cambria Math" w:cs="David" w:hint="cs"/>
                  <w:i/>
                  <w:sz w:val="22"/>
                  <w:szCs w:val="22"/>
                </w:rPr>
              </m:ctrlPr>
            </m:fPr>
            <m:num>
              <m:r>
                <w:rPr>
                  <w:rFonts w:ascii="Cambria Math" w:hAnsi="Cambria Math" w:cs="David" w:hint="cs"/>
                  <w:sz w:val="22"/>
                  <w:szCs w:val="22"/>
                </w:rPr>
                <m:t>1+r</m:t>
              </m:r>
            </m:num>
            <m:den>
              <m:r>
                <w:rPr>
                  <w:rFonts w:ascii="Cambria Math" w:hAnsi="Cambria Math" w:cs="David" w:hint="cs"/>
                  <w:sz w:val="22"/>
                  <w:szCs w:val="22"/>
                </w:rPr>
                <m:t>1+n</m:t>
              </m:r>
            </m:den>
          </m:f>
          <m:r>
            <w:rPr>
              <w:rFonts w:ascii="Cambria Math" w:hAnsi="Cambria Math" w:cs="David" w:hint="cs"/>
              <w:sz w:val="22"/>
              <w:szCs w:val="22"/>
            </w:rPr>
            <m:t>-1</m:t>
          </m:r>
        </m:oMath>
      </m:oMathPara>
    </w:p>
    <w:p w14:paraId="569CA998" w14:textId="77777777" w:rsidR="00F603F1" w:rsidRPr="00F04B9C" w:rsidRDefault="00F603F1" w:rsidP="00F603F1">
      <w:pPr>
        <w:bidi/>
        <w:spacing w:line="360" w:lineRule="auto"/>
        <w:rPr>
          <w:rFonts w:ascii="David" w:hAnsi="David" w:cs="David"/>
          <w:sz w:val="22"/>
          <w:szCs w:val="22"/>
          <w:rtl/>
        </w:rPr>
      </w:pPr>
    </w:p>
    <w:p w14:paraId="532308E7"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נתון בשאלה כי האוכלוסייה גדלה ב-7% ולכן ניתן לרשום</w:t>
      </w:r>
    </w:p>
    <w:p w14:paraId="02197A36" w14:textId="77777777" w:rsidR="00F603F1" w:rsidRPr="00F04B9C" w:rsidRDefault="00F603F1" w:rsidP="00F603F1">
      <w:pPr>
        <w:bidi/>
        <w:spacing w:line="360" w:lineRule="auto"/>
        <w:rPr>
          <w:rFonts w:ascii="David" w:hAnsi="David" w:cs="David"/>
          <w:sz w:val="22"/>
          <w:szCs w:val="22"/>
          <w:rtl/>
        </w:rPr>
      </w:pPr>
    </w:p>
    <w:p w14:paraId="26721980"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1+r</m:t>
              </m:r>
            </m:num>
            <m:den>
              <m:r>
                <w:rPr>
                  <w:rFonts w:ascii="Cambria Math" w:hAnsi="Cambria Math" w:cs="David" w:hint="cs"/>
                  <w:sz w:val="22"/>
                  <w:szCs w:val="22"/>
                </w:rPr>
                <m:t>1.07</m:t>
              </m:r>
            </m:den>
          </m:f>
          <m:r>
            <w:rPr>
              <w:rFonts w:ascii="Cambria Math" w:hAnsi="Cambria Math" w:cs="David" w:hint="cs"/>
              <w:sz w:val="22"/>
              <w:szCs w:val="22"/>
            </w:rPr>
            <m:t>-1=</m:t>
          </m:r>
          <m:r>
            <w:rPr>
              <w:rFonts w:ascii="Cambria Math" w:hAnsi="Cambria Math" w:cs="David" w:hint="cs"/>
              <w:sz w:val="22"/>
              <w:szCs w:val="22"/>
              <w:highlight w:val="yellow"/>
            </w:rPr>
            <m:t>0.05</m:t>
          </m:r>
        </m:oMath>
      </m:oMathPara>
    </w:p>
    <w:p w14:paraId="0248F99B" w14:textId="77777777" w:rsidR="00F603F1" w:rsidRPr="00F04B9C" w:rsidRDefault="00F603F1" w:rsidP="00F603F1">
      <w:pPr>
        <w:bidi/>
        <w:spacing w:line="360" w:lineRule="auto"/>
        <w:rPr>
          <w:rFonts w:ascii="David" w:eastAsiaTheme="minorEastAsia" w:hAnsi="David" w:cs="David"/>
          <w:sz w:val="22"/>
          <w:szCs w:val="22"/>
        </w:rPr>
      </w:pPr>
    </w:p>
    <w:p w14:paraId="449C58F8" w14:textId="77777777" w:rsidR="00F603F1" w:rsidRPr="00F04B9C" w:rsidRDefault="00F603F1" w:rsidP="00F603F1">
      <w:pPr>
        <w:bidi/>
        <w:spacing w:line="360" w:lineRule="auto"/>
        <w:rPr>
          <w:rFonts w:ascii="David" w:eastAsiaTheme="minorEastAsia" w:hAnsi="David" w:cs="David"/>
          <w:sz w:val="22"/>
          <w:szCs w:val="22"/>
          <w:rtl/>
        </w:rPr>
      </w:pPr>
    </w:p>
    <w:p w14:paraId="3D0DFBA3"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מכאן יוצא כי שיעור השינו בתוצר הריאלי הינו</w:t>
      </w:r>
    </w:p>
    <w:p w14:paraId="5C7B6904" w14:textId="77777777" w:rsidR="00F603F1" w:rsidRPr="00F04B9C" w:rsidRDefault="00F603F1" w:rsidP="00F603F1">
      <w:pPr>
        <w:bidi/>
        <w:spacing w:line="360" w:lineRule="auto"/>
        <w:rPr>
          <w:rFonts w:ascii="David" w:hAnsi="David" w:cs="David"/>
          <w:sz w:val="22"/>
          <w:szCs w:val="22"/>
          <w:rtl/>
        </w:rPr>
      </w:pPr>
    </w:p>
    <w:p w14:paraId="05789F44"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hAnsi="Cambria Math" w:cs="David" w:hint="cs"/>
              <w:sz w:val="22"/>
              <w:szCs w:val="22"/>
            </w:rPr>
            <m:t>r=0.1235</m:t>
          </m:r>
        </m:oMath>
      </m:oMathPara>
    </w:p>
    <w:p w14:paraId="7F829AE3" w14:textId="77777777" w:rsidR="00F603F1" w:rsidRPr="00F04B9C" w:rsidRDefault="00F603F1" w:rsidP="00F603F1">
      <w:pPr>
        <w:bidi/>
        <w:spacing w:line="360" w:lineRule="auto"/>
        <w:rPr>
          <w:rFonts w:ascii="David" w:eastAsiaTheme="minorEastAsia" w:hAnsi="David" w:cs="David"/>
          <w:sz w:val="22"/>
          <w:szCs w:val="22"/>
          <w:rtl/>
        </w:rPr>
      </w:pPr>
    </w:p>
    <w:p w14:paraId="507CF697"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מנוסחת פישר נמצא את שיעור השינוי המחירים</w:t>
      </w:r>
    </w:p>
    <w:p w14:paraId="650CEFEC" w14:textId="77777777" w:rsidR="00F603F1" w:rsidRPr="00F04B9C" w:rsidRDefault="00F603F1" w:rsidP="00F603F1">
      <w:pPr>
        <w:bidi/>
        <w:spacing w:line="360" w:lineRule="auto"/>
        <w:rPr>
          <w:rFonts w:ascii="David" w:eastAsiaTheme="minorEastAsia" w:hAnsi="David" w:cs="David"/>
          <w:sz w:val="22"/>
          <w:szCs w:val="22"/>
          <w:rtl/>
        </w:rPr>
      </w:pPr>
    </w:p>
    <w:p w14:paraId="3C5D0E3F"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1+i</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58F854BC" w14:textId="77777777" w:rsidR="00F603F1" w:rsidRPr="00F04B9C" w:rsidRDefault="00F603F1" w:rsidP="00F603F1">
      <w:pPr>
        <w:bidi/>
        <w:spacing w:line="360" w:lineRule="auto"/>
        <w:rPr>
          <w:rFonts w:ascii="David" w:eastAsiaTheme="minorEastAsia" w:hAnsi="David" w:cs="David"/>
          <w:sz w:val="22"/>
          <w:szCs w:val="22"/>
        </w:rPr>
      </w:pPr>
    </w:p>
    <w:p w14:paraId="49D7A5EF"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1.2134=1.1235*</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7105A267" w14:textId="77777777" w:rsidR="00F603F1" w:rsidRPr="00F04B9C" w:rsidRDefault="00F603F1" w:rsidP="00F603F1">
      <w:pPr>
        <w:bidi/>
        <w:spacing w:line="360" w:lineRule="auto"/>
        <w:rPr>
          <w:rFonts w:ascii="David" w:eastAsiaTheme="minorEastAsia" w:hAnsi="David" w:cs="David"/>
          <w:sz w:val="22"/>
          <w:szCs w:val="22"/>
          <w:rtl/>
        </w:rPr>
      </w:pPr>
    </w:p>
    <w:p w14:paraId="00344ECB"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p=0.08</m:t>
          </m:r>
        </m:oMath>
      </m:oMathPara>
    </w:p>
    <w:p w14:paraId="71BF8182" w14:textId="77777777" w:rsidR="00F603F1" w:rsidRPr="00F04B9C" w:rsidRDefault="00F603F1" w:rsidP="00F603F1">
      <w:pPr>
        <w:bidi/>
        <w:spacing w:line="360" w:lineRule="auto"/>
        <w:rPr>
          <w:rFonts w:ascii="David" w:eastAsiaTheme="minorEastAsia" w:hAnsi="David" w:cs="David"/>
          <w:sz w:val="22"/>
          <w:szCs w:val="22"/>
        </w:rPr>
      </w:pPr>
    </w:p>
    <w:p w14:paraId="5AD8482B" w14:textId="77777777" w:rsidR="00F603F1" w:rsidRPr="00F04B9C" w:rsidRDefault="00F603F1" w:rsidP="00F603F1">
      <w:pPr>
        <w:bidi/>
        <w:spacing w:line="360" w:lineRule="auto"/>
        <w:rPr>
          <w:rFonts w:ascii="David" w:eastAsiaTheme="minorEastAsia" w:hAnsi="David" w:cs="David"/>
          <w:sz w:val="22"/>
          <w:szCs w:val="22"/>
          <w:rtl/>
        </w:rPr>
      </w:pPr>
    </w:p>
    <w:p w14:paraId="36559015" w14:textId="77777777" w:rsidR="00F603F1" w:rsidRPr="00F04B9C" w:rsidRDefault="00F603F1" w:rsidP="00F603F1">
      <w:pPr>
        <w:bidi/>
        <w:spacing w:line="360" w:lineRule="auto"/>
        <w:rPr>
          <w:rFonts w:ascii="David" w:eastAsiaTheme="minorEastAsia" w:hAnsi="David" w:cs="David"/>
          <w:sz w:val="22"/>
          <w:szCs w:val="22"/>
          <w:rtl/>
        </w:rPr>
      </w:pPr>
    </w:p>
    <w:p w14:paraId="0B855624"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נחשב כעת את התוצר הנומינלי לנפש</w:t>
      </w:r>
    </w:p>
    <w:p w14:paraId="154654C2" w14:textId="77777777" w:rsidR="00F603F1" w:rsidRPr="00F04B9C" w:rsidRDefault="00F603F1" w:rsidP="00F603F1">
      <w:pPr>
        <w:bidi/>
        <w:spacing w:line="360" w:lineRule="auto"/>
        <w:rPr>
          <w:rFonts w:ascii="David" w:eastAsiaTheme="minorEastAsia" w:hAnsi="David" w:cs="David"/>
          <w:sz w:val="22"/>
          <w:szCs w:val="22"/>
          <w:rtl/>
        </w:rPr>
      </w:pPr>
    </w:p>
    <w:p w14:paraId="462E5A5D"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1.2134</m:t>
              </m:r>
            </m:num>
            <m:den>
              <m:r>
                <w:rPr>
                  <w:rFonts w:ascii="Cambria Math" w:eastAsiaTheme="minorEastAsia" w:hAnsi="Cambria Math" w:cs="David" w:hint="cs"/>
                  <w:sz w:val="22"/>
                  <w:szCs w:val="22"/>
                </w:rPr>
                <m:t>1.07</m:t>
              </m:r>
            </m:den>
          </m:f>
          <m:r>
            <w:rPr>
              <w:rFonts w:ascii="Cambria Math" w:eastAsiaTheme="minorEastAsia" w:hAnsi="Cambria Math" w:cs="David" w:hint="cs"/>
              <w:sz w:val="22"/>
              <w:szCs w:val="22"/>
            </w:rPr>
            <m:t>-1=0.134</m:t>
          </m:r>
        </m:oMath>
      </m:oMathPara>
    </w:p>
    <w:p w14:paraId="7B4D6AFD" w14:textId="77777777" w:rsidR="00F603F1" w:rsidRPr="00F04B9C" w:rsidRDefault="00F603F1" w:rsidP="00F603F1">
      <w:pPr>
        <w:bidi/>
        <w:spacing w:line="360" w:lineRule="auto"/>
        <w:rPr>
          <w:rFonts w:ascii="David" w:eastAsiaTheme="minorEastAsia" w:hAnsi="David" w:cs="David"/>
          <w:sz w:val="22"/>
          <w:szCs w:val="22"/>
          <w:rtl/>
        </w:rPr>
      </w:pPr>
    </w:p>
    <w:p w14:paraId="640E5781" w14:textId="77777777" w:rsidR="00F603F1" w:rsidRPr="00F04B9C" w:rsidRDefault="00F603F1" w:rsidP="00F603F1">
      <w:pPr>
        <w:bidi/>
        <w:spacing w:line="360" w:lineRule="auto"/>
        <w:rPr>
          <w:rFonts w:ascii="David" w:hAnsi="David" w:cs="David"/>
          <w:sz w:val="22"/>
          <w:szCs w:val="22"/>
          <w:rtl/>
        </w:rPr>
      </w:pPr>
    </w:p>
    <w:p w14:paraId="153FE9C6"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7</w:t>
      </w:r>
    </w:p>
    <w:p w14:paraId="4FF818B6" w14:textId="77777777" w:rsidR="00F603F1" w:rsidRPr="00F04B9C" w:rsidRDefault="00F603F1" w:rsidP="00F603F1">
      <w:pPr>
        <w:bidi/>
        <w:spacing w:line="360" w:lineRule="auto"/>
        <w:rPr>
          <w:rFonts w:ascii="David" w:hAnsi="David" w:cs="David"/>
          <w:b/>
          <w:bCs/>
          <w:sz w:val="22"/>
          <w:szCs w:val="22"/>
          <w:u w:val="single"/>
          <w:rtl/>
        </w:rPr>
      </w:pPr>
    </w:p>
    <w:p w14:paraId="7BD8D867"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הטבלה הבאה מראה נתונים של משק מסוים בשנים 2008 ו-2012. </w:t>
      </w:r>
    </w:p>
    <w:p w14:paraId="48F2E2E6"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tbl>
      <w:tblPr>
        <w:bidiVisual/>
        <w:tblW w:w="0" w:type="auto"/>
        <w:tblInd w:w="720" w:type="dxa"/>
        <w:tblCellMar>
          <w:left w:w="0" w:type="dxa"/>
          <w:right w:w="0" w:type="dxa"/>
        </w:tblCellMar>
        <w:tblLook w:val="04A0" w:firstRow="1" w:lastRow="0" w:firstColumn="1" w:lastColumn="0" w:noHBand="0" w:noVBand="1"/>
      </w:tblPr>
      <w:tblGrid>
        <w:gridCol w:w="2038"/>
        <w:gridCol w:w="2050"/>
        <w:gridCol w:w="2069"/>
      </w:tblGrid>
      <w:tr w:rsidR="00F603F1" w:rsidRPr="00F04B9C" w14:paraId="673C8D1D" w14:textId="77777777" w:rsidTr="008B56A7">
        <w:trPr>
          <w:trHeight w:val="601"/>
        </w:trPr>
        <w:tc>
          <w:tcPr>
            <w:tcW w:w="20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8F77895"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שנה</w:t>
            </w:r>
          </w:p>
        </w:tc>
        <w:tc>
          <w:tcPr>
            <w:tcW w:w="20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8D9BC9A"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נומינלי לנפש בש"ח </w:t>
            </w:r>
          </w:p>
        </w:tc>
        <w:tc>
          <w:tcPr>
            <w:tcW w:w="206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4253CEF"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תוצר נומינלי </w:t>
            </w:r>
          </w:p>
          <w:p w14:paraId="739F604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במיליוני ₪.</w:t>
            </w:r>
          </w:p>
          <w:p w14:paraId="443CB019" w14:textId="77777777" w:rsidR="00F603F1" w:rsidRPr="00F04B9C" w:rsidRDefault="00F603F1" w:rsidP="008B56A7">
            <w:pPr>
              <w:bidi/>
              <w:spacing w:line="360" w:lineRule="auto"/>
              <w:rPr>
                <w:rFonts w:ascii="David" w:hAnsi="David" w:cs="David"/>
                <w:b/>
                <w:bCs/>
                <w:sz w:val="22"/>
                <w:szCs w:val="22"/>
              </w:rPr>
            </w:pPr>
          </w:p>
        </w:tc>
      </w:tr>
      <w:tr w:rsidR="00F603F1" w:rsidRPr="00F04B9C" w14:paraId="6A862808" w14:textId="77777777" w:rsidTr="008B56A7">
        <w:trPr>
          <w:trHeight w:val="356"/>
        </w:trPr>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8FE902B"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2008</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14:paraId="78ED740B"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68,000</w:t>
            </w:r>
          </w:p>
        </w:tc>
        <w:tc>
          <w:tcPr>
            <w:tcW w:w="2069" w:type="dxa"/>
            <w:tcBorders>
              <w:top w:val="nil"/>
              <w:left w:val="nil"/>
              <w:bottom w:val="single" w:sz="8" w:space="0" w:color="auto"/>
              <w:right w:val="single" w:sz="8" w:space="0" w:color="auto"/>
            </w:tcBorders>
            <w:tcMar>
              <w:top w:w="0" w:type="dxa"/>
              <w:left w:w="108" w:type="dxa"/>
              <w:bottom w:w="0" w:type="dxa"/>
              <w:right w:w="108" w:type="dxa"/>
            </w:tcMar>
            <w:hideMark/>
          </w:tcPr>
          <w:p w14:paraId="4889D39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480,000</w:t>
            </w:r>
          </w:p>
        </w:tc>
      </w:tr>
      <w:tr w:rsidR="00F603F1" w:rsidRPr="00F04B9C" w14:paraId="71024586" w14:textId="77777777" w:rsidTr="008B56A7">
        <w:tc>
          <w:tcPr>
            <w:tcW w:w="2038" w:type="dxa"/>
            <w:tcBorders>
              <w:top w:val="nil"/>
              <w:left w:val="single" w:sz="8" w:space="0" w:color="auto"/>
              <w:bottom w:val="nil"/>
              <w:right w:val="single" w:sz="8" w:space="0" w:color="auto"/>
            </w:tcBorders>
            <w:tcMar>
              <w:top w:w="0" w:type="dxa"/>
              <w:left w:w="108" w:type="dxa"/>
              <w:bottom w:w="0" w:type="dxa"/>
              <w:right w:w="108" w:type="dxa"/>
            </w:tcMar>
            <w:hideMark/>
          </w:tcPr>
          <w:p w14:paraId="37BAAA40"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2012</w:t>
            </w:r>
          </w:p>
        </w:tc>
        <w:tc>
          <w:tcPr>
            <w:tcW w:w="2050" w:type="dxa"/>
            <w:tcBorders>
              <w:top w:val="nil"/>
              <w:left w:val="nil"/>
              <w:bottom w:val="nil"/>
              <w:right w:val="single" w:sz="8" w:space="0" w:color="auto"/>
            </w:tcBorders>
            <w:tcMar>
              <w:top w:w="0" w:type="dxa"/>
              <w:left w:w="108" w:type="dxa"/>
              <w:bottom w:w="0" w:type="dxa"/>
              <w:right w:w="108" w:type="dxa"/>
            </w:tcMar>
            <w:hideMark/>
          </w:tcPr>
          <w:p w14:paraId="0F222FF2"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76,160</w:t>
            </w:r>
          </w:p>
        </w:tc>
        <w:tc>
          <w:tcPr>
            <w:tcW w:w="2069" w:type="dxa"/>
            <w:tcBorders>
              <w:top w:val="nil"/>
              <w:left w:val="nil"/>
              <w:bottom w:val="nil"/>
              <w:right w:val="single" w:sz="8" w:space="0" w:color="auto"/>
            </w:tcBorders>
            <w:tcMar>
              <w:top w:w="0" w:type="dxa"/>
              <w:left w:w="108" w:type="dxa"/>
              <w:bottom w:w="0" w:type="dxa"/>
              <w:right w:w="108" w:type="dxa"/>
            </w:tcMar>
            <w:hideMark/>
          </w:tcPr>
          <w:p w14:paraId="2D961076"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564,480</w:t>
            </w:r>
          </w:p>
        </w:tc>
      </w:tr>
      <w:tr w:rsidR="00F603F1" w:rsidRPr="00F04B9C" w14:paraId="1D3B0EE1" w14:textId="77777777" w:rsidTr="008B56A7">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F320A88" w14:textId="77777777" w:rsidR="00F603F1" w:rsidRPr="00F04B9C" w:rsidRDefault="00F603F1" w:rsidP="008B56A7">
            <w:pPr>
              <w:bidi/>
              <w:spacing w:line="360" w:lineRule="auto"/>
              <w:rPr>
                <w:rFonts w:ascii="David" w:hAnsi="David" w:cs="David"/>
                <w:b/>
                <w:bCs/>
                <w:sz w:val="22"/>
                <w:szCs w:val="22"/>
                <w:rtl/>
              </w:rPr>
            </w:pPr>
          </w:p>
        </w:tc>
        <w:tc>
          <w:tcPr>
            <w:tcW w:w="2050" w:type="dxa"/>
            <w:tcBorders>
              <w:top w:val="nil"/>
              <w:left w:val="nil"/>
              <w:bottom w:val="single" w:sz="8" w:space="0" w:color="auto"/>
              <w:right w:val="single" w:sz="8" w:space="0" w:color="auto"/>
            </w:tcBorders>
            <w:tcMar>
              <w:top w:w="0" w:type="dxa"/>
              <w:left w:w="108" w:type="dxa"/>
              <w:bottom w:w="0" w:type="dxa"/>
              <w:right w:w="108" w:type="dxa"/>
            </w:tcMar>
          </w:tcPr>
          <w:p w14:paraId="3DCAEFFA" w14:textId="77777777" w:rsidR="00F603F1" w:rsidRPr="00F04B9C" w:rsidRDefault="00F603F1" w:rsidP="008B56A7">
            <w:pPr>
              <w:bidi/>
              <w:spacing w:line="360" w:lineRule="auto"/>
              <w:rPr>
                <w:rFonts w:ascii="David" w:hAnsi="David" w:cs="David"/>
                <w:b/>
                <w:bCs/>
                <w:sz w:val="22"/>
                <w:szCs w:val="22"/>
                <w:rtl/>
              </w:rPr>
            </w:pPr>
          </w:p>
        </w:tc>
        <w:tc>
          <w:tcPr>
            <w:tcW w:w="2069" w:type="dxa"/>
            <w:tcBorders>
              <w:top w:val="nil"/>
              <w:left w:val="nil"/>
              <w:bottom w:val="single" w:sz="8" w:space="0" w:color="auto"/>
              <w:right w:val="single" w:sz="8" w:space="0" w:color="auto"/>
            </w:tcBorders>
            <w:tcMar>
              <w:top w:w="0" w:type="dxa"/>
              <w:left w:w="108" w:type="dxa"/>
              <w:bottom w:w="0" w:type="dxa"/>
              <w:right w:w="108" w:type="dxa"/>
            </w:tcMar>
          </w:tcPr>
          <w:p w14:paraId="2D652B4E" w14:textId="77777777" w:rsidR="00F603F1" w:rsidRPr="00F04B9C" w:rsidRDefault="00F603F1" w:rsidP="008B56A7">
            <w:pPr>
              <w:bidi/>
              <w:spacing w:line="360" w:lineRule="auto"/>
              <w:rPr>
                <w:rFonts w:ascii="David" w:hAnsi="David" w:cs="David"/>
                <w:b/>
                <w:bCs/>
                <w:sz w:val="22"/>
                <w:szCs w:val="22"/>
                <w:rtl/>
              </w:rPr>
            </w:pPr>
          </w:p>
        </w:tc>
      </w:tr>
    </w:tbl>
    <w:p w14:paraId="7DB6826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p w14:paraId="5DB5EA95" w14:textId="77777777" w:rsidR="00F603F1" w:rsidRPr="00F04B9C" w:rsidRDefault="00F603F1" w:rsidP="00F603F1">
      <w:pPr>
        <w:bidi/>
        <w:spacing w:line="360" w:lineRule="auto"/>
        <w:rPr>
          <w:rFonts w:ascii="David" w:hAnsi="David" w:cs="David"/>
          <w:b/>
          <w:bCs/>
          <w:sz w:val="22"/>
          <w:szCs w:val="22"/>
          <w:rtl/>
        </w:rPr>
      </w:pPr>
    </w:p>
    <w:p w14:paraId="26F53A4F"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ידוע כי במהלך התקופה המחירים עלו ב-4%. מכאן ניתן להסיק כי במהלך התקופה:</w:t>
      </w:r>
    </w:p>
    <w:p w14:paraId="28CABCEC" w14:textId="77777777" w:rsidR="00F603F1" w:rsidRPr="00F04B9C" w:rsidRDefault="00F603F1" w:rsidP="00F603F1">
      <w:pPr>
        <w:bidi/>
        <w:spacing w:line="360" w:lineRule="auto"/>
        <w:rPr>
          <w:rFonts w:ascii="David" w:hAnsi="David" w:cs="David"/>
          <w:b/>
          <w:bCs/>
          <w:sz w:val="22"/>
          <w:szCs w:val="22"/>
          <w:rtl/>
        </w:rPr>
      </w:pPr>
    </w:p>
    <w:p w14:paraId="04BE6382" w14:textId="77777777" w:rsidR="00F603F1" w:rsidRPr="00F04B9C" w:rsidRDefault="00F603F1" w:rsidP="00F603F1">
      <w:pPr>
        <w:bidi/>
        <w:spacing w:line="360" w:lineRule="auto"/>
        <w:rPr>
          <w:rFonts w:ascii="David" w:hAnsi="David" w:cs="David"/>
          <w:b/>
          <w:bCs/>
          <w:sz w:val="22"/>
          <w:szCs w:val="22"/>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3"/>
      </w:tblGrid>
      <w:tr w:rsidR="00F603F1" w:rsidRPr="00F04B9C" w14:paraId="17438EB1" w14:textId="77777777" w:rsidTr="008B56A7">
        <w:tc>
          <w:tcPr>
            <w:tcW w:w="0" w:type="auto"/>
            <w:hideMark/>
          </w:tcPr>
          <w:p w14:paraId="16FC276E"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א.</w:t>
            </w:r>
          </w:p>
        </w:tc>
        <w:tc>
          <w:tcPr>
            <w:tcW w:w="7793" w:type="dxa"/>
            <w:hideMark/>
          </w:tcPr>
          <w:p w14:paraId="6281591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גדל ב-13.08%. </w:t>
            </w:r>
          </w:p>
        </w:tc>
      </w:tr>
      <w:tr w:rsidR="00F603F1" w:rsidRPr="00F04B9C" w14:paraId="26030F7F" w14:textId="77777777" w:rsidTr="008B56A7">
        <w:tc>
          <w:tcPr>
            <w:tcW w:w="0" w:type="auto"/>
            <w:hideMark/>
          </w:tcPr>
          <w:p w14:paraId="15C5CCC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w:t>
            </w:r>
          </w:p>
        </w:tc>
        <w:tc>
          <w:tcPr>
            <w:tcW w:w="7793" w:type="dxa"/>
            <w:hideMark/>
          </w:tcPr>
          <w:p w14:paraId="604DDC23"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האוכלוסייה גדלה ב-5%. </w:t>
            </w:r>
          </w:p>
        </w:tc>
      </w:tr>
      <w:tr w:rsidR="00F603F1" w:rsidRPr="00F04B9C" w14:paraId="501AFC80" w14:textId="77777777" w:rsidTr="008B56A7">
        <w:trPr>
          <w:trHeight w:val="557"/>
        </w:trPr>
        <w:tc>
          <w:tcPr>
            <w:tcW w:w="0" w:type="auto"/>
            <w:hideMark/>
          </w:tcPr>
          <w:p w14:paraId="5E763A6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ג.</w:t>
            </w:r>
          </w:p>
        </w:tc>
        <w:tc>
          <w:tcPr>
            <w:tcW w:w="7793" w:type="dxa"/>
            <w:hideMark/>
          </w:tcPr>
          <w:p w14:paraId="78AA5A6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לנפש עלה ב-7.69%. </w:t>
            </w:r>
          </w:p>
          <w:p w14:paraId="3A5AFFFA" w14:textId="77777777" w:rsidR="00F603F1" w:rsidRPr="00F04B9C" w:rsidRDefault="00F603F1" w:rsidP="008B56A7">
            <w:pPr>
              <w:bidi/>
              <w:spacing w:line="360" w:lineRule="auto"/>
              <w:rPr>
                <w:rFonts w:ascii="David" w:hAnsi="David" w:cs="David"/>
                <w:b/>
                <w:bCs/>
                <w:sz w:val="22"/>
                <w:szCs w:val="22"/>
                <w:rtl/>
              </w:rPr>
            </w:pPr>
          </w:p>
        </w:tc>
      </w:tr>
    </w:tbl>
    <w:p w14:paraId="36559CCF"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1. כל הטענות נכונות.</w:t>
      </w:r>
    </w:p>
    <w:p w14:paraId="0D6D70A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2. רק טענה ב נכונה.</w:t>
      </w:r>
    </w:p>
    <w:p w14:paraId="3A87FDD4"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3. רק טענות א ו- ב נכונות.</w:t>
      </w:r>
    </w:p>
    <w:p w14:paraId="0E218037"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4. רק טענות ב ו- ג נכונות.</w:t>
      </w:r>
    </w:p>
    <w:p w14:paraId="36407B6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5. רק טענה א נכונה.</w:t>
      </w:r>
    </w:p>
    <w:p w14:paraId="62CBB5F9" w14:textId="77777777" w:rsidR="00F603F1" w:rsidRPr="00F04B9C" w:rsidRDefault="00F603F1" w:rsidP="00F603F1">
      <w:pPr>
        <w:bidi/>
        <w:spacing w:line="360" w:lineRule="auto"/>
        <w:rPr>
          <w:rFonts w:ascii="David" w:hAnsi="David" w:cs="David"/>
          <w:sz w:val="22"/>
          <w:szCs w:val="22"/>
          <w:rtl/>
        </w:rPr>
      </w:pPr>
    </w:p>
    <w:p w14:paraId="3C110632"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פתרון לשאלה 7</w:t>
      </w:r>
    </w:p>
    <w:p w14:paraId="742785DA" w14:textId="77777777" w:rsidR="00F603F1" w:rsidRPr="00F04B9C" w:rsidRDefault="00F603F1" w:rsidP="00F603F1">
      <w:pPr>
        <w:bidi/>
        <w:spacing w:line="360" w:lineRule="auto"/>
        <w:rPr>
          <w:rFonts w:ascii="David" w:hAnsi="David" w:cs="David"/>
          <w:b/>
          <w:bCs/>
          <w:sz w:val="22"/>
          <w:szCs w:val="22"/>
          <w:u w:val="single"/>
          <w:rtl/>
        </w:rPr>
      </w:pPr>
    </w:p>
    <w:p w14:paraId="2B46E64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נחשב מהטבלה את התוצר הנומילי לנפש</w:t>
      </w:r>
    </w:p>
    <w:p w14:paraId="59FDACE0"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76,160</m:t>
              </m:r>
            </m:num>
            <m:den>
              <m:r>
                <w:rPr>
                  <w:rFonts w:ascii="Cambria Math" w:hAnsi="Cambria Math" w:cs="David" w:hint="cs"/>
                  <w:sz w:val="22"/>
                  <w:szCs w:val="22"/>
                </w:rPr>
                <m:t>68,000</m:t>
              </m:r>
            </m:den>
          </m:f>
          <m:r>
            <w:rPr>
              <w:rFonts w:ascii="Cambria Math" w:hAnsi="Cambria Math" w:cs="David" w:hint="cs"/>
              <w:sz w:val="22"/>
              <w:szCs w:val="22"/>
            </w:rPr>
            <m:t>-1=0.12</m:t>
          </m:r>
        </m:oMath>
      </m:oMathPara>
    </w:p>
    <w:p w14:paraId="73DE0136"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נחשב מהטבלה את התוצר הנומינלי</w:t>
      </w:r>
    </w:p>
    <w:p w14:paraId="26E16DC7" w14:textId="77777777" w:rsidR="00F603F1" w:rsidRPr="00F04B9C" w:rsidRDefault="00F603F1" w:rsidP="00F603F1">
      <w:pPr>
        <w:bidi/>
        <w:spacing w:line="360" w:lineRule="auto"/>
        <w:rPr>
          <w:rFonts w:ascii="David" w:eastAsiaTheme="minorEastAsia" w:hAnsi="David" w:cs="David"/>
          <w:sz w:val="22"/>
          <w:szCs w:val="22"/>
          <w:rtl/>
        </w:rPr>
      </w:pPr>
    </w:p>
    <w:p w14:paraId="313D3A32" w14:textId="77777777" w:rsidR="00F603F1" w:rsidRPr="00F04B9C" w:rsidRDefault="00000000" w:rsidP="00F603F1">
      <w:pPr>
        <w:bidi/>
        <w:spacing w:line="360" w:lineRule="auto"/>
        <w:rPr>
          <w:rFonts w:ascii="David" w:eastAsiaTheme="minorEastAsia" w:hAnsi="David" w:cs="David"/>
          <w:i/>
          <w:sz w:val="22"/>
          <w:szCs w:val="22"/>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564,480</m:t>
              </m:r>
            </m:num>
            <m:den>
              <m:r>
                <w:rPr>
                  <w:rFonts w:ascii="Cambria Math" w:eastAsiaTheme="minorEastAsia" w:hAnsi="Cambria Math" w:cs="David" w:hint="cs"/>
                  <w:sz w:val="22"/>
                  <w:szCs w:val="22"/>
                </w:rPr>
                <m:t>480,000</m:t>
              </m:r>
            </m:den>
          </m:f>
          <m:r>
            <w:rPr>
              <w:rFonts w:ascii="Cambria Math" w:eastAsiaTheme="minorEastAsia" w:hAnsi="Cambria Math" w:cs="David" w:hint="cs"/>
              <w:sz w:val="22"/>
              <w:szCs w:val="22"/>
            </w:rPr>
            <m:t>-1=0.176=i</m:t>
          </m:r>
        </m:oMath>
      </m:oMathPara>
    </w:p>
    <w:p w14:paraId="14EE4DE8" w14:textId="77777777" w:rsidR="00F603F1" w:rsidRPr="00F04B9C" w:rsidRDefault="00F603F1" w:rsidP="00F603F1">
      <w:pPr>
        <w:bidi/>
        <w:spacing w:line="360" w:lineRule="auto"/>
        <w:rPr>
          <w:rFonts w:ascii="David" w:eastAsiaTheme="minorEastAsia" w:hAnsi="David" w:cs="David"/>
          <w:sz w:val="22"/>
          <w:szCs w:val="22"/>
        </w:rPr>
      </w:pPr>
    </w:p>
    <w:p w14:paraId="152F8A89" w14:textId="77777777" w:rsidR="00F603F1" w:rsidRPr="00F04B9C" w:rsidRDefault="00F603F1" w:rsidP="00F603F1">
      <w:pPr>
        <w:bidi/>
        <w:spacing w:line="360" w:lineRule="auto"/>
        <w:rPr>
          <w:rFonts w:ascii="David" w:eastAsiaTheme="minorEastAsia" w:hAnsi="David" w:cs="David"/>
          <w:sz w:val="22"/>
          <w:szCs w:val="22"/>
          <w:rtl/>
        </w:rPr>
      </w:pPr>
    </w:p>
    <w:p w14:paraId="5BE267A9" w14:textId="77777777" w:rsidR="00F603F1" w:rsidRPr="00F04B9C" w:rsidRDefault="00F603F1" w:rsidP="00F603F1">
      <w:pPr>
        <w:bidi/>
        <w:spacing w:line="360" w:lineRule="auto"/>
        <w:rPr>
          <w:rFonts w:ascii="David" w:eastAsiaTheme="minorEastAsia" w:hAnsi="David" w:cs="David"/>
          <w:sz w:val="22"/>
          <w:szCs w:val="22"/>
          <w:rtl/>
        </w:rPr>
      </w:pPr>
    </w:p>
    <w:p w14:paraId="17AF9996" w14:textId="77777777" w:rsidR="00F603F1" w:rsidRPr="00F04B9C" w:rsidRDefault="00F603F1" w:rsidP="00F603F1">
      <w:pPr>
        <w:bidi/>
        <w:spacing w:line="360" w:lineRule="auto"/>
        <w:rPr>
          <w:rFonts w:ascii="David" w:eastAsiaTheme="minorEastAsia" w:hAnsi="David" w:cs="David"/>
          <w:sz w:val="22"/>
          <w:szCs w:val="22"/>
          <w:u w:val="single"/>
          <w:rtl/>
        </w:rPr>
      </w:pPr>
      <w:r w:rsidRPr="00F04B9C">
        <w:rPr>
          <w:rFonts w:ascii="David" w:eastAsiaTheme="minorEastAsia" w:hAnsi="David" w:cs="David" w:hint="cs"/>
          <w:sz w:val="22"/>
          <w:szCs w:val="22"/>
          <w:u w:val="single"/>
          <w:rtl/>
        </w:rPr>
        <w:lastRenderedPageBreak/>
        <w:t>נציב את הנתונים בנוסחה של התוצר הנומינלי לנפש</w:t>
      </w:r>
    </w:p>
    <w:p w14:paraId="46A3C524" w14:textId="77777777" w:rsidR="00F603F1" w:rsidRPr="00F04B9C" w:rsidRDefault="00F603F1" w:rsidP="00F603F1">
      <w:pPr>
        <w:bidi/>
        <w:spacing w:line="360" w:lineRule="auto"/>
        <w:rPr>
          <w:rFonts w:ascii="David" w:eastAsiaTheme="minorEastAsia" w:hAnsi="David" w:cs="David"/>
          <w:sz w:val="22"/>
          <w:szCs w:val="22"/>
          <w:rtl/>
        </w:rPr>
      </w:pPr>
    </w:p>
    <w:p w14:paraId="13CED205" w14:textId="77777777" w:rsidR="00F603F1" w:rsidRPr="00F04B9C" w:rsidRDefault="00000000" w:rsidP="00F603F1">
      <w:pPr>
        <w:bidi/>
        <w:spacing w:line="360" w:lineRule="auto"/>
        <w:rPr>
          <w:rFonts w:ascii="David" w:eastAsiaTheme="minorEastAsia" w:hAnsi="David" w:cs="David"/>
          <w:sz w:val="22"/>
          <w:szCs w:val="22"/>
          <w:rtl/>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הנומינלי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oMath>
      </m:oMathPara>
    </w:p>
    <w:p w14:paraId="005BB86D" w14:textId="77777777" w:rsidR="00F603F1" w:rsidRPr="00F04B9C" w:rsidRDefault="00F603F1" w:rsidP="00F603F1">
      <w:pPr>
        <w:bidi/>
        <w:spacing w:line="360" w:lineRule="auto"/>
        <w:rPr>
          <w:rFonts w:ascii="David" w:eastAsiaTheme="minorEastAsia" w:hAnsi="David" w:cs="David"/>
          <w:sz w:val="22"/>
          <w:szCs w:val="22"/>
          <w:rtl/>
        </w:rPr>
      </w:pPr>
    </w:p>
    <w:p w14:paraId="59BEE053"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1.176</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-1=0.12</m:t>
          </m:r>
        </m:oMath>
      </m:oMathPara>
    </w:p>
    <w:p w14:paraId="0AB0A8DF" w14:textId="77777777" w:rsidR="00F603F1" w:rsidRPr="00F04B9C" w:rsidRDefault="00F603F1" w:rsidP="00F603F1">
      <w:pPr>
        <w:bidi/>
        <w:spacing w:line="360" w:lineRule="auto"/>
        <w:rPr>
          <w:rFonts w:ascii="David" w:eastAsiaTheme="minorEastAsia" w:hAnsi="David" w:cs="David"/>
          <w:sz w:val="22"/>
          <w:szCs w:val="22"/>
        </w:rPr>
      </w:pPr>
    </w:p>
    <w:p w14:paraId="364B3746"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highlight w:val="yellow"/>
            </w:rPr>
            <m:t>n=0.05</m:t>
          </m:r>
        </m:oMath>
      </m:oMathPara>
    </w:p>
    <w:p w14:paraId="7E943E1C" w14:textId="77777777" w:rsidR="00F603F1" w:rsidRPr="00F04B9C" w:rsidRDefault="00F603F1" w:rsidP="00F603F1">
      <w:pPr>
        <w:bidi/>
        <w:spacing w:line="360" w:lineRule="auto"/>
        <w:rPr>
          <w:rFonts w:ascii="David" w:eastAsiaTheme="minorEastAsia" w:hAnsi="David" w:cs="David"/>
          <w:sz w:val="22"/>
          <w:szCs w:val="22"/>
          <w:rtl/>
        </w:rPr>
      </w:pPr>
    </w:p>
    <w:p w14:paraId="181FB588" w14:textId="77777777" w:rsidR="00F603F1" w:rsidRPr="00F04B9C" w:rsidRDefault="00F603F1" w:rsidP="00F603F1">
      <w:pPr>
        <w:bidi/>
        <w:spacing w:line="360" w:lineRule="auto"/>
        <w:rPr>
          <w:rFonts w:ascii="David" w:eastAsiaTheme="minorEastAsia" w:hAnsi="David" w:cs="David"/>
          <w:sz w:val="22"/>
          <w:szCs w:val="22"/>
          <w:rtl/>
        </w:rPr>
      </w:pPr>
    </w:p>
    <w:p w14:paraId="1383D18A" w14:textId="77777777" w:rsidR="00F603F1" w:rsidRPr="00F04B9C" w:rsidRDefault="00F603F1" w:rsidP="00F603F1">
      <w:pPr>
        <w:bidi/>
        <w:spacing w:line="360" w:lineRule="auto"/>
        <w:rPr>
          <w:rFonts w:ascii="David" w:eastAsiaTheme="minorEastAsia" w:hAnsi="David" w:cs="David"/>
          <w:sz w:val="22"/>
          <w:szCs w:val="22"/>
        </w:rPr>
      </w:pPr>
      <w:r w:rsidRPr="00F04B9C">
        <w:rPr>
          <w:rFonts w:ascii="David" w:eastAsiaTheme="minorEastAsia" w:hAnsi="David" w:cs="David" w:hint="cs"/>
          <w:sz w:val="22"/>
          <w:szCs w:val="22"/>
          <w:rtl/>
        </w:rPr>
        <w:t xml:space="preserve">ידוע כי </w:t>
      </w:r>
      <w:r w:rsidRPr="00F04B9C">
        <w:rPr>
          <w:rFonts w:ascii="David" w:eastAsiaTheme="minorEastAsia" w:hAnsi="David" w:cs="David" w:hint="cs"/>
          <w:sz w:val="22"/>
          <w:szCs w:val="22"/>
        </w:rPr>
        <w:t>p=0.04</w:t>
      </w:r>
    </w:p>
    <w:p w14:paraId="430A5846" w14:textId="77777777" w:rsidR="00F603F1" w:rsidRPr="00F04B9C" w:rsidRDefault="00F603F1" w:rsidP="00F603F1">
      <w:pPr>
        <w:bidi/>
        <w:spacing w:line="360" w:lineRule="auto"/>
        <w:rPr>
          <w:rFonts w:ascii="David" w:eastAsiaTheme="minorEastAsia" w:hAnsi="David" w:cs="David"/>
          <w:sz w:val="22"/>
          <w:szCs w:val="22"/>
        </w:rPr>
      </w:pPr>
    </w:p>
    <w:p w14:paraId="7EE957A8"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1+i</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58D4CD41" w14:textId="77777777" w:rsidR="00F603F1" w:rsidRPr="00F04B9C" w:rsidRDefault="00F603F1" w:rsidP="00F603F1">
      <w:pPr>
        <w:bidi/>
        <w:spacing w:line="360" w:lineRule="auto"/>
        <w:rPr>
          <w:rFonts w:ascii="David" w:eastAsiaTheme="minorEastAsia" w:hAnsi="David" w:cs="David"/>
          <w:sz w:val="22"/>
          <w:szCs w:val="22"/>
        </w:rPr>
      </w:pPr>
    </w:p>
    <w:p w14:paraId="76D30ECD"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1.176=</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*1.04</m:t>
          </m:r>
        </m:oMath>
      </m:oMathPara>
    </w:p>
    <w:p w14:paraId="19EBC6A9" w14:textId="77777777" w:rsidR="00F603F1" w:rsidRPr="00F04B9C" w:rsidRDefault="00F603F1" w:rsidP="00F603F1">
      <w:pPr>
        <w:bidi/>
        <w:spacing w:line="360" w:lineRule="auto"/>
        <w:rPr>
          <w:rFonts w:ascii="David" w:eastAsiaTheme="minorEastAsia" w:hAnsi="David" w:cs="David"/>
          <w:sz w:val="22"/>
          <w:szCs w:val="22"/>
        </w:rPr>
      </w:pPr>
    </w:p>
    <w:p w14:paraId="0531025C"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highlight w:val="yellow"/>
            </w:rPr>
            <m:t>r=0.1308</m:t>
          </m:r>
        </m:oMath>
      </m:oMathPara>
    </w:p>
    <w:p w14:paraId="44344968" w14:textId="77777777" w:rsidR="00F603F1" w:rsidRPr="00F04B9C" w:rsidRDefault="00F603F1" w:rsidP="00F603F1">
      <w:pPr>
        <w:bidi/>
        <w:spacing w:line="360" w:lineRule="auto"/>
        <w:rPr>
          <w:rFonts w:ascii="David" w:eastAsiaTheme="minorEastAsia" w:hAnsi="David" w:cs="David"/>
          <w:sz w:val="22"/>
          <w:szCs w:val="22"/>
        </w:rPr>
      </w:pPr>
    </w:p>
    <w:p w14:paraId="24F0E749" w14:textId="77777777" w:rsidR="00F603F1" w:rsidRPr="00F04B9C" w:rsidRDefault="00F603F1" w:rsidP="00F603F1">
      <w:pPr>
        <w:bidi/>
        <w:spacing w:line="360" w:lineRule="auto"/>
        <w:rPr>
          <w:rFonts w:ascii="David" w:eastAsiaTheme="minorEastAsia" w:hAnsi="David" w:cs="David"/>
          <w:sz w:val="22"/>
          <w:szCs w:val="22"/>
        </w:rPr>
      </w:pPr>
    </w:p>
    <w:p w14:paraId="48E5A074"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נחשב כעת את שיעור השינוי בתוצר הריאלי לנפש</w:t>
      </w:r>
    </w:p>
    <w:p w14:paraId="2C49602D" w14:textId="77777777" w:rsidR="00F603F1" w:rsidRPr="00F04B9C" w:rsidRDefault="00000000" w:rsidP="00F603F1">
      <w:pPr>
        <w:bidi/>
        <w:spacing w:line="360" w:lineRule="auto"/>
        <w:rPr>
          <w:rFonts w:ascii="David" w:eastAsiaTheme="minorEastAsia" w:hAnsi="David" w:cs="David"/>
          <w:i/>
          <w:sz w:val="22"/>
          <w:szCs w:val="22"/>
          <w:rtl/>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1.1308</m:t>
              </m:r>
            </m:num>
            <m:den>
              <m:r>
                <w:rPr>
                  <w:rFonts w:ascii="Cambria Math" w:eastAsiaTheme="minorEastAsia" w:hAnsi="Cambria Math" w:cs="David" w:hint="cs"/>
                  <w:sz w:val="22"/>
                  <w:szCs w:val="22"/>
                </w:rPr>
                <m:t>1.05</m:t>
              </m:r>
            </m:den>
          </m:f>
          <m:r>
            <w:rPr>
              <w:rFonts w:ascii="Cambria Math" w:eastAsiaTheme="minorEastAsia" w:hAnsi="Cambria Math" w:cs="David" w:hint="cs"/>
              <w:sz w:val="22"/>
              <w:szCs w:val="22"/>
            </w:rPr>
            <m:t>-1=</m:t>
          </m:r>
          <m:r>
            <w:rPr>
              <w:rFonts w:ascii="Cambria Math" w:eastAsiaTheme="minorEastAsia" w:hAnsi="Cambria Math" w:cs="David" w:hint="cs"/>
              <w:sz w:val="22"/>
              <w:szCs w:val="22"/>
              <w:highlight w:val="yellow"/>
            </w:rPr>
            <m:t>0.0769</m:t>
          </m:r>
        </m:oMath>
      </m:oMathPara>
    </w:p>
    <w:p w14:paraId="15FB769E" w14:textId="77777777" w:rsidR="00F603F1" w:rsidRPr="00F04B9C" w:rsidRDefault="00F603F1" w:rsidP="00F603F1">
      <w:pPr>
        <w:bidi/>
        <w:spacing w:line="360" w:lineRule="auto"/>
        <w:rPr>
          <w:rFonts w:ascii="David" w:eastAsiaTheme="minorEastAsia" w:hAnsi="David" w:cs="David"/>
          <w:sz w:val="22"/>
          <w:szCs w:val="22"/>
          <w:rtl/>
        </w:rPr>
      </w:pPr>
    </w:p>
    <w:p w14:paraId="500AAADB" w14:textId="77777777" w:rsidR="00F603F1" w:rsidRPr="00F04B9C" w:rsidRDefault="00F603F1" w:rsidP="00A37AD4">
      <w:pPr>
        <w:spacing w:line="360" w:lineRule="auto"/>
        <w:rPr>
          <w:rFonts w:ascii="David" w:hAnsi="David" w:cs="David"/>
          <w:b/>
          <w:bCs/>
          <w:sz w:val="22"/>
          <w:szCs w:val="22"/>
          <w:u w:val="single"/>
        </w:rPr>
      </w:pPr>
    </w:p>
    <w:p w14:paraId="44498048"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8</w:t>
      </w:r>
    </w:p>
    <w:p w14:paraId="52CB1323" w14:textId="77777777" w:rsidR="00F603F1" w:rsidRPr="00F04B9C" w:rsidRDefault="00F603F1" w:rsidP="00F603F1">
      <w:pPr>
        <w:bidi/>
        <w:spacing w:line="360" w:lineRule="auto"/>
        <w:rPr>
          <w:rFonts w:ascii="David" w:hAnsi="David" w:cs="David"/>
          <w:b/>
          <w:bCs/>
          <w:sz w:val="22"/>
          <w:szCs w:val="22"/>
          <w:u w:val="single"/>
          <w:rtl/>
        </w:rPr>
      </w:pPr>
    </w:p>
    <w:p w14:paraId="53A9FC68"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הטבלה הבאה מראה נתונים של משק מסוים בשנים 2008 ו-2012. </w:t>
      </w:r>
    </w:p>
    <w:p w14:paraId="3B4501B1"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tbl>
      <w:tblPr>
        <w:bidiVisual/>
        <w:tblW w:w="0" w:type="auto"/>
        <w:tblInd w:w="720" w:type="dxa"/>
        <w:tblCellMar>
          <w:left w:w="0" w:type="dxa"/>
          <w:right w:w="0" w:type="dxa"/>
        </w:tblCellMar>
        <w:tblLook w:val="04A0" w:firstRow="1" w:lastRow="0" w:firstColumn="1" w:lastColumn="0" w:noHBand="0" w:noVBand="1"/>
      </w:tblPr>
      <w:tblGrid>
        <w:gridCol w:w="2038"/>
        <w:gridCol w:w="2050"/>
        <w:gridCol w:w="2069"/>
      </w:tblGrid>
      <w:tr w:rsidR="00F603F1" w:rsidRPr="00F04B9C" w14:paraId="612C9748" w14:textId="77777777" w:rsidTr="008B56A7">
        <w:trPr>
          <w:trHeight w:val="601"/>
        </w:trPr>
        <w:tc>
          <w:tcPr>
            <w:tcW w:w="20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15EA9F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שנה</w:t>
            </w:r>
          </w:p>
        </w:tc>
        <w:tc>
          <w:tcPr>
            <w:tcW w:w="20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7AB00DC"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ראלי לנפש בש"ח של 2005 </w:t>
            </w:r>
          </w:p>
        </w:tc>
        <w:tc>
          <w:tcPr>
            <w:tcW w:w="206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64CBE21"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נומינלי </w:t>
            </w:r>
          </w:p>
          <w:p w14:paraId="0926D96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במיליוני ₪.</w:t>
            </w:r>
          </w:p>
          <w:p w14:paraId="326ED6A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(במחירים שוטפים) </w:t>
            </w:r>
          </w:p>
        </w:tc>
      </w:tr>
      <w:tr w:rsidR="00F603F1" w:rsidRPr="00F04B9C" w14:paraId="1D6D958D" w14:textId="77777777" w:rsidTr="008B56A7">
        <w:trPr>
          <w:trHeight w:val="356"/>
        </w:trPr>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6B49939"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2008</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14:paraId="5966E10B"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85,000</w:t>
            </w:r>
          </w:p>
        </w:tc>
        <w:tc>
          <w:tcPr>
            <w:tcW w:w="2069" w:type="dxa"/>
            <w:tcBorders>
              <w:top w:val="nil"/>
              <w:left w:val="nil"/>
              <w:bottom w:val="single" w:sz="8" w:space="0" w:color="auto"/>
              <w:right w:val="single" w:sz="8" w:space="0" w:color="auto"/>
            </w:tcBorders>
            <w:tcMar>
              <w:top w:w="0" w:type="dxa"/>
              <w:left w:w="108" w:type="dxa"/>
              <w:bottom w:w="0" w:type="dxa"/>
              <w:right w:w="108" w:type="dxa"/>
            </w:tcMar>
            <w:hideMark/>
          </w:tcPr>
          <w:p w14:paraId="5AD44BD2"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810,000</w:t>
            </w:r>
          </w:p>
        </w:tc>
      </w:tr>
      <w:tr w:rsidR="00F603F1" w:rsidRPr="00F04B9C" w14:paraId="0FDDB46A" w14:textId="77777777" w:rsidTr="008B56A7">
        <w:tc>
          <w:tcPr>
            <w:tcW w:w="2038" w:type="dxa"/>
            <w:tcBorders>
              <w:top w:val="nil"/>
              <w:left w:val="single" w:sz="8" w:space="0" w:color="auto"/>
              <w:bottom w:val="nil"/>
              <w:right w:val="single" w:sz="8" w:space="0" w:color="auto"/>
            </w:tcBorders>
            <w:tcMar>
              <w:top w:w="0" w:type="dxa"/>
              <w:left w:w="108" w:type="dxa"/>
              <w:bottom w:w="0" w:type="dxa"/>
              <w:right w:w="108" w:type="dxa"/>
            </w:tcMar>
            <w:hideMark/>
          </w:tcPr>
          <w:p w14:paraId="100F090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2012</w:t>
            </w:r>
          </w:p>
        </w:tc>
        <w:tc>
          <w:tcPr>
            <w:tcW w:w="2050" w:type="dxa"/>
            <w:tcBorders>
              <w:top w:val="nil"/>
              <w:left w:val="nil"/>
              <w:bottom w:val="nil"/>
              <w:right w:val="single" w:sz="8" w:space="0" w:color="auto"/>
            </w:tcBorders>
            <w:tcMar>
              <w:top w:w="0" w:type="dxa"/>
              <w:left w:w="108" w:type="dxa"/>
              <w:bottom w:w="0" w:type="dxa"/>
              <w:right w:w="108" w:type="dxa"/>
            </w:tcMar>
            <w:hideMark/>
          </w:tcPr>
          <w:p w14:paraId="2BDA4456"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Pr>
              <w:t>87,550</w:t>
            </w:r>
          </w:p>
        </w:tc>
        <w:tc>
          <w:tcPr>
            <w:tcW w:w="2069" w:type="dxa"/>
            <w:tcBorders>
              <w:top w:val="nil"/>
              <w:left w:val="nil"/>
              <w:bottom w:val="nil"/>
              <w:right w:val="single" w:sz="8" w:space="0" w:color="auto"/>
            </w:tcBorders>
            <w:tcMar>
              <w:top w:w="0" w:type="dxa"/>
              <w:left w:w="108" w:type="dxa"/>
              <w:bottom w:w="0" w:type="dxa"/>
              <w:right w:w="108" w:type="dxa"/>
            </w:tcMar>
            <w:hideMark/>
          </w:tcPr>
          <w:p w14:paraId="6F7C5535"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911,056</w:t>
            </w:r>
          </w:p>
        </w:tc>
      </w:tr>
      <w:tr w:rsidR="00F603F1" w:rsidRPr="00F04B9C" w14:paraId="7348D83F" w14:textId="77777777" w:rsidTr="008B56A7">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75EF809" w14:textId="77777777" w:rsidR="00F603F1" w:rsidRPr="00F04B9C" w:rsidRDefault="00F603F1" w:rsidP="008B56A7">
            <w:pPr>
              <w:bidi/>
              <w:spacing w:line="360" w:lineRule="auto"/>
              <w:rPr>
                <w:rFonts w:ascii="David" w:hAnsi="David" w:cs="David"/>
                <w:b/>
                <w:bCs/>
                <w:sz w:val="22"/>
                <w:szCs w:val="22"/>
              </w:rPr>
            </w:pPr>
          </w:p>
        </w:tc>
        <w:tc>
          <w:tcPr>
            <w:tcW w:w="2050" w:type="dxa"/>
            <w:tcBorders>
              <w:top w:val="nil"/>
              <w:left w:val="nil"/>
              <w:bottom w:val="single" w:sz="8" w:space="0" w:color="auto"/>
              <w:right w:val="single" w:sz="8" w:space="0" w:color="auto"/>
            </w:tcBorders>
            <w:tcMar>
              <w:top w:w="0" w:type="dxa"/>
              <w:left w:w="108" w:type="dxa"/>
              <w:bottom w:w="0" w:type="dxa"/>
              <w:right w:w="108" w:type="dxa"/>
            </w:tcMar>
          </w:tcPr>
          <w:p w14:paraId="215E4D95" w14:textId="77777777" w:rsidR="00F603F1" w:rsidRPr="00F04B9C" w:rsidRDefault="00F603F1" w:rsidP="008B56A7">
            <w:pPr>
              <w:bidi/>
              <w:spacing w:line="360" w:lineRule="auto"/>
              <w:rPr>
                <w:rFonts w:ascii="David" w:hAnsi="David" w:cs="David"/>
                <w:b/>
                <w:bCs/>
                <w:sz w:val="22"/>
                <w:szCs w:val="22"/>
                <w:rtl/>
              </w:rPr>
            </w:pPr>
          </w:p>
        </w:tc>
        <w:tc>
          <w:tcPr>
            <w:tcW w:w="2069" w:type="dxa"/>
            <w:tcBorders>
              <w:top w:val="nil"/>
              <w:left w:val="nil"/>
              <w:bottom w:val="single" w:sz="8" w:space="0" w:color="auto"/>
              <w:right w:val="single" w:sz="8" w:space="0" w:color="auto"/>
            </w:tcBorders>
            <w:tcMar>
              <w:top w:w="0" w:type="dxa"/>
              <w:left w:w="108" w:type="dxa"/>
              <w:bottom w:w="0" w:type="dxa"/>
              <w:right w:w="108" w:type="dxa"/>
            </w:tcMar>
          </w:tcPr>
          <w:p w14:paraId="39D31E94" w14:textId="77777777" w:rsidR="00F603F1" w:rsidRPr="00F04B9C" w:rsidRDefault="00F603F1" w:rsidP="008B56A7">
            <w:pPr>
              <w:bidi/>
              <w:spacing w:line="360" w:lineRule="auto"/>
              <w:rPr>
                <w:rFonts w:ascii="David" w:hAnsi="David" w:cs="David"/>
                <w:b/>
                <w:bCs/>
                <w:sz w:val="22"/>
                <w:szCs w:val="22"/>
                <w:rtl/>
              </w:rPr>
            </w:pPr>
          </w:p>
        </w:tc>
      </w:tr>
    </w:tbl>
    <w:p w14:paraId="4C9CE9D6"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p w14:paraId="3AC3A7CF" w14:textId="77777777" w:rsidR="00F603F1" w:rsidRPr="00F04B9C" w:rsidRDefault="00F603F1" w:rsidP="00F603F1">
      <w:pPr>
        <w:bidi/>
        <w:spacing w:line="360" w:lineRule="auto"/>
        <w:rPr>
          <w:rFonts w:ascii="David" w:hAnsi="David" w:cs="David"/>
          <w:b/>
          <w:bCs/>
          <w:sz w:val="22"/>
          <w:szCs w:val="22"/>
          <w:rtl/>
        </w:rPr>
      </w:pPr>
    </w:p>
    <w:p w14:paraId="7F098DB5"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ידוע כי במהלך התקופה האוכלוסייה גדלה ב-4%. מכאן ניתן להסיק כי במהלך התקופה:</w:t>
      </w:r>
    </w:p>
    <w:p w14:paraId="2C8E4CF8" w14:textId="77777777" w:rsidR="00F603F1" w:rsidRPr="00F04B9C" w:rsidRDefault="00F603F1" w:rsidP="00F603F1">
      <w:pPr>
        <w:bidi/>
        <w:spacing w:line="360" w:lineRule="auto"/>
        <w:rPr>
          <w:rFonts w:ascii="David" w:hAnsi="David" w:cs="David"/>
          <w:b/>
          <w:bCs/>
          <w:sz w:val="22"/>
          <w:szCs w:val="22"/>
          <w:rtl/>
        </w:rPr>
      </w:pPr>
    </w:p>
    <w:p w14:paraId="6A2B9571" w14:textId="77777777" w:rsidR="00F603F1" w:rsidRPr="00F04B9C" w:rsidRDefault="00F603F1" w:rsidP="00F603F1">
      <w:pPr>
        <w:bidi/>
        <w:spacing w:line="360" w:lineRule="auto"/>
        <w:rPr>
          <w:rFonts w:ascii="David" w:hAnsi="David" w:cs="David"/>
          <w:b/>
          <w:bCs/>
          <w:sz w:val="22"/>
          <w:szCs w:val="22"/>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3"/>
      </w:tblGrid>
      <w:tr w:rsidR="00F603F1" w:rsidRPr="00F04B9C" w14:paraId="363B36E2" w14:textId="77777777" w:rsidTr="008B56A7">
        <w:tc>
          <w:tcPr>
            <w:tcW w:w="0" w:type="auto"/>
            <w:hideMark/>
          </w:tcPr>
          <w:p w14:paraId="2510F79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א.</w:t>
            </w:r>
          </w:p>
        </w:tc>
        <w:tc>
          <w:tcPr>
            <w:tcW w:w="7793" w:type="dxa"/>
            <w:hideMark/>
          </w:tcPr>
          <w:p w14:paraId="16F7A9D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המחירים עלו ב-6.8%. </w:t>
            </w:r>
          </w:p>
        </w:tc>
      </w:tr>
      <w:tr w:rsidR="00F603F1" w:rsidRPr="00F04B9C" w14:paraId="37D9C0F6" w14:textId="77777777" w:rsidTr="008B56A7">
        <w:tc>
          <w:tcPr>
            <w:tcW w:w="0" w:type="auto"/>
            <w:hideMark/>
          </w:tcPr>
          <w:p w14:paraId="18B5422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w:t>
            </w:r>
          </w:p>
        </w:tc>
        <w:tc>
          <w:tcPr>
            <w:tcW w:w="7793" w:type="dxa"/>
            <w:hideMark/>
          </w:tcPr>
          <w:p w14:paraId="7CB7F25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התוצר הנומינלי לנפש עלה ב-8.15%.</w:t>
            </w:r>
          </w:p>
        </w:tc>
      </w:tr>
      <w:tr w:rsidR="00F603F1" w:rsidRPr="00F04B9C" w14:paraId="47F8EBB5" w14:textId="77777777" w:rsidTr="008B56A7">
        <w:trPr>
          <w:trHeight w:val="557"/>
        </w:trPr>
        <w:tc>
          <w:tcPr>
            <w:tcW w:w="0" w:type="auto"/>
            <w:hideMark/>
          </w:tcPr>
          <w:p w14:paraId="37CC7BD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ג.</w:t>
            </w:r>
          </w:p>
        </w:tc>
        <w:tc>
          <w:tcPr>
            <w:tcW w:w="7793" w:type="dxa"/>
            <w:hideMark/>
          </w:tcPr>
          <w:p w14:paraId="3AB835E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עלה ב-7.12%.</w:t>
            </w:r>
          </w:p>
        </w:tc>
      </w:tr>
    </w:tbl>
    <w:p w14:paraId="33776435" w14:textId="77777777" w:rsidR="00F603F1" w:rsidRPr="00F04B9C" w:rsidRDefault="00F603F1" w:rsidP="00F603F1">
      <w:pPr>
        <w:bidi/>
        <w:spacing w:line="360" w:lineRule="auto"/>
        <w:rPr>
          <w:rFonts w:ascii="David" w:hAnsi="David" w:cs="David"/>
          <w:b/>
          <w:bCs/>
          <w:sz w:val="22"/>
          <w:szCs w:val="22"/>
          <w:rtl/>
        </w:rPr>
      </w:pPr>
    </w:p>
    <w:p w14:paraId="064C1CD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1. רק טענות ב ו-ג נכונות. </w:t>
      </w:r>
    </w:p>
    <w:p w14:paraId="30FB7146"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2. רק טענה ב נכונה.</w:t>
      </w:r>
    </w:p>
    <w:p w14:paraId="39354600"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3. רק טענות א ו- ב נכונות.</w:t>
      </w:r>
    </w:p>
    <w:p w14:paraId="4BCB30F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4. רק טענה א נכונה.</w:t>
      </w:r>
    </w:p>
    <w:p w14:paraId="4D231C39" w14:textId="77777777" w:rsidR="00F603F1" w:rsidRPr="00F71DDE" w:rsidRDefault="00F603F1" w:rsidP="00F71DDE">
      <w:pPr>
        <w:bidi/>
        <w:spacing w:line="360" w:lineRule="auto"/>
        <w:jc w:val="both"/>
        <w:rPr>
          <w:rFonts w:ascii="David" w:hAnsi="David" w:cs="David"/>
          <w:rtl/>
        </w:rPr>
      </w:pPr>
      <w:r w:rsidRPr="00F04B9C">
        <w:rPr>
          <w:rFonts w:ascii="David" w:hAnsi="David" w:cs="David" w:hint="cs"/>
          <w:sz w:val="22"/>
          <w:szCs w:val="22"/>
          <w:rtl/>
        </w:rPr>
        <w:t>5. כול הטענות נכונות.</w:t>
      </w:r>
    </w:p>
    <w:p w14:paraId="56FE8707" w14:textId="77777777" w:rsidR="00F603F1" w:rsidRDefault="00F603F1" w:rsidP="00F71DDE">
      <w:pPr>
        <w:bidi/>
        <w:spacing w:line="360" w:lineRule="auto"/>
        <w:jc w:val="both"/>
        <w:rPr>
          <w:rFonts w:ascii="David" w:hAnsi="David" w:cs="David"/>
          <w:b/>
          <w:bCs/>
          <w:u w:val="single"/>
        </w:rPr>
      </w:pPr>
    </w:p>
    <w:p w14:paraId="007A6A60" w14:textId="77777777" w:rsidR="00F71DDE" w:rsidRDefault="00F71DDE" w:rsidP="00F71DDE">
      <w:pPr>
        <w:bidi/>
        <w:spacing w:line="360" w:lineRule="auto"/>
        <w:jc w:val="both"/>
        <w:rPr>
          <w:rFonts w:ascii="David" w:hAnsi="David" w:cs="David"/>
          <w:b/>
          <w:bCs/>
          <w:u w:val="single"/>
        </w:rPr>
      </w:pPr>
    </w:p>
    <w:p w14:paraId="4E301667" w14:textId="77777777" w:rsidR="00F71DDE" w:rsidRDefault="00F71DDE" w:rsidP="00F71DDE">
      <w:pPr>
        <w:bidi/>
        <w:spacing w:line="360" w:lineRule="auto"/>
        <w:jc w:val="both"/>
        <w:rPr>
          <w:rFonts w:ascii="David" w:hAnsi="David" w:cs="David"/>
          <w:b/>
          <w:bCs/>
          <w:u w:val="single"/>
        </w:rPr>
      </w:pPr>
    </w:p>
    <w:p w14:paraId="78B3584C" w14:textId="77777777" w:rsidR="00F71DDE" w:rsidRDefault="00F71DDE" w:rsidP="00F71DDE">
      <w:pPr>
        <w:bidi/>
        <w:spacing w:line="360" w:lineRule="auto"/>
        <w:jc w:val="both"/>
        <w:rPr>
          <w:rFonts w:ascii="David" w:hAnsi="David" w:cs="David"/>
          <w:b/>
          <w:bCs/>
          <w:u w:val="single"/>
        </w:rPr>
      </w:pPr>
    </w:p>
    <w:p w14:paraId="6379EF3A" w14:textId="77777777" w:rsidR="00F71DDE" w:rsidRDefault="00F71DDE" w:rsidP="00F71DDE">
      <w:pPr>
        <w:bidi/>
        <w:spacing w:line="360" w:lineRule="auto"/>
        <w:jc w:val="both"/>
        <w:rPr>
          <w:rFonts w:ascii="David" w:hAnsi="David" w:cs="David"/>
          <w:b/>
          <w:bCs/>
          <w:u w:val="single"/>
        </w:rPr>
      </w:pPr>
    </w:p>
    <w:p w14:paraId="6BFD245D" w14:textId="77777777" w:rsidR="00346486" w:rsidRDefault="00346486">
      <w:pPr>
        <w:rPr>
          <w:rFonts w:ascii="David" w:hAnsi="David" w:cs="David"/>
          <w:b/>
          <w:bCs/>
          <w:sz w:val="36"/>
          <w:szCs w:val="36"/>
          <w:rtl/>
        </w:rPr>
      </w:pPr>
      <w:r>
        <w:rPr>
          <w:rFonts w:ascii="David" w:hAnsi="David" w:cs="David"/>
          <w:b/>
          <w:bCs/>
          <w:sz w:val="36"/>
          <w:szCs w:val="36"/>
          <w:rtl/>
        </w:rPr>
        <w:br w:type="page"/>
      </w:r>
    </w:p>
    <w:p w14:paraId="15BD57DA" w14:textId="3301ED66" w:rsidR="00F71DDE" w:rsidRPr="008C6153" w:rsidRDefault="008C6153" w:rsidP="00F71DDE">
      <w:pPr>
        <w:bidi/>
        <w:spacing w:line="360" w:lineRule="auto"/>
        <w:jc w:val="both"/>
        <w:rPr>
          <w:rFonts w:ascii="David" w:hAnsi="David" w:cs="David"/>
          <w:b/>
          <w:bCs/>
          <w:sz w:val="36"/>
          <w:szCs w:val="36"/>
          <w:rtl/>
        </w:rPr>
      </w:pPr>
      <w:r w:rsidRPr="008C6153">
        <w:rPr>
          <w:rFonts w:ascii="David" w:hAnsi="David" w:cs="David" w:hint="cs"/>
          <w:b/>
          <w:bCs/>
          <w:sz w:val="36"/>
          <w:szCs w:val="36"/>
          <w:rtl/>
        </w:rPr>
        <w:lastRenderedPageBreak/>
        <w:t xml:space="preserve">תרגול </w:t>
      </w:r>
      <w:r w:rsidRPr="008C6153">
        <w:rPr>
          <w:rFonts w:ascii="David" w:hAnsi="David" w:cs="David"/>
          <w:b/>
          <w:bCs/>
          <w:sz w:val="36"/>
          <w:szCs w:val="36"/>
          <w:rtl/>
        </w:rPr>
        <w:t>–</w:t>
      </w:r>
      <w:r w:rsidRPr="008C6153">
        <w:rPr>
          <w:rFonts w:ascii="David" w:hAnsi="David" w:cs="David" w:hint="cs"/>
          <w:b/>
          <w:bCs/>
          <w:sz w:val="36"/>
          <w:szCs w:val="36"/>
          <w:rtl/>
        </w:rPr>
        <w:t xml:space="preserve"> תקציב הממשלה</w:t>
      </w:r>
    </w:p>
    <w:p w14:paraId="1EDFC6A0" w14:textId="77777777" w:rsidR="00F71DDE" w:rsidRPr="00F71DDE" w:rsidRDefault="00F71DDE" w:rsidP="00F71DDE">
      <w:pPr>
        <w:bidi/>
        <w:spacing w:line="360" w:lineRule="auto"/>
        <w:jc w:val="both"/>
        <w:rPr>
          <w:rFonts w:ascii="David" w:hAnsi="David" w:cs="David"/>
          <w:b/>
          <w:bCs/>
          <w:u w:val="single"/>
        </w:rPr>
      </w:pPr>
    </w:p>
    <w:p w14:paraId="230AAABF" w14:textId="3083316B" w:rsidR="00F71DDE" w:rsidRPr="00F71DDE" w:rsidRDefault="00F71DDE" w:rsidP="00F71DDE">
      <w:pPr>
        <w:bidi/>
        <w:spacing w:line="360" w:lineRule="auto"/>
        <w:jc w:val="both"/>
        <w:rPr>
          <w:rFonts w:ascii="David" w:hAnsi="David" w:cs="David"/>
          <w:b/>
          <w:bCs/>
          <w:u w:val="single"/>
        </w:rPr>
      </w:pPr>
      <w:r w:rsidRPr="00F71DDE">
        <w:rPr>
          <w:rFonts w:ascii="David" w:hAnsi="David" w:cs="David" w:hint="cs"/>
          <w:b/>
          <w:bCs/>
          <w:u w:val="single"/>
          <w:rtl/>
        </w:rPr>
        <w:t>שאלה 1</w:t>
      </w:r>
      <w:r w:rsidR="00C406C3">
        <w:rPr>
          <w:rFonts w:ascii="David" w:hAnsi="David" w:cs="David" w:hint="cs"/>
          <w:b/>
          <w:bCs/>
          <w:u w:val="single"/>
          <w:rtl/>
        </w:rPr>
        <w:t xml:space="preserve"> </w:t>
      </w:r>
      <w:r w:rsidR="00C406C3">
        <w:rPr>
          <w:rFonts w:ascii="David" w:hAnsi="David" w:cs="David"/>
          <w:b/>
          <w:bCs/>
          <w:u w:val="single"/>
          <w:rtl/>
        </w:rPr>
        <w:t>–</w:t>
      </w:r>
      <w:r w:rsidR="00C406C3">
        <w:rPr>
          <w:rFonts w:ascii="David" w:hAnsi="David" w:cs="David" w:hint="cs"/>
          <w:b/>
          <w:bCs/>
          <w:u w:val="single"/>
          <w:rtl/>
        </w:rPr>
        <w:t xml:space="preserve"> יחס חוב תוצר</w:t>
      </w:r>
    </w:p>
    <w:p w14:paraId="6B452738"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להלן נתונים בנוגע למדינה א' עבור השנים 2010 ו- 2011:</w:t>
      </w:r>
    </w:p>
    <w:p w14:paraId="56FE7445" w14:textId="63E9AFC5" w:rsidR="00F71DDE" w:rsidRPr="00F71DDE" w:rsidRDefault="00F71DDE" w:rsidP="00F71DDE">
      <w:pPr>
        <w:bidi/>
        <w:spacing w:line="360" w:lineRule="auto"/>
        <w:jc w:val="both"/>
        <w:rPr>
          <w:rFonts w:ascii="David" w:hAnsi="David" w:cs="David"/>
          <w:rtl/>
        </w:rPr>
      </w:pPr>
      <w:r w:rsidRPr="00F71DDE">
        <w:rPr>
          <w:rFonts w:ascii="David" w:hAnsi="David" w:cs="David" w:hint="cs"/>
          <w:rtl/>
        </w:rPr>
        <w:t>בשנת 2010 התוצר של מדינה א' היה 1,000 ₪ והחוב של מדינה א' בסוף השנה (31.12.</w:t>
      </w:r>
      <w:r w:rsidR="00C406C3">
        <w:rPr>
          <w:rFonts w:ascii="David" w:hAnsi="David" w:cs="David" w:hint="cs"/>
          <w:rtl/>
        </w:rPr>
        <w:t>2010</w:t>
      </w:r>
      <w:r w:rsidRPr="00F71DDE">
        <w:rPr>
          <w:rFonts w:ascii="David" w:hAnsi="David" w:cs="David" w:hint="cs"/>
          <w:rtl/>
        </w:rPr>
        <w:t>) היה 800 ₪.</w:t>
      </w:r>
    </w:p>
    <w:p w14:paraId="7ABF6EAD"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בשנת 2011 התוצר של מדינה א' היה 1,600 ₪ והגירעון של מדינה א' במהלך שנת 2011 היה 100 ₪.</w:t>
      </w:r>
    </w:p>
    <w:p w14:paraId="1D05ED78"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חשבו את יחס החוב תוצר של מדינה א' נכון לתאריך 31.12.2011.</w:t>
      </w:r>
    </w:p>
    <w:p w14:paraId="0AD35F0B" w14:textId="77777777" w:rsidR="00F71DDE" w:rsidRPr="00F71DDE" w:rsidRDefault="00F71DDE" w:rsidP="00F71DDE">
      <w:pPr>
        <w:bidi/>
        <w:spacing w:line="360" w:lineRule="auto"/>
        <w:jc w:val="both"/>
        <w:rPr>
          <w:rFonts w:ascii="David" w:hAnsi="David" w:cs="David"/>
          <w:rtl/>
        </w:rPr>
      </w:pPr>
    </w:p>
    <w:p w14:paraId="69F1D79A" w14:textId="77777777" w:rsidR="00F71DDE" w:rsidRPr="00F71DDE" w:rsidRDefault="00F71DDE" w:rsidP="00F71DDE">
      <w:pPr>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t>פתרון לשאלה 1</w:t>
      </w:r>
    </w:p>
    <w:tbl>
      <w:tblPr>
        <w:tblStyle w:val="TableGrid"/>
        <w:bidiVisual/>
        <w:tblW w:w="0" w:type="auto"/>
        <w:tblLook w:val="04A0" w:firstRow="1" w:lastRow="0" w:firstColumn="1" w:lastColumn="0" w:noHBand="0" w:noVBand="1"/>
      </w:tblPr>
      <w:tblGrid>
        <w:gridCol w:w="2765"/>
        <w:gridCol w:w="2765"/>
        <w:gridCol w:w="2766"/>
      </w:tblGrid>
      <w:tr w:rsidR="00F71DDE" w:rsidRPr="00F71DDE" w14:paraId="4667D7C6" w14:textId="77777777" w:rsidTr="008B56A7">
        <w:tc>
          <w:tcPr>
            <w:tcW w:w="2765" w:type="dxa"/>
          </w:tcPr>
          <w:p w14:paraId="7DE915DD" w14:textId="77777777" w:rsidR="00F71DDE" w:rsidRPr="00C406C3" w:rsidRDefault="00F71DDE" w:rsidP="00F71DDE">
            <w:pPr>
              <w:bidi/>
              <w:spacing w:line="360" w:lineRule="auto"/>
              <w:jc w:val="both"/>
              <w:rPr>
                <w:rFonts w:ascii="David" w:hAnsi="David" w:cs="David"/>
                <w:rtl/>
              </w:rPr>
            </w:pPr>
          </w:p>
        </w:tc>
        <w:tc>
          <w:tcPr>
            <w:tcW w:w="2765" w:type="dxa"/>
          </w:tcPr>
          <w:p w14:paraId="71F8CE19"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2010</w:t>
            </w:r>
          </w:p>
        </w:tc>
        <w:tc>
          <w:tcPr>
            <w:tcW w:w="2766" w:type="dxa"/>
          </w:tcPr>
          <w:p w14:paraId="710776DC"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2011</w:t>
            </w:r>
          </w:p>
        </w:tc>
      </w:tr>
      <w:tr w:rsidR="00F71DDE" w:rsidRPr="00F71DDE" w14:paraId="4B5FD125" w14:textId="77777777" w:rsidTr="008B56A7">
        <w:tc>
          <w:tcPr>
            <w:tcW w:w="2765" w:type="dxa"/>
          </w:tcPr>
          <w:p w14:paraId="18CD9888"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תוצר</w:t>
            </w:r>
          </w:p>
        </w:tc>
        <w:tc>
          <w:tcPr>
            <w:tcW w:w="2765" w:type="dxa"/>
          </w:tcPr>
          <w:p w14:paraId="22614577"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1000</m:t>
                </m:r>
              </m:oMath>
            </m:oMathPara>
          </w:p>
        </w:tc>
        <w:tc>
          <w:tcPr>
            <w:tcW w:w="2766" w:type="dxa"/>
          </w:tcPr>
          <w:p w14:paraId="08B2B895"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1600</m:t>
                </m:r>
              </m:oMath>
            </m:oMathPara>
          </w:p>
        </w:tc>
      </w:tr>
      <w:tr w:rsidR="00F71DDE" w:rsidRPr="00F71DDE" w14:paraId="062EDB07" w14:textId="77777777" w:rsidTr="008B56A7">
        <w:tc>
          <w:tcPr>
            <w:tcW w:w="2765" w:type="dxa"/>
          </w:tcPr>
          <w:p w14:paraId="35E747F1"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חוב</w:t>
            </w:r>
          </w:p>
        </w:tc>
        <w:tc>
          <w:tcPr>
            <w:tcW w:w="2765" w:type="dxa"/>
          </w:tcPr>
          <w:p w14:paraId="04BFB7AE"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800</m:t>
                </m:r>
              </m:oMath>
            </m:oMathPara>
          </w:p>
        </w:tc>
        <w:tc>
          <w:tcPr>
            <w:tcW w:w="2766" w:type="dxa"/>
          </w:tcPr>
          <w:p w14:paraId="49F63A7E"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800+100=900</m:t>
                </m:r>
              </m:oMath>
            </m:oMathPara>
          </w:p>
        </w:tc>
      </w:tr>
      <w:tr w:rsidR="00F71DDE" w:rsidRPr="00F71DDE" w14:paraId="5DDAEDEC" w14:textId="77777777" w:rsidTr="008B56A7">
        <w:tc>
          <w:tcPr>
            <w:tcW w:w="2765" w:type="dxa"/>
          </w:tcPr>
          <w:p w14:paraId="4E955A8F"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גירעון</w:t>
            </w:r>
          </w:p>
        </w:tc>
        <w:tc>
          <w:tcPr>
            <w:tcW w:w="2765" w:type="dxa"/>
          </w:tcPr>
          <w:p w14:paraId="52BFF092" w14:textId="77777777" w:rsidR="00F71DDE" w:rsidRPr="00C406C3" w:rsidRDefault="00F71DDE" w:rsidP="00F71DDE">
            <w:pPr>
              <w:bidi/>
              <w:spacing w:line="360" w:lineRule="auto"/>
              <w:jc w:val="both"/>
              <w:rPr>
                <w:rFonts w:ascii="David" w:hAnsi="David" w:cs="David"/>
                <w:rtl/>
              </w:rPr>
            </w:pPr>
          </w:p>
        </w:tc>
        <w:tc>
          <w:tcPr>
            <w:tcW w:w="2766" w:type="dxa"/>
          </w:tcPr>
          <w:p w14:paraId="287CFBF7"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100</m:t>
                </m:r>
              </m:oMath>
            </m:oMathPara>
          </w:p>
        </w:tc>
      </w:tr>
      <w:tr w:rsidR="00F71DDE" w:rsidRPr="00F71DDE" w14:paraId="568039F9" w14:textId="77777777" w:rsidTr="008B56A7">
        <w:tc>
          <w:tcPr>
            <w:tcW w:w="2765" w:type="dxa"/>
          </w:tcPr>
          <w:p w14:paraId="32E6639B"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יחס חוב תוצר</w:t>
            </w:r>
          </w:p>
        </w:tc>
        <w:tc>
          <w:tcPr>
            <w:tcW w:w="2765" w:type="dxa"/>
          </w:tcPr>
          <w:p w14:paraId="4B88083A" w14:textId="77777777" w:rsidR="00F71DDE" w:rsidRPr="00C406C3" w:rsidRDefault="00F71DDE" w:rsidP="00F71DDE">
            <w:pPr>
              <w:bidi/>
              <w:spacing w:line="360" w:lineRule="auto"/>
              <w:jc w:val="both"/>
              <w:rPr>
                <w:rFonts w:ascii="David" w:hAnsi="David" w:cs="David"/>
                <w:rtl/>
              </w:rPr>
            </w:pPr>
          </w:p>
        </w:tc>
        <w:tc>
          <w:tcPr>
            <w:tcW w:w="2766" w:type="dxa"/>
          </w:tcPr>
          <w:p w14:paraId="3CB06785" w14:textId="77777777" w:rsidR="00F71DDE" w:rsidRPr="00C406C3" w:rsidRDefault="00000000" w:rsidP="00F71DDE">
            <w:pPr>
              <w:bidi/>
              <w:spacing w:line="360" w:lineRule="auto"/>
              <w:jc w:val="both"/>
              <w:rPr>
                <w:rFonts w:ascii="David" w:eastAsia="Calibri" w:hAnsi="David" w:cs="David"/>
              </w:rPr>
            </w:pPr>
            <m:oMathPara>
              <m:oMath>
                <m:f>
                  <m:fPr>
                    <m:ctrlPr>
                      <w:rPr>
                        <w:rFonts w:ascii="Cambria Math" w:eastAsia="Calibri" w:hAnsi="Cambria Math" w:cs="David" w:hint="cs"/>
                        <w:i/>
                      </w:rPr>
                    </m:ctrlPr>
                  </m:fPr>
                  <m:num>
                    <m:r>
                      <w:rPr>
                        <w:rFonts w:ascii="Cambria Math" w:eastAsia="Calibri" w:hAnsi="Cambria Math" w:cs="David" w:hint="cs"/>
                      </w:rPr>
                      <m:t>900</m:t>
                    </m:r>
                  </m:num>
                  <m:den>
                    <m:r>
                      <w:rPr>
                        <w:rFonts w:ascii="Cambria Math" w:eastAsia="Calibri" w:hAnsi="Cambria Math" w:cs="David" w:hint="cs"/>
                      </w:rPr>
                      <m:t>1600</m:t>
                    </m:r>
                  </m:den>
                </m:f>
                <m:r>
                  <w:rPr>
                    <w:rFonts w:ascii="Cambria Math" w:eastAsia="Calibri" w:hAnsi="Cambria Math" w:cs="David" w:hint="cs"/>
                  </w:rPr>
                  <m:t>=0.5625</m:t>
                </m:r>
              </m:oMath>
            </m:oMathPara>
          </w:p>
        </w:tc>
      </w:tr>
    </w:tbl>
    <w:p w14:paraId="4B080F07" w14:textId="77777777" w:rsidR="00346486" w:rsidRDefault="00346486" w:rsidP="00F71DDE">
      <w:pPr>
        <w:bidi/>
        <w:spacing w:line="360" w:lineRule="auto"/>
        <w:jc w:val="both"/>
        <w:rPr>
          <w:rFonts w:ascii="David" w:hAnsi="David" w:cs="David"/>
          <w:b/>
          <w:bCs/>
          <w:u w:val="single"/>
          <w:rtl/>
        </w:rPr>
      </w:pPr>
    </w:p>
    <w:p w14:paraId="67BFB8EE" w14:textId="0B9922F3" w:rsidR="00F71DDE" w:rsidRPr="00F71DDE" w:rsidRDefault="00F71DDE" w:rsidP="00346486">
      <w:pPr>
        <w:bidi/>
        <w:spacing w:line="360" w:lineRule="auto"/>
        <w:jc w:val="both"/>
        <w:rPr>
          <w:rFonts w:ascii="David" w:hAnsi="David" w:cs="David"/>
          <w:b/>
          <w:bCs/>
          <w:u w:val="single"/>
          <w:rtl/>
        </w:rPr>
      </w:pPr>
      <w:r w:rsidRPr="00F71DDE">
        <w:rPr>
          <w:rFonts w:ascii="David" w:hAnsi="David" w:cs="David" w:hint="cs"/>
          <w:b/>
          <w:bCs/>
          <w:u w:val="single"/>
          <w:rtl/>
        </w:rPr>
        <w:t>שאלה 2</w:t>
      </w:r>
      <w:r w:rsidR="00C406C3">
        <w:rPr>
          <w:rFonts w:ascii="David" w:hAnsi="David" w:cs="David" w:hint="cs"/>
          <w:b/>
          <w:bCs/>
          <w:u w:val="single"/>
          <w:rtl/>
        </w:rPr>
        <w:t xml:space="preserve"> </w:t>
      </w:r>
    </w:p>
    <w:p w14:paraId="41267986"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משרד האוצר של מדינה א' הכין בחודש דצמבר 2010 את תקציב המדינה לשנת 2011.</w:t>
      </w:r>
    </w:p>
    <w:p w14:paraId="7C10D534"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הניחו כי בחודש דצמבר 2010 העריך הכלכלן הראשי  במשרד האוצר כי בשנת 2011 התוצר של מדינה א' יהיה 2,000 ₪. ידוע כי נטל המס במדינה א' הינו 40% מהתוצר וכי יעד הגירעון שקבעה הממשלה הינו 5% מהתוצר.</w:t>
      </w:r>
    </w:p>
    <w:p w14:paraId="2CD02FB1" w14:textId="77777777" w:rsidR="00F71DDE" w:rsidRPr="00F71DDE" w:rsidRDefault="00F71DDE" w:rsidP="00625A6D">
      <w:pPr>
        <w:pStyle w:val="ListParagraph"/>
        <w:numPr>
          <w:ilvl w:val="0"/>
          <w:numId w:val="43"/>
        </w:numPr>
        <w:bidi/>
        <w:spacing w:line="360" w:lineRule="auto"/>
        <w:jc w:val="both"/>
        <w:rPr>
          <w:rFonts w:ascii="David" w:hAnsi="David" w:cs="David"/>
          <w:rtl/>
        </w:rPr>
      </w:pPr>
      <w:r w:rsidRPr="00F71DDE">
        <w:rPr>
          <w:rFonts w:ascii="David" w:hAnsi="David" w:cs="David" w:hint="cs"/>
          <w:rtl/>
        </w:rPr>
        <w:t>הציגו את תקציב המדינה המתוכנן שהוצג לממשלה בדצמבר 2010.</w:t>
      </w:r>
    </w:p>
    <w:p w14:paraId="49C26042" w14:textId="77777777" w:rsidR="00F71DDE" w:rsidRPr="00F71DDE" w:rsidRDefault="00F71DDE" w:rsidP="00625A6D">
      <w:pPr>
        <w:pStyle w:val="ListParagraph"/>
        <w:numPr>
          <w:ilvl w:val="0"/>
          <w:numId w:val="43"/>
        </w:numPr>
        <w:bidi/>
        <w:spacing w:line="360" w:lineRule="auto"/>
        <w:jc w:val="both"/>
        <w:rPr>
          <w:rFonts w:ascii="David" w:hAnsi="David" w:cs="David"/>
        </w:rPr>
      </w:pPr>
      <w:r w:rsidRPr="00F71DDE">
        <w:rPr>
          <w:rFonts w:ascii="David" w:hAnsi="David" w:cs="David" w:hint="cs"/>
          <w:rtl/>
        </w:rPr>
        <w:t>הניחו כי במהלך 2011 התוצר של מדינה א' היה נמוך ב-10% מהערכות (כלומר התוצר בפועל בשנת 2011 היה 1,800 ₪) הציגו את תקציב המדינה "האמיתי" לשנת 2011 וחשבו את הגירעון התקציבי (האמיתי) כאחוז מהתוצר של מדינה א' עבור שנת 2011.</w:t>
      </w:r>
    </w:p>
    <w:p w14:paraId="40F39E57" w14:textId="77777777" w:rsidR="00F71DDE" w:rsidRPr="00F71DDE" w:rsidRDefault="00F71DDE" w:rsidP="00625A6D">
      <w:pPr>
        <w:pStyle w:val="ListParagraph"/>
        <w:numPr>
          <w:ilvl w:val="0"/>
          <w:numId w:val="43"/>
        </w:numPr>
        <w:bidi/>
        <w:spacing w:line="360" w:lineRule="auto"/>
        <w:jc w:val="both"/>
        <w:rPr>
          <w:rFonts w:ascii="David" w:hAnsi="David" w:cs="David"/>
        </w:rPr>
      </w:pPr>
      <w:r w:rsidRPr="00F71DDE">
        <w:rPr>
          <w:rFonts w:ascii="David" w:hAnsi="David" w:cs="David" w:hint="cs"/>
          <w:rtl/>
        </w:rPr>
        <w:t>הניחו כי במהלך 2011 התוצר של מדינה א' היה גבוה ב-6% מהערכות (כלומר התוצר בפועל בשנת 2011 היה 2,120 ₪) הציגו את תקציב המדינה "האמיתי" לשנת 2011 וחשבו את הגירעון התקציבי (האמיתי) כאחוז מהתוצר של מדינה א' עבור שנת 2011.</w:t>
      </w:r>
    </w:p>
    <w:p w14:paraId="5D0E4BB1" w14:textId="77777777" w:rsidR="00F71DDE" w:rsidRPr="00F71DDE" w:rsidRDefault="00F71DDE" w:rsidP="00F71DDE">
      <w:pPr>
        <w:bidi/>
        <w:spacing w:line="360" w:lineRule="auto"/>
        <w:jc w:val="both"/>
        <w:rPr>
          <w:rFonts w:ascii="David" w:hAnsi="David" w:cs="David"/>
          <w:rtl/>
        </w:rPr>
      </w:pPr>
    </w:p>
    <w:p w14:paraId="0D33BE4B" w14:textId="77777777" w:rsidR="00314C4C" w:rsidRPr="00314C4C" w:rsidRDefault="00314C4C">
      <w:pPr>
        <w:rPr>
          <w:rFonts w:ascii="David" w:hAnsi="David" w:cs="David"/>
          <w:b/>
          <w:bCs/>
          <w:color w:val="4472C4" w:themeColor="accent1"/>
          <w:rtl/>
        </w:rPr>
      </w:pPr>
      <w:r w:rsidRPr="00314C4C">
        <w:rPr>
          <w:rFonts w:ascii="David" w:hAnsi="David" w:cs="David"/>
          <w:b/>
          <w:bCs/>
          <w:color w:val="4472C4" w:themeColor="accent1"/>
          <w:rtl/>
        </w:rPr>
        <w:br w:type="page"/>
      </w:r>
    </w:p>
    <w:p w14:paraId="087AA836" w14:textId="62E1D84C" w:rsidR="00F71DDE" w:rsidRPr="00F71DDE" w:rsidRDefault="00F71DDE" w:rsidP="00F71DDE">
      <w:pPr>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lastRenderedPageBreak/>
        <w:t>פתרון לשאלה 2</w:t>
      </w:r>
    </w:p>
    <w:p w14:paraId="6493CA1A" w14:textId="77777777" w:rsidR="00F71DDE" w:rsidRPr="00F71DDE" w:rsidRDefault="00F71DDE" w:rsidP="00F71DDE">
      <w:pPr>
        <w:shd w:val="clear" w:color="auto" w:fill="FFFFFF"/>
        <w:bidi/>
        <w:spacing w:line="360" w:lineRule="auto"/>
        <w:jc w:val="both"/>
        <w:rPr>
          <w:rFonts w:ascii="David" w:hAnsi="David" w:cs="David"/>
          <w:b/>
          <w:bCs/>
          <w:color w:val="4472C4" w:themeColor="accent1"/>
          <w:rtl/>
        </w:rPr>
      </w:pPr>
      <w:r w:rsidRPr="00F71DDE">
        <w:rPr>
          <w:rFonts w:ascii="David" w:hAnsi="David" w:cs="David" w:hint="cs"/>
          <w:b/>
          <w:bCs/>
          <w:color w:val="4472C4" w:themeColor="accent1"/>
          <w:u w:val="single"/>
          <w:rtl/>
        </w:rPr>
        <w:t>סעיף א'</w:t>
      </w:r>
    </w:p>
    <w:tbl>
      <w:tblPr>
        <w:tblStyle w:val="TableGrid"/>
        <w:bidiVisual/>
        <w:tblW w:w="0" w:type="auto"/>
        <w:tblLook w:val="04A0" w:firstRow="1" w:lastRow="0" w:firstColumn="1" w:lastColumn="0" w:noHBand="0" w:noVBand="1"/>
      </w:tblPr>
      <w:tblGrid>
        <w:gridCol w:w="2074"/>
        <w:gridCol w:w="2074"/>
        <w:gridCol w:w="2074"/>
        <w:gridCol w:w="2074"/>
      </w:tblGrid>
      <w:tr w:rsidR="00F71DDE" w:rsidRPr="00F71DDE" w14:paraId="5AFD82BC" w14:textId="77777777" w:rsidTr="008B56A7">
        <w:tc>
          <w:tcPr>
            <w:tcW w:w="8296" w:type="dxa"/>
            <w:gridSpan w:val="4"/>
            <w:shd w:val="clear" w:color="auto" w:fill="ACB9CA" w:themeFill="text2" w:themeFillTint="66"/>
          </w:tcPr>
          <w:p w14:paraId="14BD20EA"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תקציב הממשלה המתוכנן לשנת 2011 (נערך בתאריך דצמבר 2010)</w:t>
            </w:r>
          </w:p>
          <w:p w14:paraId="36A45FD7" w14:textId="77777777" w:rsidR="00F71DDE" w:rsidRPr="00F71DDE" w:rsidRDefault="00F71DDE" w:rsidP="00F71DDE">
            <w:pPr>
              <w:bidi/>
              <w:spacing w:line="360" w:lineRule="auto"/>
              <w:jc w:val="both"/>
              <w:rPr>
                <w:rFonts w:ascii="David" w:hAnsi="David" w:cs="David"/>
                <w:color w:val="4472C4" w:themeColor="accent1"/>
                <w:rtl/>
              </w:rPr>
            </w:pPr>
          </w:p>
        </w:tc>
      </w:tr>
      <w:tr w:rsidR="00F71DDE" w:rsidRPr="00F71DDE" w14:paraId="3384130E" w14:textId="77777777" w:rsidTr="008B56A7">
        <w:tc>
          <w:tcPr>
            <w:tcW w:w="4148" w:type="dxa"/>
            <w:gridSpan w:val="2"/>
            <w:shd w:val="clear" w:color="auto" w:fill="ACB9CA" w:themeFill="text2" w:themeFillTint="66"/>
          </w:tcPr>
          <w:p w14:paraId="4A8D5903"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הכנסות</w:t>
            </w:r>
          </w:p>
        </w:tc>
        <w:tc>
          <w:tcPr>
            <w:tcW w:w="4148" w:type="dxa"/>
            <w:gridSpan w:val="2"/>
            <w:shd w:val="clear" w:color="auto" w:fill="ACB9CA" w:themeFill="text2" w:themeFillTint="66"/>
          </w:tcPr>
          <w:p w14:paraId="2B9CA574"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הוצאות</w:t>
            </w:r>
          </w:p>
        </w:tc>
      </w:tr>
      <w:tr w:rsidR="00F71DDE" w:rsidRPr="00F71DDE" w14:paraId="016BE9A4" w14:textId="77777777" w:rsidTr="008B56A7">
        <w:tc>
          <w:tcPr>
            <w:tcW w:w="2074" w:type="dxa"/>
          </w:tcPr>
          <w:p w14:paraId="6CDBD79A"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מיסים נטו</w:t>
            </w:r>
          </w:p>
        </w:tc>
        <w:tc>
          <w:tcPr>
            <w:tcW w:w="2074" w:type="dxa"/>
          </w:tcPr>
          <w:p w14:paraId="48EB0EC7" w14:textId="77777777" w:rsidR="00F71DDE" w:rsidRPr="00C406C3" w:rsidRDefault="00F71DDE" w:rsidP="00F71DDE">
            <w:pPr>
              <w:bidi/>
              <w:spacing w:line="360" w:lineRule="auto"/>
              <w:jc w:val="both"/>
              <w:rPr>
                <w:rFonts w:ascii="David" w:hAnsi="David" w:cs="David"/>
                <w:i/>
                <w:rtl/>
              </w:rPr>
            </w:pPr>
            <m:oMathPara>
              <m:oMath>
                <m:r>
                  <w:rPr>
                    <w:rFonts w:ascii="Cambria Math" w:hAnsi="Cambria Math" w:cs="David" w:hint="cs"/>
                  </w:rPr>
                  <m:t>T=0.4*2000=800</m:t>
                </m:r>
              </m:oMath>
            </m:oMathPara>
          </w:p>
        </w:tc>
        <w:tc>
          <w:tcPr>
            <w:tcW w:w="2074" w:type="dxa"/>
          </w:tcPr>
          <w:p w14:paraId="7CA2CE6B"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הוצאה ציבורית</w:t>
            </w:r>
          </w:p>
        </w:tc>
        <w:tc>
          <w:tcPr>
            <w:tcW w:w="2074" w:type="dxa"/>
          </w:tcPr>
          <w:p w14:paraId="0CD5CED1" w14:textId="77777777" w:rsidR="00F71DDE" w:rsidRPr="00C406C3" w:rsidRDefault="00F71DDE" w:rsidP="00F71DDE">
            <w:pPr>
              <w:bidi/>
              <w:spacing w:line="360" w:lineRule="auto"/>
              <w:jc w:val="both"/>
              <w:rPr>
                <w:rFonts w:ascii="David" w:hAnsi="David" w:cs="David"/>
                <w:i/>
                <w:rtl/>
              </w:rPr>
            </w:pPr>
            <m:oMathPara>
              <m:oMath>
                <m:r>
                  <w:rPr>
                    <w:rFonts w:ascii="Cambria Math" w:hAnsi="Cambria Math" w:cs="David" w:hint="cs"/>
                  </w:rPr>
                  <m:t>G=800+100=900</m:t>
                </m:r>
              </m:oMath>
            </m:oMathPara>
          </w:p>
        </w:tc>
      </w:tr>
      <w:tr w:rsidR="00F71DDE" w:rsidRPr="00F71DDE" w14:paraId="0575DDD8" w14:textId="77777777" w:rsidTr="008B56A7">
        <w:tc>
          <w:tcPr>
            <w:tcW w:w="2074" w:type="dxa"/>
          </w:tcPr>
          <w:p w14:paraId="23EEF785"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גירעון תקציבי</w:t>
            </w:r>
          </w:p>
        </w:tc>
        <w:tc>
          <w:tcPr>
            <w:tcW w:w="2074" w:type="dxa"/>
          </w:tcPr>
          <w:p w14:paraId="219A72F9" w14:textId="77777777" w:rsidR="00F71DDE" w:rsidRPr="00C406C3" w:rsidRDefault="00F71DDE" w:rsidP="00F71DDE">
            <w:pPr>
              <w:bidi/>
              <w:spacing w:line="360" w:lineRule="auto"/>
              <w:jc w:val="both"/>
              <w:rPr>
                <w:rFonts w:ascii="David" w:hAnsi="David" w:cs="David"/>
                <w:i/>
                <w:rtl/>
              </w:rPr>
            </w:pPr>
            <m:oMathPara>
              <m:oMath>
                <m:r>
                  <w:rPr>
                    <w:rFonts w:ascii="Cambria Math" w:hAnsi="Cambria Math" w:cs="David" w:hint="cs"/>
                  </w:rPr>
                  <m:t>BD=0.05*2000=100</m:t>
                </m:r>
              </m:oMath>
            </m:oMathPara>
          </w:p>
        </w:tc>
        <w:tc>
          <w:tcPr>
            <w:tcW w:w="2074" w:type="dxa"/>
          </w:tcPr>
          <w:p w14:paraId="3D398EA4" w14:textId="77777777" w:rsidR="00F71DDE" w:rsidRPr="00C406C3" w:rsidRDefault="00F71DDE" w:rsidP="00F71DDE">
            <w:pPr>
              <w:bidi/>
              <w:spacing w:line="360" w:lineRule="auto"/>
              <w:jc w:val="both"/>
              <w:rPr>
                <w:rFonts w:ascii="David" w:hAnsi="David" w:cs="David"/>
                <w:color w:val="FFFFFF" w:themeColor="background1"/>
                <w:rtl/>
              </w:rPr>
            </w:pPr>
          </w:p>
        </w:tc>
        <w:tc>
          <w:tcPr>
            <w:tcW w:w="2074" w:type="dxa"/>
          </w:tcPr>
          <w:p w14:paraId="6421F30B" w14:textId="77777777" w:rsidR="00F71DDE" w:rsidRPr="00C406C3" w:rsidRDefault="00F71DDE" w:rsidP="00F71DDE">
            <w:pPr>
              <w:bidi/>
              <w:spacing w:line="360" w:lineRule="auto"/>
              <w:jc w:val="both"/>
              <w:rPr>
                <w:rFonts w:ascii="David" w:hAnsi="David" w:cs="David"/>
                <w:color w:val="FFFFFF" w:themeColor="background1"/>
                <w:rtl/>
              </w:rPr>
            </w:pPr>
          </w:p>
        </w:tc>
      </w:tr>
    </w:tbl>
    <w:p w14:paraId="15CC49B7" w14:textId="77777777" w:rsidR="00F71DDE" w:rsidRPr="00F71DDE" w:rsidRDefault="00F71DDE" w:rsidP="00F71DDE">
      <w:pPr>
        <w:shd w:val="clear" w:color="auto" w:fill="FFFFFF"/>
        <w:bidi/>
        <w:spacing w:line="360" w:lineRule="auto"/>
        <w:jc w:val="both"/>
        <w:rPr>
          <w:rFonts w:ascii="David" w:hAnsi="David" w:cs="David"/>
          <w:b/>
          <w:bCs/>
          <w:color w:val="4472C4" w:themeColor="accent1"/>
          <w:rtl/>
        </w:rPr>
      </w:pPr>
    </w:p>
    <w:p w14:paraId="5934A554" w14:textId="77777777"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t>סעיף ב'</w:t>
      </w:r>
    </w:p>
    <w:p w14:paraId="53B77C07"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שימו לב! אנו מניחים בשאלות מסוג זה כי נטל המס נשאר ללא שינוי -בדוגמה שלנו הוא </w:t>
      </w:r>
      <w:r w:rsidRPr="00F71DDE">
        <w:rPr>
          <w:rFonts w:ascii="David" w:hAnsi="David" w:cs="David" w:hint="cs"/>
          <w:color w:val="4472C4" w:themeColor="accent1"/>
          <w:u w:val="single"/>
          <w:rtl/>
        </w:rPr>
        <w:t>תמיד</w:t>
      </w:r>
      <w:r w:rsidRPr="00F71DDE">
        <w:rPr>
          <w:rFonts w:ascii="David" w:hAnsi="David" w:cs="David" w:hint="cs"/>
          <w:color w:val="4472C4" w:themeColor="accent1"/>
          <w:rtl/>
        </w:rPr>
        <w:t xml:space="preserve"> 40% מהתוצר. כמו כן אנו מניחים כי הוצאות הממשלה נשארות ללא שינוי, כלומר הן נקבעות בתקציב המתוכנן ולא משתנות כתוצאה משינויים בתוצר. בדוגמה שלנו על פי התקציב המתוכן ההוצאות הממשלה הן 900 ₪ וברגע שהן נקבעו הם לא ישתנו במהלך השנה גם אם התוצר ישתנה שכן הממשלה התחייבה בפני העובדים שלה והספקים שלה על סכום זה.</w:t>
      </w:r>
    </w:p>
    <w:p w14:paraId="411E03B1"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בסעיף ב' נתון כי התוצר בפועל בשנת 2011 הינו 1,800 ₪. (ולא 2,000 ₪ כפי שחשבו במשרד האוצר בתחילת השנה)</w:t>
      </w:r>
    </w:p>
    <w:tbl>
      <w:tblPr>
        <w:tblStyle w:val="TableGrid"/>
        <w:bidiVisual/>
        <w:tblW w:w="0" w:type="auto"/>
        <w:tblLook w:val="04A0" w:firstRow="1" w:lastRow="0" w:firstColumn="1" w:lastColumn="0" w:noHBand="0" w:noVBand="1"/>
      </w:tblPr>
      <w:tblGrid>
        <w:gridCol w:w="2074"/>
        <w:gridCol w:w="2074"/>
        <w:gridCol w:w="2074"/>
        <w:gridCol w:w="2074"/>
      </w:tblGrid>
      <w:tr w:rsidR="00F71DDE" w:rsidRPr="00F71DDE" w14:paraId="59C1E65A" w14:textId="77777777" w:rsidTr="008B56A7">
        <w:tc>
          <w:tcPr>
            <w:tcW w:w="8296" w:type="dxa"/>
            <w:gridSpan w:val="4"/>
            <w:shd w:val="clear" w:color="auto" w:fill="ACB9CA" w:themeFill="text2" w:themeFillTint="66"/>
          </w:tcPr>
          <w:p w14:paraId="37806D66"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תקציב הממשלה בפועל לשנת 2011 </w:t>
            </w:r>
          </w:p>
          <w:p w14:paraId="54F1C290" w14:textId="77777777" w:rsidR="00F71DDE" w:rsidRPr="00F71DDE" w:rsidRDefault="00F71DDE" w:rsidP="00F71DDE">
            <w:pPr>
              <w:bidi/>
              <w:spacing w:line="360" w:lineRule="auto"/>
              <w:jc w:val="both"/>
              <w:rPr>
                <w:rFonts w:ascii="David" w:hAnsi="David" w:cs="David"/>
                <w:color w:val="4472C4" w:themeColor="accent1"/>
                <w:rtl/>
              </w:rPr>
            </w:pPr>
          </w:p>
        </w:tc>
      </w:tr>
      <w:tr w:rsidR="00F71DDE" w:rsidRPr="00F71DDE" w14:paraId="7152B791" w14:textId="77777777" w:rsidTr="008B56A7">
        <w:tc>
          <w:tcPr>
            <w:tcW w:w="4148" w:type="dxa"/>
            <w:gridSpan w:val="2"/>
            <w:shd w:val="clear" w:color="auto" w:fill="ACB9CA" w:themeFill="text2" w:themeFillTint="66"/>
          </w:tcPr>
          <w:p w14:paraId="7EAEF4F1"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הכנסות</w:t>
            </w:r>
          </w:p>
        </w:tc>
        <w:tc>
          <w:tcPr>
            <w:tcW w:w="4148" w:type="dxa"/>
            <w:gridSpan w:val="2"/>
            <w:shd w:val="clear" w:color="auto" w:fill="ACB9CA" w:themeFill="text2" w:themeFillTint="66"/>
          </w:tcPr>
          <w:p w14:paraId="18F7B11F"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הוצאות</w:t>
            </w:r>
          </w:p>
        </w:tc>
      </w:tr>
      <w:tr w:rsidR="00F71DDE" w:rsidRPr="00F71DDE" w14:paraId="6B1E64B5" w14:textId="77777777" w:rsidTr="008B56A7">
        <w:tc>
          <w:tcPr>
            <w:tcW w:w="2074" w:type="dxa"/>
          </w:tcPr>
          <w:p w14:paraId="0D59368E" w14:textId="77777777" w:rsidR="00F71DDE" w:rsidRPr="00030C5C" w:rsidRDefault="00F71DDE" w:rsidP="00F71DDE">
            <w:pPr>
              <w:bidi/>
              <w:spacing w:line="360" w:lineRule="auto"/>
              <w:jc w:val="both"/>
              <w:rPr>
                <w:rFonts w:ascii="David" w:hAnsi="David" w:cs="David"/>
                <w:rtl/>
              </w:rPr>
            </w:pPr>
            <w:r w:rsidRPr="00030C5C">
              <w:rPr>
                <w:rFonts w:ascii="David" w:hAnsi="David" w:cs="David" w:hint="cs"/>
                <w:rtl/>
              </w:rPr>
              <w:t>מיסים נטו</w:t>
            </w:r>
          </w:p>
        </w:tc>
        <w:tc>
          <w:tcPr>
            <w:tcW w:w="2074" w:type="dxa"/>
          </w:tcPr>
          <w:p w14:paraId="328EA93F" w14:textId="77777777" w:rsidR="00F71DDE" w:rsidRPr="00030C5C" w:rsidRDefault="00F71DDE" w:rsidP="00F71DDE">
            <w:pPr>
              <w:bidi/>
              <w:spacing w:line="360" w:lineRule="auto"/>
              <w:jc w:val="both"/>
              <w:rPr>
                <w:rFonts w:ascii="David" w:hAnsi="David" w:cs="David"/>
                <w:i/>
                <w:rtl/>
              </w:rPr>
            </w:pPr>
            <m:oMathPara>
              <m:oMath>
                <m:r>
                  <w:rPr>
                    <w:rFonts w:ascii="Cambria Math" w:hAnsi="Cambria Math" w:cs="David" w:hint="cs"/>
                  </w:rPr>
                  <m:t>T=0.4*1800=720</m:t>
                </m:r>
              </m:oMath>
            </m:oMathPara>
          </w:p>
        </w:tc>
        <w:tc>
          <w:tcPr>
            <w:tcW w:w="2074" w:type="dxa"/>
          </w:tcPr>
          <w:p w14:paraId="25FFB08D" w14:textId="77777777" w:rsidR="00F71DDE" w:rsidRPr="00030C5C" w:rsidRDefault="00F71DDE" w:rsidP="00F71DDE">
            <w:pPr>
              <w:bidi/>
              <w:spacing w:line="360" w:lineRule="auto"/>
              <w:jc w:val="both"/>
              <w:rPr>
                <w:rFonts w:ascii="David" w:hAnsi="David" w:cs="David"/>
                <w:rtl/>
              </w:rPr>
            </w:pPr>
            <w:r w:rsidRPr="00030C5C">
              <w:rPr>
                <w:rFonts w:ascii="David" w:hAnsi="David" w:cs="David" w:hint="cs"/>
                <w:rtl/>
              </w:rPr>
              <w:t>הוצאה ציבורית</w:t>
            </w:r>
          </w:p>
        </w:tc>
        <w:tc>
          <w:tcPr>
            <w:tcW w:w="2074" w:type="dxa"/>
          </w:tcPr>
          <w:p w14:paraId="5D24E2D1" w14:textId="77777777" w:rsidR="00F71DDE" w:rsidRPr="00030C5C" w:rsidRDefault="00F71DDE" w:rsidP="00F71DDE">
            <w:pPr>
              <w:bidi/>
              <w:spacing w:line="360" w:lineRule="auto"/>
              <w:jc w:val="both"/>
              <w:rPr>
                <w:rFonts w:ascii="David" w:hAnsi="David" w:cs="David"/>
                <w:i/>
                <w:rtl/>
              </w:rPr>
            </w:pPr>
            <m:oMathPara>
              <m:oMath>
                <m:r>
                  <w:rPr>
                    <w:rFonts w:ascii="Cambria Math" w:hAnsi="Cambria Math" w:cs="David" w:hint="cs"/>
                  </w:rPr>
                  <m:t>G=900</m:t>
                </m:r>
              </m:oMath>
            </m:oMathPara>
          </w:p>
        </w:tc>
      </w:tr>
      <w:tr w:rsidR="00F71DDE" w:rsidRPr="00F71DDE" w14:paraId="431CBC05" w14:textId="77777777" w:rsidTr="008B56A7">
        <w:tc>
          <w:tcPr>
            <w:tcW w:w="2074" w:type="dxa"/>
          </w:tcPr>
          <w:p w14:paraId="080A6C78" w14:textId="77777777" w:rsidR="00F71DDE" w:rsidRPr="00030C5C" w:rsidRDefault="00F71DDE" w:rsidP="00F71DDE">
            <w:pPr>
              <w:bidi/>
              <w:spacing w:line="360" w:lineRule="auto"/>
              <w:jc w:val="both"/>
              <w:rPr>
                <w:rFonts w:ascii="David" w:hAnsi="David" w:cs="David"/>
                <w:rtl/>
              </w:rPr>
            </w:pPr>
            <w:r w:rsidRPr="00030C5C">
              <w:rPr>
                <w:rFonts w:ascii="David" w:hAnsi="David" w:cs="David" w:hint="cs"/>
                <w:rtl/>
              </w:rPr>
              <w:t>גירעון תקציבי</w:t>
            </w:r>
          </w:p>
        </w:tc>
        <w:tc>
          <w:tcPr>
            <w:tcW w:w="2074" w:type="dxa"/>
          </w:tcPr>
          <w:p w14:paraId="12EFDCB0" w14:textId="77777777" w:rsidR="00F71DDE" w:rsidRPr="00030C5C" w:rsidRDefault="00F71DDE" w:rsidP="00F71DDE">
            <w:pPr>
              <w:bidi/>
              <w:spacing w:line="360" w:lineRule="auto"/>
              <w:jc w:val="both"/>
              <w:rPr>
                <w:rFonts w:ascii="David" w:hAnsi="David" w:cs="David"/>
                <w:i/>
                <w:rtl/>
              </w:rPr>
            </w:pPr>
            <m:oMathPara>
              <m:oMath>
                <m:r>
                  <w:rPr>
                    <w:rFonts w:ascii="Cambria Math" w:hAnsi="Cambria Math" w:cs="David" w:hint="cs"/>
                  </w:rPr>
                  <m:t>BD=900-720=180</m:t>
                </m:r>
              </m:oMath>
            </m:oMathPara>
          </w:p>
        </w:tc>
        <w:tc>
          <w:tcPr>
            <w:tcW w:w="2074" w:type="dxa"/>
          </w:tcPr>
          <w:p w14:paraId="16F1FC0B" w14:textId="77777777" w:rsidR="00F71DDE" w:rsidRPr="00030C5C" w:rsidRDefault="00F71DDE" w:rsidP="00F71DDE">
            <w:pPr>
              <w:bidi/>
              <w:spacing w:line="360" w:lineRule="auto"/>
              <w:jc w:val="both"/>
              <w:rPr>
                <w:rFonts w:ascii="David" w:hAnsi="David" w:cs="David"/>
                <w:color w:val="FFFFFF" w:themeColor="background1"/>
                <w:rtl/>
              </w:rPr>
            </w:pPr>
          </w:p>
        </w:tc>
        <w:tc>
          <w:tcPr>
            <w:tcW w:w="2074" w:type="dxa"/>
          </w:tcPr>
          <w:p w14:paraId="5C5EFCFF" w14:textId="77777777" w:rsidR="00F71DDE" w:rsidRPr="00030C5C" w:rsidRDefault="00F71DDE" w:rsidP="00F71DDE">
            <w:pPr>
              <w:bidi/>
              <w:spacing w:line="360" w:lineRule="auto"/>
              <w:jc w:val="both"/>
              <w:rPr>
                <w:rFonts w:ascii="David" w:hAnsi="David" w:cs="David"/>
                <w:color w:val="FFFFFF" w:themeColor="background1"/>
                <w:rtl/>
              </w:rPr>
            </w:pPr>
          </w:p>
        </w:tc>
      </w:tr>
    </w:tbl>
    <w:p w14:paraId="4065EF8C" w14:textId="77777777"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p>
    <w:p w14:paraId="21A39EA2"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הגירעון התקציבי כאחוז מהתוצר: </w:t>
      </w:r>
      <m:oMath>
        <m:f>
          <m:fPr>
            <m:ctrlPr>
              <w:rPr>
                <w:rFonts w:ascii="Cambria Math" w:hAnsi="Cambria Math" w:cs="David" w:hint="cs"/>
                <w:i/>
                <w:color w:val="4472C4" w:themeColor="accent1"/>
              </w:rPr>
            </m:ctrlPr>
          </m:fPr>
          <m:num>
            <m:r>
              <w:rPr>
                <w:rFonts w:ascii="Cambria Math" w:hAnsi="Cambria Math" w:cs="David" w:hint="cs"/>
                <w:color w:val="4472C4" w:themeColor="accent1"/>
              </w:rPr>
              <m:t>BD</m:t>
            </m:r>
          </m:num>
          <m:den>
            <m:r>
              <w:rPr>
                <w:rFonts w:ascii="Cambria Math" w:hAnsi="Cambria Math" w:cs="David" w:hint="cs"/>
                <w:color w:val="4472C4" w:themeColor="accent1"/>
              </w:rPr>
              <m:t>Y</m:t>
            </m:r>
          </m:den>
        </m:f>
        <m:r>
          <w:rPr>
            <w:rFonts w:ascii="Cambria Math" w:hAnsi="Cambria Math" w:cs="David" w:hint="cs"/>
            <w:color w:val="4472C4" w:themeColor="accent1"/>
          </w:rPr>
          <m:t>=</m:t>
        </m:r>
        <m:f>
          <m:fPr>
            <m:ctrlPr>
              <w:rPr>
                <w:rFonts w:ascii="Cambria Math" w:hAnsi="Cambria Math" w:cs="David" w:hint="cs"/>
                <w:i/>
                <w:color w:val="4472C4" w:themeColor="accent1"/>
              </w:rPr>
            </m:ctrlPr>
          </m:fPr>
          <m:num>
            <m:r>
              <w:rPr>
                <w:rFonts w:ascii="Cambria Math" w:hAnsi="Cambria Math" w:cs="David" w:hint="cs"/>
                <w:color w:val="4472C4" w:themeColor="accent1"/>
              </w:rPr>
              <m:t>180</m:t>
            </m:r>
          </m:num>
          <m:den>
            <m:r>
              <w:rPr>
                <w:rFonts w:ascii="Cambria Math" w:hAnsi="Cambria Math" w:cs="David" w:hint="cs"/>
                <w:color w:val="4472C4" w:themeColor="accent1"/>
              </w:rPr>
              <m:t>1800</m:t>
            </m:r>
          </m:den>
        </m:f>
        <m:r>
          <w:rPr>
            <w:rFonts w:ascii="Cambria Math" w:hAnsi="Cambria Math" w:cs="David" w:hint="cs"/>
            <w:color w:val="4472C4" w:themeColor="accent1"/>
          </w:rPr>
          <m:t>=0.1</m:t>
        </m:r>
      </m:oMath>
    </w:p>
    <w:p w14:paraId="1D097F5A"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p>
    <w:p w14:paraId="54A5BA44" w14:textId="77777777" w:rsidR="00314C4C" w:rsidRPr="00314C4C" w:rsidRDefault="00314C4C">
      <w:pPr>
        <w:rPr>
          <w:rFonts w:ascii="David" w:hAnsi="David" w:cs="David"/>
          <w:b/>
          <w:bCs/>
          <w:color w:val="4472C4" w:themeColor="accent1"/>
          <w:rtl/>
        </w:rPr>
      </w:pPr>
      <w:r w:rsidRPr="00314C4C">
        <w:rPr>
          <w:rFonts w:ascii="David" w:hAnsi="David" w:cs="David"/>
          <w:b/>
          <w:bCs/>
          <w:color w:val="4472C4" w:themeColor="accent1"/>
          <w:rtl/>
        </w:rPr>
        <w:br w:type="page"/>
      </w:r>
    </w:p>
    <w:p w14:paraId="106752A6" w14:textId="1517FF31"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lastRenderedPageBreak/>
        <w:t>סעיף ג'</w:t>
      </w:r>
    </w:p>
    <w:p w14:paraId="66DA718F"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התוצר בפועל בשנת 2011 הינו 2,120 ₪.</w:t>
      </w:r>
    </w:p>
    <w:tbl>
      <w:tblPr>
        <w:tblStyle w:val="TableGrid"/>
        <w:bidiVisual/>
        <w:tblW w:w="0" w:type="auto"/>
        <w:tblLook w:val="04A0" w:firstRow="1" w:lastRow="0" w:firstColumn="1" w:lastColumn="0" w:noHBand="0" w:noVBand="1"/>
      </w:tblPr>
      <w:tblGrid>
        <w:gridCol w:w="2074"/>
        <w:gridCol w:w="2074"/>
        <w:gridCol w:w="2074"/>
        <w:gridCol w:w="2074"/>
      </w:tblGrid>
      <w:tr w:rsidR="00F71DDE" w:rsidRPr="00F71DDE" w14:paraId="0440060A" w14:textId="77777777" w:rsidTr="008B56A7">
        <w:tc>
          <w:tcPr>
            <w:tcW w:w="8296" w:type="dxa"/>
            <w:gridSpan w:val="4"/>
            <w:shd w:val="clear" w:color="auto" w:fill="ACB9CA" w:themeFill="text2" w:themeFillTint="66"/>
          </w:tcPr>
          <w:p w14:paraId="6543712F"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תקציב הממשלה בפועל לשנת 2011 </w:t>
            </w:r>
          </w:p>
          <w:p w14:paraId="675A0A0A" w14:textId="77777777" w:rsidR="00F71DDE" w:rsidRPr="00F71DDE" w:rsidRDefault="00F71DDE" w:rsidP="00F71DDE">
            <w:pPr>
              <w:bidi/>
              <w:spacing w:line="360" w:lineRule="auto"/>
              <w:jc w:val="both"/>
              <w:rPr>
                <w:rFonts w:ascii="David" w:hAnsi="David" w:cs="David"/>
                <w:color w:val="4472C4" w:themeColor="accent1"/>
                <w:rtl/>
              </w:rPr>
            </w:pPr>
          </w:p>
        </w:tc>
      </w:tr>
      <w:tr w:rsidR="00F71DDE" w:rsidRPr="00F71DDE" w14:paraId="29A6D98E" w14:textId="77777777" w:rsidTr="008B56A7">
        <w:tc>
          <w:tcPr>
            <w:tcW w:w="4148" w:type="dxa"/>
            <w:gridSpan w:val="2"/>
            <w:shd w:val="clear" w:color="auto" w:fill="ACB9CA" w:themeFill="text2" w:themeFillTint="66"/>
          </w:tcPr>
          <w:p w14:paraId="27347065"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הכנסות</w:t>
            </w:r>
          </w:p>
        </w:tc>
        <w:tc>
          <w:tcPr>
            <w:tcW w:w="4148" w:type="dxa"/>
            <w:gridSpan w:val="2"/>
            <w:shd w:val="clear" w:color="auto" w:fill="ACB9CA" w:themeFill="text2" w:themeFillTint="66"/>
          </w:tcPr>
          <w:p w14:paraId="21C8A677"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הוצאות</w:t>
            </w:r>
          </w:p>
        </w:tc>
      </w:tr>
      <w:tr w:rsidR="00F71DDE" w:rsidRPr="00F71DDE" w14:paraId="1769613B" w14:textId="77777777" w:rsidTr="008B56A7">
        <w:tc>
          <w:tcPr>
            <w:tcW w:w="2074" w:type="dxa"/>
          </w:tcPr>
          <w:p w14:paraId="00F4EA84"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מיסים נטו</w:t>
            </w:r>
          </w:p>
        </w:tc>
        <w:tc>
          <w:tcPr>
            <w:tcW w:w="2074" w:type="dxa"/>
          </w:tcPr>
          <w:p w14:paraId="4ED579D5" w14:textId="77777777" w:rsidR="00F71DDE" w:rsidRPr="00F71DDE" w:rsidRDefault="00F71DDE" w:rsidP="00F71DDE">
            <w:pPr>
              <w:bidi/>
              <w:spacing w:line="360" w:lineRule="auto"/>
              <w:jc w:val="both"/>
              <w:rPr>
                <w:rFonts w:ascii="David" w:hAnsi="David" w:cs="David"/>
                <w:i/>
                <w:color w:val="4472C4" w:themeColor="accent1"/>
                <w:rtl/>
              </w:rPr>
            </w:pPr>
            <m:oMathPara>
              <m:oMath>
                <m:r>
                  <w:rPr>
                    <w:rFonts w:ascii="Cambria Math" w:hAnsi="Cambria Math" w:cs="David" w:hint="cs"/>
                    <w:color w:val="4472C4" w:themeColor="accent1"/>
                  </w:rPr>
                  <m:t>T=0.4*2120=848</m:t>
                </m:r>
              </m:oMath>
            </m:oMathPara>
          </w:p>
        </w:tc>
        <w:tc>
          <w:tcPr>
            <w:tcW w:w="2074" w:type="dxa"/>
          </w:tcPr>
          <w:p w14:paraId="6EAFBCD7"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הוצאה ציבורית</w:t>
            </w:r>
          </w:p>
        </w:tc>
        <w:tc>
          <w:tcPr>
            <w:tcW w:w="2074" w:type="dxa"/>
          </w:tcPr>
          <w:p w14:paraId="66EC6EF3" w14:textId="77777777" w:rsidR="00F71DDE" w:rsidRPr="00F71DDE" w:rsidRDefault="00F71DDE" w:rsidP="00F71DDE">
            <w:pPr>
              <w:bidi/>
              <w:spacing w:line="360" w:lineRule="auto"/>
              <w:jc w:val="both"/>
              <w:rPr>
                <w:rFonts w:ascii="David" w:hAnsi="David" w:cs="David"/>
                <w:i/>
                <w:color w:val="4472C4" w:themeColor="accent1"/>
                <w:rtl/>
              </w:rPr>
            </w:pPr>
            <m:oMathPara>
              <m:oMath>
                <m:r>
                  <w:rPr>
                    <w:rFonts w:ascii="Cambria Math" w:hAnsi="Cambria Math" w:cs="David" w:hint="cs"/>
                    <w:color w:val="4472C4" w:themeColor="accent1"/>
                  </w:rPr>
                  <m:t>G=900</m:t>
                </m:r>
              </m:oMath>
            </m:oMathPara>
          </w:p>
        </w:tc>
      </w:tr>
      <w:tr w:rsidR="00F71DDE" w:rsidRPr="00F71DDE" w14:paraId="0F5D37F2" w14:textId="77777777" w:rsidTr="008B56A7">
        <w:tc>
          <w:tcPr>
            <w:tcW w:w="2074" w:type="dxa"/>
          </w:tcPr>
          <w:p w14:paraId="40C3DF10"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גירעון תקציבי</w:t>
            </w:r>
          </w:p>
        </w:tc>
        <w:tc>
          <w:tcPr>
            <w:tcW w:w="2074" w:type="dxa"/>
          </w:tcPr>
          <w:p w14:paraId="35513F5B" w14:textId="77777777" w:rsidR="00F71DDE" w:rsidRPr="00F71DDE" w:rsidRDefault="00F71DDE" w:rsidP="00F71DDE">
            <w:pPr>
              <w:bidi/>
              <w:spacing w:line="360" w:lineRule="auto"/>
              <w:jc w:val="both"/>
              <w:rPr>
                <w:rFonts w:ascii="David" w:hAnsi="David" w:cs="David"/>
                <w:i/>
                <w:color w:val="4472C4" w:themeColor="accent1"/>
                <w:rtl/>
              </w:rPr>
            </w:pPr>
            <m:oMathPara>
              <m:oMath>
                <m:r>
                  <w:rPr>
                    <w:rFonts w:ascii="Cambria Math" w:hAnsi="Cambria Math" w:cs="David" w:hint="cs"/>
                    <w:color w:val="4472C4" w:themeColor="accent1"/>
                  </w:rPr>
                  <m:t>BD=900-848=52</m:t>
                </m:r>
              </m:oMath>
            </m:oMathPara>
          </w:p>
        </w:tc>
        <w:tc>
          <w:tcPr>
            <w:tcW w:w="2074" w:type="dxa"/>
          </w:tcPr>
          <w:p w14:paraId="08F85809" w14:textId="77777777" w:rsidR="00F71DDE" w:rsidRPr="00F71DDE" w:rsidRDefault="00F71DDE" w:rsidP="00F71DDE">
            <w:pPr>
              <w:bidi/>
              <w:spacing w:line="360" w:lineRule="auto"/>
              <w:jc w:val="both"/>
              <w:rPr>
                <w:rFonts w:ascii="David" w:hAnsi="David" w:cs="David"/>
                <w:color w:val="4472C4" w:themeColor="accent1"/>
                <w:rtl/>
              </w:rPr>
            </w:pPr>
          </w:p>
        </w:tc>
        <w:tc>
          <w:tcPr>
            <w:tcW w:w="2074" w:type="dxa"/>
          </w:tcPr>
          <w:p w14:paraId="3A55F9CE" w14:textId="77777777" w:rsidR="00F71DDE" w:rsidRPr="00F71DDE" w:rsidRDefault="00F71DDE" w:rsidP="00F71DDE">
            <w:pPr>
              <w:bidi/>
              <w:spacing w:line="360" w:lineRule="auto"/>
              <w:jc w:val="both"/>
              <w:rPr>
                <w:rFonts w:ascii="David" w:hAnsi="David" w:cs="David"/>
                <w:color w:val="4472C4" w:themeColor="accent1"/>
                <w:rtl/>
              </w:rPr>
            </w:pPr>
          </w:p>
        </w:tc>
      </w:tr>
    </w:tbl>
    <w:p w14:paraId="0637E5CE" w14:textId="77777777"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p>
    <w:p w14:paraId="2977CDBA" w14:textId="77777777" w:rsidR="00F71DDE" w:rsidRPr="00F71DDE" w:rsidRDefault="00F71DDE" w:rsidP="00F71DDE">
      <w:pPr>
        <w:shd w:val="clear" w:color="auto" w:fill="FFFFFF"/>
        <w:bidi/>
        <w:spacing w:line="360" w:lineRule="auto"/>
        <w:jc w:val="both"/>
        <w:rPr>
          <w:rFonts w:ascii="David" w:hAnsi="David" w:cs="David"/>
          <w:i/>
          <w:color w:val="4472C4" w:themeColor="accent1"/>
          <w:rtl/>
        </w:rPr>
      </w:pPr>
      <w:r w:rsidRPr="00F71DDE">
        <w:rPr>
          <w:rFonts w:ascii="David" w:hAnsi="David" w:cs="David" w:hint="cs"/>
          <w:color w:val="4472C4" w:themeColor="accent1"/>
          <w:rtl/>
        </w:rPr>
        <w:t xml:space="preserve">הגירעון התקציבי כאחוז מהתוצר: </w:t>
      </w:r>
      <m:oMath>
        <m:f>
          <m:fPr>
            <m:ctrlPr>
              <w:rPr>
                <w:rFonts w:ascii="Cambria Math" w:hAnsi="Cambria Math" w:cs="David" w:hint="cs"/>
                <w:i/>
                <w:color w:val="4472C4" w:themeColor="accent1"/>
              </w:rPr>
            </m:ctrlPr>
          </m:fPr>
          <m:num>
            <m:r>
              <w:rPr>
                <w:rFonts w:ascii="Cambria Math" w:hAnsi="Cambria Math" w:cs="David" w:hint="cs"/>
                <w:color w:val="4472C4" w:themeColor="accent1"/>
              </w:rPr>
              <m:t>BD</m:t>
            </m:r>
          </m:num>
          <m:den>
            <m:r>
              <w:rPr>
                <w:rFonts w:ascii="Cambria Math" w:hAnsi="Cambria Math" w:cs="David" w:hint="cs"/>
                <w:color w:val="4472C4" w:themeColor="accent1"/>
              </w:rPr>
              <m:t>Y</m:t>
            </m:r>
          </m:den>
        </m:f>
        <m:r>
          <w:rPr>
            <w:rFonts w:ascii="Cambria Math" w:hAnsi="Cambria Math" w:cs="David" w:hint="cs"/>
            <w:color w:val="4472C4" w:themeColor="accent1"/>
          </w:rPr>
          <m:t>=</m:t>
        </m:r>
        <m:f>
          <m:fPr>
            <m:ctrlPr>
              <w:rPr>
                <w:rFonts w:ascii="Cambria Math" w:hAnsi="Cambria Math" w:cs="David" w:hint="cs"/>
                <w:i/>
                <w:color w:val="4472C4" w:themeColor="accent1"/>
              </w:rPr>
            </m:ctrlPr>
          </m:fPr>
          <m:num>
            <m:r>
              <w:rPr>
                <w:rFonts w:ascii="Cambria Math" w:hAnsi="Cambria Math" w:cs="David" w:hint="cs"/>
                <w:color w:val="4472C4" w:themeColor="accent1"/>
              </w:rPr>
              <m:t>52</m:t>
            </m:r>
          </m:num>
          <m:den>
            <m:r>
              <w:rPr>
                <w:rFonts w:ascii="Cambria Math" w:hAnsi="Cambria Math" w:cs="David" w:hint="cs"/>
                <w:color w:val="4472C4" w:themeColor="accent1"/>
              </w:rPr>
              <m:t>2120</m:t>
            </m:r>
          </m:den>
        </m:f>
        <m:r>
          <w:rPr>
            <w:rFonts w:ascii="Cambria Math" w:hAnsi="Cambria Math" w:cs="David" w:hint="cs"/>
            <w:color w:val="4472C4" w:themeColor="accent1"/>
          </w:rPr>
          <m:t>=0.0245</m:t>
        </m:r>
      </m:oMath>
    </w:p>
    <w:p w14:paraId="7ABE92BA" w14:textId="77777777" w:rsidR="00F71DDE" w:rsidRPr="00F71DDE" w:rsidRDefault="00F71DDE" w:rsidP="00314C4C">
      <w:pPr>
        <w:bidi/>
        <w:spacing w:line="360" w:lineRule="auto"/>
        <w:jc w:val="both"/>
        <w:rPr>
          <w:rFonts w:ascii="David" w:hAnsi="David" w:cs="David"/>
          <w:b/>
          <w:bCs/>
          <w:u w:val="single"/>
          <w:rtl/>
        </w:rPr>
      </w:pPr>
    </w:p>
    <w:p w14:paraId="7C0FE2F3" w14:textId="77777777" w:rsidR="00F71DDE" w:rsidRPr="00F71DDE" w:rsidRDefault="00F71DDE" w:rsidP="00F71DDE">
      <w:pPr>
        <w:bidi/>
        <w:spacing w:line="360" w:lineRule="auto"/>
        <w:jc w:val="both"/>
        <w:rPr>
          <w:rFonts w:ascii="David" w:hAnsi="David" w:cs="David"/>
          <w:b/>
          <w:bCs/>
          <w:u w:val="single"/>
          <w:rtl/>
        </w:rPr>
      </w:pPr>
      <w:r w:rsidRPr="00F71DDE">
        <w:rPr>
          <w:rFonts w:ascii="David" w:hAnsi="David" w:cs="David" w:hint="cs"/>
          <w:b/>
          <w:bCs/>
          <w:u w:val="single"/>
          <w:rtl/>
        </w:rPr>
        <w:t>שאלה 3</w:t>
      </w:r>
    </w:p>
    <w:p w14:paraId="08828E60"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 xml:space="preserve">בשנת 2021 התוצר של מדינה א' היה 100,000 ₪ ויחס חוב תוצר של מדינה א' היה 60%. </w:t>
      </w:r>
    </w:p>
    <w:p w14:paraId="04D9C942" w14:textId="77777777" w:rsidR="00030C5C" w:rsidRDefault="00F71DDE" w:rsidP="00625A6D">
      <w:pPr>
        <w:numPr>
          <w:ilvl w:val="0"/>
          <w:numId w:val="44"/>
        </w:numPr>
        <w:bidi/>
        <w:spacing w:line="360" w:lineRule="auto"/>
        <w:contextualSpacing/>
        <w:jc w:val="both"/>
        <w:rPr>
          <w:rFonts w:ascii="David" w:hAnsi="David" w:cs="David"/>
        </w:rPr>
      </w:pPr>
      <w:r w:rsidRPr="00F71DDE">
        <w:rPr>
          <w:rFonts w:ascii="David" w:hAnsi="David" w:cs="David" w:hint="cs"/>
          <w:rtl/>
        </w:rPr>
        <w:t xml:space="preserve">בתאריך 31.12.2021 הציג משרד האוצר של מדינה א' את תקציב המדינה </w:t>
      </w:r>
      <w:r w:rsidRPr="00F71DDE">
        <w:rPr>
          <w:rFonts w:ascii="David" w:hAnsi="David" w:cs="David" w:hint="cs"/>
          <w:u w:val="single"/>
          <w:rtl/>
        </w:rPr>
        <w:t>המתוכנן לשנת 2022. על פי ההערכות</w:t>
      </w:r>
      <w:r w:rsidRPr="00F71DDE">
        <w:rPr>
          <w:rFonts w:ascii="David" w:hAnsi="David" w:cs="David" w:hint="cs"/>
          <w:rtl/>
        </w:rPr>
        <w:t xml:space="preserve"> של משרד האוצר התוצר של מדינה א' בשנת 2022 </w:t>
      </w:r>
      <w:r w:rsidR="00030C5C">
        <w:rPr>
          <w:rFonts w:ascii="David" w:hAnsi="David" w:cs="David" w:hint="cs"/>
          <w:rtl/>
        </w:rPr>
        <w:t>צפוי לגדול</w:t>
      </w:r>
      <w:r w:rsidRPr="00F71DDE">
        <w:rPr>
          <w:rFonts w:ascii="David" w:hAnsi="David" w:cs="David" w:hint="cs"/>
          <w:rtl/>
        </w:rPr>
        <w:t xml:space="preserve"> ב-10% ביחס לתוצר של שנת 2021. </w:t>
      </w:r>
    </w:p>
    <w:p w14:paraId="613CD425" w14:textId="77777777" w:rsidR="00030C5C" w:rsidRDefault="00F71DDE" w:rsidP="00030C5C">
      <w:pPr>
        <w:bidi/>
        <w:spacing w:line="360" w:lineRule="auto"/>
        <w:ind w:left="720"/>
        <w:contextualSpacing/>
        <w:jc w:val="both"/>
        <w:rPr>
          <w:rFonts w:ascii="David" w:hAnsi="David" w:cs="David"/>
          <w:rtl/>
        </w:rPr>
      </w:pPr>
      <w:r w:rsidRPr="00F71DDE">
        <w:rPr>
          <w:rFonts w:ascii="David" w:hAnsi="David" w:cs="David" w:hint="cs"/>
          <w:rtl/>
        </w:rPr>
        <w:t>נטל המס במדינה א' הינו 26% מהתוצר (כלומר תקבולי הממשלה מהמיסים מהווים</w:t>
      </w:r>
      <w:r w:rsidRPr="00F71DDE">
        <w:rPr>
          <w:rFonts w:ascii="David" w:hAnsi="David" w:cs="David" w:hint="cs"/>
          <w:u w:val="single"/>
          <w:rtl/>
        </w:rPr>
        <w:t xml:space="preserve"> תמיד</w:t>
      </w:r>
      <w:r w:rsidRPr="00F71DDE">
        <w:rPr>
          <w:rFonts w:ascii="David" w:hAnsi="David" w:cs="David" w:hint="cs"/>
          <w:rtl/>
        </w:rPr>
        <w:t xml:space="preserve"> 26% מהתוצר) ויעד הגירעון של מדינה א' הינו 3% מהתוצר. </w:t>
      </w:r>
    </w:p>
    <w:p w14:paraId="139CA35D" w14:textId="06B1775D" w:rsidR="00F71DDE" w:rsidRPr="00F71DDE" w:rsidRDefault="00F71DDE" w:rsidP="00030C5C">
      <w:pPr>
        <w:bidi/>
        <w:spacing w:line="360" w:lineRule="auto"/>
        <w:ind w:left="720"/>
        <w:contextualSpacing/>
        <w:jc w:val="both"/>
        <w:rPr>
          <w:rFonts w:ascii="David" w:hAnsi="David" w:cs="David"/>
        </w:rPr>
      </w:pPr>
      <w:r w:rsidRPr="00F71DDE">
        <w:rPr>
          <w:rFonts w:ascii="David" w:hAnsi="David" w:cs="David" w:hint="cs"/>
          <w:rtl/>
        </w:rPr>
        <w:t xml:space="preserve">הציגו את תקציב הממשלה המתוכנן לשנת 2022 שהוכן בתאריך 31.12.2021 </w:t>
      </w:r>
    </w:p>
    <w:p w14:paraId="7B33D9E2" w14:textId="77777777" w:rsidR="00F71DDE" w:rsidRPr="00F71DDE" w:rsidRDefault="00F71DDE" w:rsidP="00F71DDE">
      <w:pPr>
        <w:bidi/>
        <w:spacing w:line="360" w:lineRule="auto"/>
        <w:ind w:left="720"/>
        <w:contextualSpacing/>
        <w:jc w:val="both"/>
        <w:rPr>
          <w:rFonts w:ascii="David" w:hAnsi="David" w:cs="David"/>
          <w:rtl/>
        </w:rPr>
      </w:pPr>
      <w:r w:rsidRPr="00F71DDE">
        <w:rPr>
          <w:rFonts w:ascii="David" w:hAnsi="David" w:cs="David" w:hint="cs"/>
          <w:rtl/>
        </w:rPr>
        <w:t>(5 נקודות)</w:t>
      </w:r>
    </w:p>
    <w:p w14:paraId="0F3AAEA9" w14:textId="77777777" w:rsidR="00F71DDE" w:rsidRPr="00F71DDE" w:rsidRDefault="00F71DDE" w:rsidP="00F71DDE">
      <w:pPr>
        <w:bidi/>
        <w:spacing w:line="360" w:lineRule="auto"/>
        <w:ind w:left="720"/>
        <w:contextualSpacing/>
        <w:jc w:val="both"/>
        <w:rPr>
          <w:rFonts w:ascii="David" w:hAnsi="David" w:cs="David"/>
          <w:rtl/>
        </w:rPr>
      </w:pPr>
    </w:p>
    <w:p w14:paraId="594B511A" w14:textId="77777777" w:rsidR="00F71DDE" w:rsidRPr="00F71DDE" w:rsidRDefault="00F71DDE" w:rsidP="00F71DDE">
      <w:pPr>
        <w:bidi/>
        <w:spacing w:line="360" w:lineRule="auto"/>
        <w:ind w:left="720"/>
        <w:contextualSpacing/>
        <w:jc w:val="both"/>
        <w:rPr>
          <w:rFonts w:ascii="David" w:hAnsi="David" w:cs="David"/>
          <w:color w:val="4472C4" w:themeColor="accent1"/>
          <w:u w:val="single"/>
          <w:rtl/>
        </w:rPr>
      </w:pPr>
      <w:r w:rsidRPr="00F71DDE">
        <w:rPr>
          <w:rFonts w:ascii="David" w:hAnsi="David" w:cs="David" w:hint="cs"/>
          <w:color w:val="4472C4" w:themeColor="accent1"/>
          <w:u w:val="single"/>
          <w:rtl/>
        </w:rPr>
        <w:t>פתרון לסעיף א'</w:t>
      </w:r>
    </w:p>
    <w:p w14:paraId="397325C4" w14:textId="21B276D2" w:rsidR="00F71DDE" w:rsidRDefault="00F71DDE" w:rsidP="00F71DDE">
      <w:pPr>
        <w:bidi/>
        <w:spacing w:line="360" w:lineRule="auto"/>
        <w:ind w:left="720"/>
        <w:contextualSpacing/>
        <w:jc w:val="both"/>
        <w:rPr>
          <w:rFonts w:ascii="David" w:hAnsi="David" w:cs="David"/>
          <w:color w:val="4472C4" w:themeColor="accent1"/>
          <w:rtl/>
        </w:rPr>
      </w:pPr>
      <w:r w:rsidRPr="00F71DDE">
        <w:rPr>
          <w:rFonts w:ascii="David" w:hAnsi="David" w:cs="David" w:hint="cs"/>
          <w:color w:val="4472C4" w:themeColor="accent1"/>
          <w:rtl/>
        </w:rPr>
        <w:t xml:space="preserve">בהתאם לתחזית התוצר בשנת 2022 </w:t>
      </w:r>
      <w:r w:rsidR="00030C5C">
        <w:rPr>
          <w:rFonts w:ascii="David" w:hAnsi="David" w:cs="David" w:hint="cs"/>
          <w:color w:val="4472C4" w:themeColor="accent1"/>
          <w:rtl/>
        </w:rPr>
        <w:t xml:space="preserve">(שצפוי להיות גבוה יותר ב-10% כנתון מתוצר 2021 הניצב על 100,000 ש״ח) </w:t>
      </w:r>
      <w:r w:rsidRPr="00F71DDE">
        <w:rPr>
          <w:rFonts w:ascii="David" w:hAnsi="David" w:cs="David" w:hint="cs"/>
          <w:color w:val="4472C4" w:themeColor="accent1"/>
          <w:rtl/>
        </w:rPr>
        <w:t>יהיה 110,000 ₪.</w:t>
      </w:r>
    </w:p>
    <w:p w14:paraId="4CB70921" w14:textId="445F22A9" w:rsidR="00030C5C" w:rsidRDefault="00030C5C" w:rsidP="00030C5C">
      <w:pPr>
        <w:bidi/>
        <w:spacing w:line="360" w:lineRule="auto"/>
        <w:ind w:left="720"/>
        <w:contextualSpacing/>
        <w:jc w:val="both"/>
        <w:rPr>
          <w:rFonts w:ascii="David" w:hAnsi="David" w:cs="David"/>
          <w:color w:val="4472C4" w:themeColor="accent1"/>
          <w:rtl/>
        </w:rPr>
      </w:pPr>
      <w:r>
        <w:rPr>
          <w:rFonts w:ascii="David" w:hAnsi="David" w:cs="David" w:hint="cs"/>
          <w:color w:val="4472C4" w:themeColor="accent1"/>
          <w:rtl/>
        </w:rPr>
        <w:t xml:space="preserve">בצד ההכנסות </w:t>
      </w:r>
      <w:r>
        <w:rPr>
          <w:rFonts w:ascii="David" w:hAnsi="David" w:cs="David"/>
          <w:color w:val="4472C4" w:themeColor="accent1"/>
          <w:rtl/>
        </w:rPr>
        <w:t>–</w:t>
      </w:r>
      <w:r>
        <w:rPr>
          <w:rFonts w:ascii="David" w:hAnsi="David" w:cs="David" w:hint="cs"/>
          <w:color w:val="4472C4" w:themeColor="accent1"/>
          <w:rtl/>
        </w:rPr>
        <w:t xml:space="preserve"> כנתון, תקבולי המסים מהווים 26% מסכום זה. </w:t>
      </w:r>
    </w:p>
    <w:p w14:paraId="6CAA0C3E" w14:textId="740067BF" w:rsidR="00030C5C" w:rsidRDefault="00030C5C" w:rsidP="00030C5C">
      <w:pPr>
        <w:bidi/>
        <w:spacing w:line="360" w:lineRule="auto"/>
        <w:ind w:left="720"/>
        <w:contextualSpacing/>
        <w:jc w:val="both"/>
        <w:rPr>
          <w:rFonts w:ascii="David" w:hAnsi="David" w:cs="David"/>
          <w:color w:val="4472C4" w:themeColor="accent1"/>
          <w:rtl/>
        </w:rPr>
      </w:pPr>
      <w:r>
        <w:rPr>
          <w:rFonts w:ascii="David" w:hAnsi="David" w:cs="David" w:hint="cs"/>
          <w:color w:val="4472C4" w:themeColor="accent1"/>
          <w:rtl/>
        </w:rPr>
        <w:t xml:space="preserve">הגירעון </w:t>
      </w:r>
      <w:r>
        <w:rPr>
          <w:rFonts w:ascii="David" w:hAnsi="David" w:cs="David"/>
          <w:color w:val="4472C4" w:themeColor="accent1"/>
          <w:rtl/>
        </w:rPr>
        <w:t>–</w:t>
      </w:r>
      <w:r>
        <w:rPr>
          <w:rFonts w:ascii="David" w:hAnsi="David" w:cs="David" w:hint="cs"/>
          <w:color w:val="4472C4" w:themeColor="accent1"/>
          <w:rtl/>
        </w:rPr>
        <w:t xml:space="preserve"> מהווה 3% מסכום זה.</w:t>
      </w:r>
    </w:p>
    <w:p w14:paraId="5D9D329B" w14:textId="0F0CBBE5" w:rsidR="00030C5C" w:rsidRPr="00F71DDE" w:rsidRDefault="00030C5C" w:rsidP="00030C5C">
      <w:pPr>
        <w:bidi/>
        <w:spacing w:line="360" w:lineRule="auto"/>
        <w:ind w:left="720"/>
        <w:contextualSpacing/>
        <w:jc w:val="both"/>
        <w:rPr>
          <w:rFonts w:ascii="David" w:hAnsi="David" w:cs="David"/>
          <w:color w:val="4472C4" w:themeColor="accent1"/>
          <w:rtl/>
        </w:rPr>
      </w:pPr>
      <w:r>
        <w:rPr>
          <w:rFonts w:ascii="David" w:hAnsi="David" w:cs="David" w:hint="cs"/>
          <w:color w:val="4472C4" w:themeColor="accent1"/>
          <w:rtl/>
        </w:rPr>
        <w:t xml:space="preserve">סיכום ההכנסות ממסים והגירעון </w:t>
      </w:r>
      <w:r>
        <w:rPr>
          <w:rFonts w:ascii="David" w:hAnsi="David" w:cs="David"/>
          <w:color w:val="4472C4" w:themeColor="accent1"/>
          <w:rtl/>
        </w:rPr>
        <w:t>–</w:t>
      </w:r>
      <w:r>
        <w:rPr>
          <w:rFonts w:ascii="David" w:hAnsi="David" w:cs="David" w:hint="cs"/>
          <w:color w:val="4472C4" w:themeColor="accent1"/>
          <w:rtl/>
        </w:rPr>
        <w:t xml:space="preserve"> הוא ההוצאה הממשלתית המתוכננת. </w:t>
      </w:r>
    </w:p>
    <w:p w14:paraId="117CA972" w14:textId="77777777" w:rsidR="00F71DDE" w:rsidRPr="00F71DDE" w:rsidRDefault="00F71DDE" w:rsidP="00F71DDE">
      <w:pPr>
        <w:bidi/>
        <w:spacing w:line="360" w:lineRule="auto"/>
        <w:ind w:left="720"/>
        <w:contextualSpacing/>
        <w:jc w:val="both"/>
        <w:rPr>
          <w:rFonts w:ascii="David" w:hAnsi="David" w:cs="David"/>
          <w:u w:val="single"/>
          <w:rtl/>
        </w:rPr>
      </w:pPr>
    </w:p>
    <w:tbl>
      <w:tblPr>
        <w:tblStyle w:val="1"/>
        <w:bidiVisual/>
        <w:tblW w:w="0" w:type="auto"/>
        <w:tblInd w:w="720" w:type="dxa"/>
        <w:tblLook w:val="04A0" w:firstRow="1" w:lastRow="0" w:firstColumn="1" w:lastColumn="0" w:noHBand="0" w:noVBand="1"/>
      </w:tblPr>
      <w:tblGrid>
        <w:gridCol w:w="3823"/>
        <w:gridCol w:w="3753"/>
      </w:tblGrid>
      <w:tr w:rsidR="00F71DDE" w:rsidRPr="00F71DDE" w14:paraId="3D41DF63" w14:textId="77777777" w:rsidTr="008B56A7">
        <w:tc>
          <w:tcPr>
            <w:tcW w:w="7576" w:type="dxa"/>
            <w:gridSpan w:val="2"/>
            <w:shd w:val="clear" w:color="auto" w:fill="B4C6E7" w:themeFill="accent1" w:themeFillTint="66"/>
          </w:tcPr>
          <w:p w14:paraId="767D3AB3" w14:textId="77777777" w:rsidR="00F71DDE" w:rsidRPr="00F71DDE" w:rsidRDefault="00F71DDE" w:rsidP="00F71DDE">
            <w:pPr>
              <w:bidi/>
              <w:spacing w:line="360" w:lineRule="auto"/>
              <w:contextualSpacing/>
              <w:jc w:val="both"/>
              <w:rPr>
                <w:rFonts w:ascii="David" w:hAnsi="David" w:cs="David"/>
                <w:sz w:val="24"/>
                <w:szCs w:val="24"/>
                <w:rtl/>
              </w:rPr>
            </w:pPr>
            <w:r w:rsidRPr="00F71DDE">
              <w:rPr>
                <w:rFonts w:ascii="David" w:hAnsi="David" w:cs="David" w:hint="cs"/>
                <w:sz w:val="24"/>
                <w:szCs w:val="24"/>
                <w:rtl/>
              </w:rPr>
              <w:t>תקציב המדינה המתוכנן לשנת 2022</w:t>
            </w:r>
          </w:p>
        </w:tc>
      </w:tr>
      <w:tr w:rsidR="00F71DDE" w:rsidRPr="00F71DDE" w14:paraId="2433C7D4" w14:textId="77777777" w:rsidTr="008B56A7">
        <w:tc>
          <w:tcPr>
            <w:tcW w:w="3823" w:type="dxa"/>
            <w:shd w:val="clear" w:color="auto" w:fill="B4C6E7" w:themeFill="accent1" w:themeFillTint="66"/>
          </w:tcPr>
          <w:p w14:paraId="2323A445" w14:textId="77777777" w:rsidR="00F71DDE" w:rsidRPr="00F71DDE" w:rsidRDefault="00F71DDE" w:rsidP="00F71DDE">
            <w:pPr>
              <w:bidi/>
              <w:spacing w:line="360" w:lineRule="auto"/>
              <w:contextualSpacing/>
              <w:jc w:val="both"/>
              <w:rPr>
                <w:rFonts w:ascii="David" w:hAnsi="David" w:cs="David"/>
                <w:sz w:val="24"/>
                <w:szCs w:val="24"/>
                <w:rtl/>
              </w:rPr>
            </w:pPr>
            <w:r w:rsidRPr="00F71DDE">
              <w:rPr>
                <w:rFonts w:ascii="David" w:hAnsi="David" w:cs="David" w:hint="cs"/>
                <w:sz w:val="24"/>
                <w:szCs w:val="24"/>
                <w:rtl/>
              </w:rPr>
              <w:t>הכנסות</w:t>
            </w:r>
          </w:p>
        </w:tc>
        <w:tc>
          <w:tcPr>
            <w:tcW w:w="3753" w:type="dxa"/>
            <w:shd w:val="clear" w:color="auto" w:fill="B4C6E7" w:themeFill="accent1" w:themeFillTint="66"/>
          </w:tcPr>
          <w:p w14:paraId="2961B399" w14:textId="77777777" w:rsidR="00F71DDE" w:rsidRPr="00F71DDE" w:rsidRDefault="00F71DDE" w:rsidP="00F71DDE">
            <w:pPr>
              <w:bidi/>
              <w:spacing w:line="360" w:lineRule="auto"/>
              <w:contextualSpacing/>
              <w:jc w:val="both"/>
              <w:rPr>
                <w:rFonts w:ascii="David" w:hAnsi="David" w:cs="David"/>
                <w:sz w:val="24"/>
                <w:szCs w:val="24"/>
                <w:rtl/>
              </w:rPr>
            </w:pPr>
            <w:r w:rsidRPr="00F71DDE">
              <w:rPr>
                <w:rFonts w:ascii="David" w:hAnsi="David" w:cs="David" w:hint="cs"/>
                <w:sz w:val="24"/>
                <w:szCs w:val="24"/>
                <w:rtl/>
              </w:rPr>
              <w:t>הוצאות</w:t>
            </w:r>
          </w:p>
        </w:tc>
      </w:tr>
      <w:tr w:rsidR="00F71DDE" w:rsidRPr="00F71DDE" w14:paraId="153D11F2" w14:textId="77777777" w:rsidTr="008B56A7">
        <w:tc>
          <w:tcPr>
            <w:tcW w:w="3823" w:type="dxa"/>
          </w:tcPr>
          <w:p w14:paraId="7185E249" w14:textId="77777777" w:rsidR="00F71DDE" w:rsidRPr="00F71DDE" w:rsidRDefault="00F71DDE" w:rsidP="00F71DDE">
            <w:pPr>
              <w:bidi/>
              <w:spacing w:line="360" w:lineRule="auto"/>
              <w:contextualSpacing/>
              <w:jc w:val="both"/>
              <w:rPr>
                <w:rFonts w:ascii="David" w:hAnsi="David" w:cs="David"/>
                <w:i/>
                <w:sz w:val="24"/>
                <w:szCs w:val="24"/>
                <w:rtl/>
              </w:rPr>
            </w:pPr>
            <m:oMathPara>
              <m:oMath>
                <m:r>
                  <w:rPr>
                    <w:rFonts w:ascii="Cambria Math" w:hAnsi="Cambria Math" w:cs="David" w:hint="cs"/>
                    <w:sz w:val="24"/>
                    <w:szCs w:val="24"/>
                  </w:rPr>
                  <m:t>T=0.26*110000=28,600</m:t>
                </m:r>
              </m:oMath>
            </m:oMathPara>
          </w:p>
        </w:tc>
        <w:tc>
          <w:tcPr>
            <w:tcW w:w="3753" w:type="dxa"/>
          </w:tcPr>
          <w:p w14:paraId="3846F54B" w14:textId="77777777" w:rsidR="00F71DDE" w:rsidRPr="00F71DDE" w:rsidRDefault="00F71DDE" w:rsidP="00F71DDE">
            <w:pPr>
              <w:bidi/>
              <w:spacing w:line="360" w:lineRule="auto"/>
              <w:contextualSpacing/>
              <w:jc w:val="both"/>
              <w:rPr>
                <w:rFonts w:ascii="David" w:hAnsi="David" w:cs="David"/>
                <w:sz w:val="24"/>
                <w:szCs w:val="24"/>
                <w:rtl/>
              </w:rPr>
            </w:pPr>
            <m:oMathPara>
              <m:oMath>
                <m:r>
                  <w:rPr>
                    <w:rFonts w:ascii="Cambria Math" w:hAnsi="Cambria Math" w:cs="David" w:hint="cs"/>
                    <w:sz w:val="24"/>
                    <w:szCs w:val="24"/>
                  </w:rPr>
                  <m:t>G=31,900</m:t>
                </m:r>
              </m:oMath>
            </m:oMathPara>
          </w:p>
        </w:tc>
      </w:tr>
      <w:tr w:rsidR="00F71DDE" w:rsidRPr="00F71DDE" w14:paraId="4EE03367" w14:textId="77777777" w:rsidTr="008B56A7">
        <w:trPr>
          <w:trHeight w:val="58"/>
        </w:trPr>
        <w:tc>
          <w:tcPr>
            <w:tcW w:w="3823" w:type="dxa"/>
          </w:tcPr>
          <w:p w14:paraId="62E62044" w14:textId="77777777" w:rsidR="00F71DDE" w:rsidRPr="00F71DDE" w:rsidRDefault="00F71DDE" w:rsidP="00F71DDE">
            <w:pPr>
              <w:bidi/>
              <w:spacing w:line="360" w:lineRule="auto"/>
              <w:contextualSpacing/>
              <w:jc w:val="both"/>
              <w:rPr>
                <w:rFonts w:ascii="David" w:hAnsi="David" w:cs="David"/>
                <w:i/>
                <w:sz w:val="24"/>
                <w:szCs w:val="24"/>
                <w:rtl/>
              </w:rPr>
            </w:pPr>
            <m:oMathPara>
              <m:oMath>
                <m:r>
                  <w:rPr>
                    <w:rFonts w:ascii="Cambria Math" w:hAnsi="Cambria Math" w:cs="David" w:hint="cs"/>
                    <w:sz w:val="24"/>
                    <w:szCs w:val="24"/>
                  </w:rPr>
                  <m:t>BD=0.03*110,000=3,300</m:t>
                </m:r>
              </m:oMath>
            </m:oMathPara>
          </w:p>
        </w:tc>
        <w:tc>
          <w:tcPr>
            <w:tcW w:w="3753" w:type="dxa"/>
          </w:tcPr>
          <w:p w14:paraId="3170C91D" w14:textId="77777777" w:rsidR="00F71DDE" w:rsidRPr="00F71DDE" w:rsidRDefault="00F71DDE" w:rsidP="00F71DDE">
            <w:pPr>
              <w:bidi/>
              <w:spacing w:line="360" w:lineRule="auto"/>
              <w:contextualSpacing/>
              <w:jc w:val="both"/>
              <w:rPr>
                <w:rFonts w:ascii="David" w:hAnsi="David" w:cs="David"/>
                <w:sz w:val="24"/>
                <w:szCs w:val="24"/>
                <w:rtl/>
              </w:rPr>
            </w:pPr>
          </w:p>
        </w:tc>
      </w:tr>
    </w:tbl>
    <w:p w14:paraId="0A20D668" w14:textId="77777777" w:rsidR="00F71DDE" w:rsidRPr="00F71DDE" w:rsidRDefault="00F71DDE" w:rsidP="00F71DDE">
      <w:pPr>
        <w:bidi/>
        <w:spacing w:line="360" w:lineRule="auto"/>
        <w:ind w:left="720"/>
        <w:contextualSpacing/>
        <w:jc w:val="both"/>
        <w:rPr>
          <w:rFonts w:ascii="David" w:hAnsi="David" w:cs="David"/>
          <w:u w:val="single"/>
          <w:rtl/>
        </w:rPr>
      </w:pPr>
    </w:p>
    <w:p w14:paraId="28CDFB0C" w14:textId="77777777" w:rsidR="00F71DDE" w:rsidRPr="00F71DDE" w:rsidRDefault="00F71DDE" w:rsidP="00F71DDE">
      <w:pPr>
        <w:bidi/>
        <w:spacing w:line="360" w:lineRule="auto"/>
        <w:ind w:left="720"/>
        <w:contextualSpacing/>
        <w:jc w:val="both"/>
        <w:rPr>
          <w:rFonts w:ascii="David" w:hAnsi="David" w:cs="David"/>
        </w:rPr>
      </w:pPr>
    </w:p>
    <w:p w14:paraId="0124B5BC" w14:textId="77777777" w:rsidR="00F71DDE" w:rsidRDefault="00F71DDE" w:rsidP="00625A6D">
      <w:pPr>
        <w:numPr>
          <w:ilvl w:val="0"/>
          <w:numId w:val="44"/>
        </w:numPr>
        <w:bidi/>
        <w:spacing w:line="360" w:lineRule="auto"/>
        <w:contextualSpacing/>
        <w:jc w:val="both"/>
        <w:rPr>
          <w:rFonts w:ascii="David" w:hAnsi="David" w:cs="David"/>
        </w:rPr>
      </w:pPr>
      <w:r w:rsidRPr="00F71DDE">
        <w:rPr>
          <w:rFonts w:ascii="David" w:hAnsi="David" w:cs="David" w:hint="cs"/>
          <w:rtl/>
        </w:rPr>
        <w:t>בשנת 2022 התברר כי התוצר של מדינה א' עלה בפחות מ-10%. ידוע כי בסוף שנת 2022 (כלומר בתאריך 31.12.2022) עמד יחס החוב תוצר של מדינה א' על 64%. הציגו את תקציב המדינה בפועל לשנת 2022 וחשבו את שיעור השינוי האמתי בתוצר של מדינה א' במהלך שנת 2022. (הערה: חשוב לזכור כי תקבולי הממשלה מהמסים מהווים תמיד 26% מהתוצר) (5 נקודת)</w:t>
      </w:r>
    </w:p>
    <w:p w14:paraId="35647051" w14:textId="77777777" w:rsidR="00030C5C" w:rsidRPr="00F71DDE" w:rsidRDefault="00030C5C" w:rsidP="00030C5C">
      <w:pPr>
        <w:bidi/>
        <w:spacing w:line="360" w:lineRule="auto"/>
        <w:ind w:left="720"/>
        <w:contextualSpacing/>
        <w:jc w:val="both"/>
        <w:rPr>
          <w:rFonts w:ascii="David" w:hAnsi="David" w:cs="David"/>
        </w:rPr>
      </w:pPr>
    </w:p>
    <w:p w14:paraId="785C8D83" w14:textId="77777777" w:rsidR="00F71DDE" w:rsidRPr="00F71DDE" w:rsidRDefault="00F71DDE" w:rsidP="00F71DDE">
      <w:pPr>
        <w:bidi/>
        <w:spacing w:line="360" w:lineRule="auto"/>
        <w:ind w:left="360"/>
        <w:jc w:val="both"/>
        <w:rPr>
          <w:rFonts w:ascii="David" w:hAnsi="David" w:cs="David"/>
          <w:color w:val="4472C4" w:themeColor="accent1"/>
          <w:u w:val="single"/>
          <w:rtl/>
        </w:rPr>
      </w:pPr>
      <w:r w:rsidRPr="00F71DDE">
        <w:rPr>
          <w:rFonts w:ascii="David" w:hAnsi="David" w:cs="David" w:hint="cs"/>
          <w:color w:val="4472C4" w:themeColor="accent1"/>
          <w:u w:val="single"/>
          <w:rtl/>
        </w:rPr>
        <w:t>פתרון לסעיף ב'</w:t>
      </w:r>
    </w:p>
    <w:p w14:paraId="11ADDED8" w14:textId="77777777" w:rsidR="00F71DDE" w:rsidRDefault="00F71DDE" w:rsidP="00F71DDE">
      <w:pPr>
        <w:bidi/>
        <w:spacing w:line="360" w:lineRule="auto"/>
        <w:ind w:left="360"/>
        <w:jc w:val="both"/>
        <w:rPr>
          <w:rFonts w:ascii="David" w:hAnsi="David" w:cs="David"/>
          <w:color w:val="FF0000"/>
          <w:rtl/>
        </w:rPr>
      </w:pPr>
      <w:r w:rsidRPr="00F71DDE">
        <w:rPr>
          <w:rFonts w:ascii="David" w:hAnsi="David" w:cs="David" w:hint="cs"/>
          <w:color w:val="4472C4" w:themeColor="accent1"/>
          <w:rtl/>
        </w:rPr>
        <w:t xml:space="preserve">נסמן את התוצר של שנת 2022 באות </w:t>
      </w:r>
      <w:r w:rsidRPr="00F71DDE">
        <w:rPr>
          <w:rFonts w:ascii="David" w:hAnsi="David" w:cs="David" w:hint="cs"/>
          <w:color w:val="FF0000"/>
        </w:rPr>
        <w:t>X</w:t>
      </w:r>
      <w:r w:rsidRPr="00F71DDE">
        <w:rPr>
          <w:rFonts w:ascii="David" w:hAnsi="David" w:cs="David" w:hint="cs"/>
          <w:color w:val="FF0000"/>
          <w:rtl/>
        </w:rPr>
        <w:t>.</w:t>
      </w:r>
    </w:p>
    <w:p w14:paraId="728A5B49" w14:textId="0BD5BC88" w:rsidR="0031338A" w:rsidRPr="00F71DDE" w:rsidRDefault="0031338A" w:rsidP="0031338A">
      <w:pPr>
        <w:bidi/>
        <w:spacing w:line="360" w:lineRule="auto"/>
        <w:ind w:left="360"/>
        <w:jc w:val="both"/>
        <w:rPr>
          <w:rFonts w:ascii="David" w:hAnsi="David" w:cs="David"/>
          <w:color w:val="4472C4" w:themeColor="accent1"/>
          <w:rtl/>
        </w:rPr>
      </w:pPr>
      <w:r>
        <w:rPr>
          <w:rFonts w:ascii="David" w:hAnsi="David" w:cs="David" w:hint="cs"/>
          <w:color w:val="FF0000"/>
          <w:rtl/>
        </w:rPr>
        <w:t xml:space="preserve">מדוע? הואיל והשינוי בתוצר לא ידוע, איננו יודעים את התוצר בפועל, ולכן הוא נעלם מבחינתי. </w:t>
      </w:r>
    </w:p>
    <w:tbl>
      <w:tblPr>
        <w:tblStyle w:val="1"/>
        <w:bidiVisual/>
        <w:tblW w:w="0" w:type="auto"/>
        <w:tblInd w:w="720" w:type="dxa"/>
        <w:tblLook w:val="04A0" w:firstRow="1" w:lastRow="0" w:firstColumn="1" w:lastColumn="0" w:noHBand="0" w:noVBand="1"/>
      </w:tblPr>
      <w:tblGrid>
        <w:gridCol w:w="3823"/>
        <w:gridCol w:w="3753"/>
      </w:tblGrid>
      <w:tr w:rsidR="00F71DDE" w:rsidRPr="00F71DDE" w14:paraId="0AE45793" w14:textId="77777777" w:rsidTr="008B56A7">
        <w:tc>
          <w:tcPr>
            <w:tcW w:w="7576" w:type="dxa"/>
            <w:gridSpan w:val="2"/>
            <w:shd w:val="clear" w:color="auto" w:fill="B4C6E7" w:themeFill="accent1" w:themeFillTint="66"/>
          </w:tcPr>
          <w:p w14:paraId="564AB3E6"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תקציב המדינה המתוכנן לשנת 2022</w:t>
            </w:r>
          </w:p>
        </w:tc>
      </w:tr>
      <w:tr w:rsidR="00F71DDE" w:rsidRPr="00F71DDE" w14:paraId="64A96B57" w14:textId="77777777" w:rsidTr="008B56A7">
        <w:tc>
          <w:tcPr>
            <w:tcW w:w="3823" w:type="dxa"/>
            <w:shd w:val="clear" w:color="auto" w:fill="B4C6E7" w:themeFill="accent1" w:themeFillTint="66"/>
          </w:tcPr>
          <w:p w14:paraId="75004DC8"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הכנסות</w:t>
            </w:r>
          </w:p>
        </w:tc>
        <w:tc>
          <w:tcPr>
            <w:tcW w:w="3753" w:type="dxa"/>
            <w:shd w:val="clear" w:color="auto" w:fill="B4C6E7" w:themeFill="accent1" w:themeFillTint="66"/>
          </w:tcPr>
          <w:p w14:paraId="27B4F861"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הוצאות</w:t>
            </w:r>
          </w:p>
        </w:tc>
      </w:tr>
      <w:tr w:rsidR="00F71DDE" w:rsidRPr="00F71DDE" w14:paraId="62867868" w14:textId="77777777" w:rsidTr="008B56A7">
        <w:tc>
          <w:tcPr>
            <w:tcW w:w="3823" w:type="dxa"/>
          </w:tcPr>
          <w:p w14:paraId="6F07DB4E" w14:textId="0E289EAE" w:rsidR="00030C5C" w:rsidRPr="00030C5C" w:rsidRDefault="00030C5C" w:rsidP="00F71DDE">
            <w:pPr>
              <w:bidi/>
              <w:spacing w:line="360" w:lineRule="auto"/>
              <w:contextualSpacing/>
              <w:jc w:val="both"/>
              <w:rPr>
                <w:color w:val="4472C4" w:themeColor="accent1"/>
                <w:sz w:val="24"/>
                <w:szCs w:val="24"/>
                <w:rtl/>
              </w:rPr>
            </w:pPr>
            <w:r>
              <w:rPr>
                <w:rFonts w:hint="cs"/>
                <w:color w:val="4472C4" w:themeColor="accent1"/>
                <w:sz w:val="24"/>
                <w:szCs w:val="24"/>
                <w:rtl/>
              </w:rPr>
              <w:t>שלב 2: הצבת גביית מסים כאחוז קבוע מהתוצר שהוא הנעלם</w:t>
            </w:r>
          </w:p>
          <w:p w14:paraId="5287DB18" w14:textId="1BFDB4A5" w:rsidR="00F71DDE" w:rsidRPr="00F71DDE" w:rsidRDefault="00F71DDE" w:rsidP="00030C5C">
            <w:pPr>
              <w:bidi/>
              <w:spacing w:line="360" w:lineRule="auto"/>
              <w:contextualSpacing/>
              <w:jc w:val="both"/>
              <w:rPr>
                <w:rFonts w:ascii="David" w:hAnsi="David" w:cs="David"/>
                <w:i/>
                <w:color w:val="4472C4" w:themeColor="accent1"/>
                <w:sz w:val="24"/>
                <w:szCs w:val="24"/>
              </w:rPr>
            </w:pPr>
            <m:oMathPara>
              <m:oMath>
                <m:r>
                  <w:rPr>
                    <w:rFonts w:ascii="Cambria Math" w:hAnsi="Cambria Math" w:cs="David" w:hint="cs"/>
                    <w:color w:val="4472C4" w:themeColor="accent1"/>
                    <w:sz w:val="24"/>
                    <w:szCs w:val="24"/>
                  </w:rPr>
                  <m:t>T=</m:t>
                </m:r>
                <m:r>
                  <w:rPr>
                    <w:rFonts w:ascii="Cambria Math" w:hAnsi="Cambria Math" w:cs="David" w:hint="cs"/>
                    <w:color w:val="FF0000"/>
                    <w:sz w:val="24"/>
                    <w:szCs w:val="24"/>
                  </w:rPr>
                  <m:t>0.26X</m:t>
                </m:r>
              </m:oMath>
            </m:oMathPara>
          </w:p>
        </w:tc>
        <w:tc>
          <w:tcPr>
            <w:tcW w:w="3753" w:type="dxa"/>
          </w:tcPr>
          <w:p w14:paraId="7CE901D7" w14:textId="330D302B" w:rsidR="00030C5C" w:rsidRPr="00030C5C" w:rsidRDefault="00030C5C" w:rsidP="00F71DDE">
            <w:pPr>
              <w:bidi/>
              <w:spacing w:line="360" w:lineRule="auto"/>
              <w:contextualSpacing/>
              <w:jc w:val="both"/>
              <w:rPr>
                <w:rFonts w:ascii="David" w:hAnsi="David" w:cs="David"/>
                <w:i/>
                <w:color w:val="FF0000"/>
                <w:sz w:val="24"/>
                <w:szCs w:val="24"/>
                <w:rtl/>
              </w:rPr>
            </w:pPr>
            <w:r>
              <w:rPr>
                <w:rFonts w:ascii="David" w:hAnsi="David" w:cs="David" w:hint="cs"/>
                <w:i/>
                <w:color w:val="FF0000"/>
                <w:sz w:val="24"/>
                <w:szCs w:val="24"/>
                <w:rtl/>
              </w:rPr>
              <w:t>שלב 1: נשאר קבוע</w:t>
            </w:r>
          </w:p>
          <w:p w14:paraId="40ED168A" w14:textId="16169F46" w:rsidR="00F71DDE" w:rsidRPr="00F71DDE" w:rsidRDefault="00F71DDE" w:rsidP="00030C5C">
            <w:pPr>
              <w:bidi/>
              <w:spacing w:line="360" w:lineRule="auto"/>
              <w:contextualSpacing/>
              <w:jc w:val="both"/>
              <w:rPr>
                <w:rFonts w:ascii="David" w:hAnsi="David" w:cs="David"/>
                <w:color w:val="4472C4" w:themeColor="accent1"/>
                <w:sz w:val="24"/>
                <w:szCs w:val="24"/>
                <w:rtl/>
              </w:rPr>
            </w:pPr>
            <m:oMathPara>
              <m:oMath>
                <m:r>
                  <w:rPr>
                    <w:rFonts w:ascii="Cambria Math" w:hAnsi="Cambria Math" w:cs="David" w:hint="cs"/>
                    <w:color w:val="FF0000"/>
                    <w:sz w:val="24"/>
                    <w:szCs w:val="24"/>
                  </w:rPr>
                  <m:t>G=31,900</m:t>
                </m:r>
              </m:oMath>
            </m:oMathPara>
          </w:p>
        </w:tc>
      </w:tr>
      <w:tr w:rsidR="00F71DDE" w:rsidRPr="00F71DDE" w14:paraId="1EBEACC4" w14:textId="77777777" w:rsidTr="008B56A7">
        <w:tc>
          <w:tcPr>
            <w:tcW w:w="3823" w:type="dxa"/>
          </w:tcPr>
          <w:p w14:paraId="35ACB34D" w14:textId="27ED202E" w:rsidR="00030C5C" w:rsidRPr="00030C5C" w:rsidRDefault="00030C5C" w:rsidP="00F71DDE">
            <w:pPr>
              <w:bidi/>
              <w:spacing w:line="360" w:lineRule="auto"/>
              <w:contextualSpacing/>
              <w:jc w:val="both"/>
              <w:rPr>
                <w:color w:val="4472C4" w:themeColor="accent1"/>
                <w:sz w:val="24"/>
                <w:szCs w:val="24"/>
                <w:rtl/>
              </w:rPr>
            </w:pPr>
            <w:r>
              <w:rPr>
                <w:rFonts w:hint="cs"/>
                <w:color w:val="4472C4" w:themeColor="accent1"/>
                <w:sz w:val="24"/>
                <w:szCs w:val="24"/>
                <w:rtl/>
              </w:rPr>
              <w:t>השלב 3: הגירעון בתור ההפרש בין סך ההוצאות לסך ההכנסות ממסים</w:t>
            </w:r>
          </w:p>
          <w:p w14:paraId="5BC62A89" w14:textId="475C2964" w:rsidR="00F71DDE" w:rsidRPr="00F71DDE" w:rsidRDefault="00F71DDE" w:rsidP="00030C5C">
            <w:pPr>
              <w:bidi/>
              <w:spacing w:line="360" w:lineRule="auto"/>
              <w:contextualSpacing/>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BD=</m:t>
                </m:r>
                <m:r>
                  <w:rPr>
                    <w:rFonts w:ascii="Cambria Math" w:hAnsi="Cambria Math" w:cs="David" w:hint="cs"/>
                    <w:color w:val="FF0000"/>
                    <w:sz w:val="24"/>
                    <w:szCs w:val="24"/>
                  </w:rPr>
                  <m:t>31900-0.26X</m:t>
                </m:r>
              </m:oMath>
            </m:oMathPara>
          </w:p>
        </w:tc>
        <w:tc>
          <w:tcPr>
            <w:tcW w:w="3753" w:type="dxa"/>
          </w:tcPr>
          <w:p w14:paraId="5C5AB42B"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p>
        </w:tc>
      </w:tr>
    </w:tbl>
    <w:p w14:paraId="13F69833" w14:textId="77777777" w:rsidR="00F71DDE" w:rsidRPr="00F71DDE" w:rsidRDefault="00F71DDE" w:rsidP="00F71DDE">
      <w:pPr>
        <w:bidi/>
        <w:spacing w:line="360" w:lineRule="auto"/>
        <w:ind w:firstLine="720"/>
        <w:jc w:val="both"/>
        <w:rPr>
          <w:rFonts w:ascii="David" w:hAnsi="David" w:cs="David"/>
          <w:color w:val="4472C4" w:themeColor="accent1"/>
          <w:rtl/>
        </w:rPr>
      </w:pPr>
    </w:p>
    <w:p w14:paraId="020B8B98" w14:textId="3E63F16D" w:rsidR="0031338A" w:rsidRDefault="0031338A" w:rsidP="00F71DDE">
      <w:pPr>
        <w:bidi/>
        <w:spacing w:line="360" w:lineRule="auto"/>
        <w:ind w:firstLine="720"/>
        <w:jc w:val="both"/>
        <w:rPr>
          <w:rFonts w:ascii="David" w:hAnsi="David" w:cs="David"/>
          <w:color w:val="4472C4" w:themeColor="accent1"/>
          <w:rtl/>
        </w:rPr>
      </w:pPr>
      <w:r>
        <w:rPr>
          <w:rFonts w:ascii="David" w:hAnsi="David" w:cs="David" w:hint="cs"/>
          <w:color w:val="4472C4" w:themeColor="accent1"/>
          <w:rtl/>
        </w:rPr>
        <w:t xml:space="preserve">אם ידוע שהתוצר ב-2021 (שנה קודמת) היה 100,000 ויחס החוב מהתוצר הוא 60% (נתון), הרי </w:t>
      </w:r>
    </w:p>
    <w:p w14:paraId="76398A75" w14:textId="1B31C9B4" w:rsidR="00F71DDE" w:rsidRPr="00F71DDE" w:rsidRDefault="0031338A" w:rsidP="0031338A">
      <w:pPr>
        <w:bidi/>
        <w:spacing w:line="360" w:lineRule="auto"/>
        <w:ind w:firstLine="720"/>
        <w:jc w:val="both"/>
        <w:rPr>
          <w:rFonts w:ascii="David" w:hAnsi="David" w:cs="David"/>
          <w:color w:val="4472C4" w:themeColor="accent1"/>
          <w:rtl/>
        </w:rPr>
      </w:pPr>
      <w:r>
        <w:rPr>
          <w:rFonts w:ascii="David" w:hAnsi="David" w:cs="David" w:hint="cs"/>
          <w:color w:val="4472C4" w:themeColor="accent1"/>
          <w:rtl/>
        </w:rPr>
        <w:t>ש</w:t>
      </w:r>
      <w:r w:rsidR="00F71DDE" w:rsidRPr="00F71DDE">
        <w:rPr>
          <w:rFonts w:ascii="David" w:hAnsi="David" w:cs="David" w:hint="cs"/>
          <w:color w:val="4472C4" w:themeColor="accent1"/>
          <w:rtl/>
        </w:rPr>
        <w:t>בסוף שנת 2021 החוב של מדינה א' היה 60,000 ₪.</w:t>
      </w:r>
    </w:p>
    <w:p w14:paraId="6E3F6775" w14:textId="77777777" w:rsidR="0031338A" w:rsidRDefault="0031338A" w:rsidP="00F71DDE">
      <w:pPr>
        <w:bidi/>
        <w:spacing w:line="360" w:lineRule="auto"/>
        <w:ind w:firstLine="720"/>
        <w:jc w:val="both"/>
        <w:rPr>
          <w:rFonts w:ascii="David" w:hAnsi="David" w:cs="David"/>
          <w:color w:val="4472C4" w:themeColor="accent1"/>
          <w:rtl/>
        </w:rPr>
      </w:pPr>
    </w:p>
    <w:p w14:paraId="1881919C" w14:textId="034C0BED" w:rsidR="00F71DDE" w:rsidRDefault="00F71DDE" w:rsidP="0031338A">
      <w:pPr>
        <w:bidi/>
        <w:spacing w:line="360" w:lineRule="auto"/>
        <w:ind w:firstLine="720"/>
        <w:jc w:val="both"/>
        <w:rPr>
          <w:rFonts w:ascii="David" w:hAnsi="David" w:cs="David"/>
          <w:color w:val="FF0000"/>
          <w:rtl/>
        </w:rPr>
      </w:pPr>
      <w:r w:rsidRPr="00F71DDE">
        <w:rPr>
          <w:rFonts w:ascii="David" w:hAnsi="David" w:cs="David" w:hint="cs"/>
          <w:color w:val="4472C4" w:themeColor="accent1"/>
          <w:rtl/>
        </w:rPr>
        <w:t>בסוף שנת 2022 החוב של מדינה א' הוא</w:t>
      </w:r>
      <w:r w:rsidR="0031338A">
        <w:rPr>
          <w:rFonts w:ascii="David" w:hAnsi="David" w:cs="David" w:hint="cs"/>
          <w:color w:val="4472C4" w:themeColor="accent1"/>
          <w:rtl/>
        </w:rPr>
        <w:t xml:space="preserve"> כנתון 64% מהתוצר הלא ידוע כלומר:</w:t>
      </w:r>
      <w:r w:rsidRPr="00F71DDE">
        <w:rPr>
          <w:rFonts w:ascii="David" w:hAnsi="David" w:cs="David" w:hint="cs"/>
          <w:color w:val="4472C4" w:themeColor="accent1"/>
          <w:rtl/>
        </w:rPr>
        <w:t xml:space="preserve"> </w:t>
      </w:r>
      <m:oMath>
        <m:r>
          <w:rPr>
            <w:rFonts w:ascii="Cambria Math" w:hAnsi="Cambria Math" w:cs="David" w:hint="cs"/>
            <w:color w:val="FF0000"/>
          </w:rPr>
          <m:t>0.64X</m:t>
        </m:r>
      </m:oMath>
    </w:p>
    <w:p w14:paraId="31F51E86" w14:textId="77777777" w:rsidR="0031338A" w:rsidRDefault="0031338A" w:rsidP="0031338A">
      <w:pPr>
        <w:bidi/>
        <w:spacing w:line="360" w:lineRule="auto"/>
        <w:ind w:firstLine="720"/>
        <w:jc w:val="both"/>
        <w:rPr>
          <w:rFonts w:ascii="David" w:hAnsi="David" w:cs="David"/>
          <w:color w:val="FF0000"/>
          <w:rtl/>
        </w:rPr>
      </w:pPr>
    </w:p>
    <w:p w14:paraId="12BE816D" w14:textId="1C66A91F" w:rsidR="0031338A" w:rsidRDefault="0031338A" w:rsidP="0031338A">
      <w:pPr>
        <w:bidi/>
        <w:spacing w:line="360" w:lineRule="auto"/>
        <w:ind w:firstLine="720"/>
        <w:jc w:val="both"/>
        <w:rPr>
          <w:rFonts w:ascii="David" w:hAnsi="David" w:cs="David"/>
          <w:color w:val="FF0000"/>
          <w:rtl/>
        </w:rPr>
      </w:pPr>
      <w:r>
        <w:rPr>
          <w:rFonts w:ascii="David" w:hAnsi="David" w:cs="David" w:hint="cs"/>
          <w:color w:val="FF0000"/>
          <w:rtl/>
        </w:rPr>
        <w:t xml:space="preserve">טענה: החוב לתום 2022 שהוא </w:t>
      </w:r>
      <w:r>
        <w:rPr>
          <w:rFonts w:ascii="David" w:hAnsi="David" w:cs="David"/>
          <w:color w:val="FF0000"/>
        </w:rPr>
        <w:t>X</w:t>
      </w:r>
      <w:r>
        <w:rPr>
          <w:rFonts w:ascii="David" w:hAnsi="David" w:cs="David" w:hint="cs"/>
          <w:color w:val="FF0000"/>
          <w:rtl/>
        </w:rPr>
        <w:t xml:space="preserve"> 0.64   כמובן גם שווה לחוב לתום 2021 בתוספת הגירעון של 2022. </w:t>
      </w:r>
    </w:p>
    <w:p w14:paraId="6A98B469" w14:textId="77777777" w:rsidR="0031338A" w:rsidRDefault="0031338A" w:rsidP="0031338A">
      <w:pPr>
        <w:bidi/>
        <w:spacing w:line="360" w:lineRule="auto"/>
        <w:ind w:firstLine="720"/>
        <w:jc w:val="both"/>
        <w:rPr>
          <w:rFonts w:ascii="David" w:hAnsi="David" w:cs="David"/>
          <w:i/>
          <w:color w:val="4472C4" w:themeColor="accent1"/>
          <w:rtl/>
        </w:rPr>
      </w:pPr>
    </w:p>
    <w:p w14:paraId="316FF2A3" w14:textId="72AC4116" w:rsidR="0031338A" w:rsidRPr="00F71DDE" w:rsidRDefault="0031338A" w:rsidP="0031338A">
      <w:pPr>
        <w:bidi/>
        <w:spacing w:line="360" w:lineRule="auto"/>
        <w:ind w:firstLine="720"/>
        <w:jc w:val="both"/>
        <w:rPr>
          <w:rFonts w:ascii="David" w:hAnsi="David" w:cs="David"/>
          <w:i/>
          <w:color w:val="4472C4" w:themeColor="accent1"/>
          <w:rtl/>
        </w:rPr>
      </w:pPr>
      <w:r>
        <w:rPr>
          <w:rFonts w:ascii="David" w:hAnsi="David" w:cs="David" w:hint="cs"/>
          <w:i/>
          <w:color w:val="4472C4" w:themeColor="accent1"/>
          <w:rtl/>
        </w:rPr>
        <w:t>לכן מתקיימת המשוואה:</w:t>
      </w:r>
    </w:p>
    <w:p w14:paraId="3DBBBEC0" w14:textId="77777777" w:rsidR="00F71DDE" w:rsidRPr="0031338A" w:rsidRDefault="00F71DDE" w:rsidP="00F71DDE">
      <w:pPr>
        <w:bidi/>
        <w:spacing w:line="360" w:lineRule="auto"/>
        <w:ind w:firstLine="720"/>
        <w:jc w:val="both"/>
        <w:rPr>
          <w:rFonts w:ascii="David" w:eastAsiaTheme="minorEastAsia" w:hAnsi="David" w:cs="David"/>
          <w:i/>
          <w:color w:val="4472C4" w:themeColor="accent1"/>
          <w:rtl/>
        </w:rPr>
      </w:pPr>
      <m:oMathPara>
        <m:oMath>
          <m:r>
            <w:rPr>
              <w:rFonts w:ascii="Cambria Math" w:hAnsi="Cambria Math" w:cs="David" w:hint="cs"/>
              <w:color w:val="4472C4" w:themeColor="accent1"/>
            </w:rPr>
            <m:t>60000+</m:t>
          </m:r>
          <m:r>
            <w:rPr>
              <w:rFonts w:ascii="Cambria Math" w:hAnsi="Cambria Math" w:cs="David" w:hint="cs"/>
              <w:color w:val="FF0000"/>
            </w:rPr>
            <m:t>31900-0.26X</m:t>
          </m:r>
          <m:r>
            <w:rPr>
              <w:rFonts w:ascii="Cambria Math" w:hAnsi="Cambria Math" w:cs="David" w:hint="cs"/>
              <w:color w:val="4472C4" w:themeColor="accent1"/>
            </w:rPr>
            <m:t>=0.64X</m:t>
          </m:r>
        </m:oMath>
      </m:oMathPara>
    </w:p>
    <w:p w14:paraId="0E1CA501" w14:textId="56651C4F" w:rsidR="0031338A" w:rsidRDefault="0031338A" w:rsidP="0031338A">
      <w:pPr>
        <w:bidi/>
        <w:spacing w:line="360" w:lineRule="auto"/>
        <w:ind w:firstLine="720"/>
        <w:jc w:val="both"/>
        <w:rPr>
          <w:rFonts w:ascii="David" w:eastAsiaTheme="minorEastAsia" w:hAnsi="David" w:cs="David"/>
          <w:i/>
          <w:color w:val="4472C4" w:themeColor="accent1"/>
          <w:rtl/>
        </w:rPr>
      </w:pPr>
      <w:r>
        <w:rPr>
          <w:rFonts w:ascii="David" w:eastAsiaTheme="minorEastAsia" w:hAnsi="David" w:cs="David" w:hint="cs"/>
          <w:i/>
          <w:color w:val="4472C4" w:themeColor="accent1"/>
          <w:rtl/>
        </w:rPr>
        <w:t xml:space="preserve">כאשר: 60,000 זה החוב של 2021. </w:t>
      </w:r>
    </w:p>
    <w:p w14:paraId="7DE9390D" w14:textId="0DEBF96C" w:rsidR="0031338A" w:rsidRDefault="0031338A" w:rsidP="0031338A">
      <w:pPr>
        <w:bidi/>
        <w:spacing w:line="360" w:lineRule="auto"/>
        <w:ind w:firstLine="720"/>
        <w:jc w:val="both"/>
        <w:rPr>
          <w:rFonts w:ascii="David" w:eastAsiaTheme="minorEastAsia" w:hAnsi="David" w:cs="David"/>
          <w:i/>
          <w:color w:val="FF0000"/>
          <w:rtl/>
        </w:rPr>
      </w:pPr>
      <w:r>
        <w:rPr>
          <w:rFonts w:ascii="David" w:eastAsiaTheme="minorEastAsia" w:hAnsi="David" w:cs="David" w:hint="cs"/>
          <w:i/>
          <w:color w:val="4472C4" w:themeColor="accent1"/>
          <w:rtl/>
        </w:rPr>
        <w:t>ה-</w:t>
      </w:r>
      <m:oMath>
        <m:r>
          <w:rPr>
            <w:rFonts w:ascii="Cambria Math" w:hAnsi="Cambria Math" w:cs="David" w:hint="cs"/>
            <w:color w:val="FF0000"/>
          </w:rPr>
          <m:t>31900-0.26X</m:t>
        </m:r>
      </m:oMath>
      <w:r>
        <w:rPr>
          <w:rFonts w:ascii="David" w:eastAsiaTheme="minorEastAsia" w:hAnsi="David" w:cs="David" w:hint="cs"/>
          <w:i/>
          <w:color w:val="FF0000"/>
          <w:rtl/>
        </w:rPr>
        <w:t xml:space="preserve"> זה הגירעון של 2022. </w:t>
      </w:r>
    </w:p>
    <w:p w14:paraId="2AE04C32" w14:textId="32C8D1A8" w:rsidR="0031338A" w:rsidRDefault="0031338A" w:rsidP="0031338A">
      <w:pPr>
        <w:bidi/>
        <w:spacing w:line="360" w:lineRule="auto"/>
        <w:ind w:firstLine="720"/>
        <w:jc w:val="both"/>
        <w:rPr>
          <w:rFonts w:ascii="David" w:eastAsiaTheme="minorEastAsia" w:hAnsi="David" w:cs="David"/>
          <w:i/>
          <w:color w:val="4472C4" w:themeColor="accent1"/>
          <w:rtl/>
        </w:rPr>
      </w:pPr>
      <w:r>
        <w:rPr>
          <w:rFonts w:ascii="David" w:eastAsiaTheme="minorEastAsia" w:hAnsi="David" w:cs="David" w:hint="cs"/>
          <w:i/>
          <w:color w:val="FF0000"/>
          <w:rtl/>
        </w:rPr>
        <w:t>ו-</w:t>
      </w:r>
      <m:oMath>
        <m:r>
          <w:rPr>
            <w:rFonts w:ascii="Cambria Math" w:hAnsi="Cambria Math" w:cs="David" w:hint="cs"/>
            <w:color w:val="4472C4" w:themeColor="accent1"/>
          </w:rPr>
          <m:t>0.64X</m:t>
        </m:r>
      </m:oMath>
      <w:r>
        <w:rPr>
          <w:rFonts w:ascii="David" w:eastAsiaTheme="minorEastAsia" w:hAnsi="David" w:cs="David" w:hint="cs"/>
          <w:i/>
          <w:color w:val="4472C4" w:themeColor="accent1"/>
          <w:rtl/>
        </w:rPr>
        <w:t xml:space="preserve"> זה סך החוב.</w:t>
      </w:r>
    </w:p>
    <w:p w14:paraId="2AD92658" w14:textId="77777777" w:rsidR="0031338A" w:rsidRDefault="0031338A" w:rsidP="0031338A">
      <w:pPr>
        <w:bidi/>
        <w:spacing w:line="360" w:lineRule="auto"/>
        <w:ind w:firstLine="720"/>
        <w:jc w:val="both"/>
        <w:rPr>
          <w:rFonts w:ascii="David" w:eastAsiaTheme="minorEastAsia" w:hAnsi="David" w:cs="David"/>
          <w:i/>
          <w:color w:val="4472C4" w:themeColor="accent1"/>
          <w:rtl/>
        </w:rPr>
      </w:pPr>
    </w:p>
    <w:p w14:paraId="1F3C409E" w14:textId="48939802" w:rsidR="0031338A" w:rsidRPr="00F71DDE" w:rsidRDefault="0031338A" w:rsidP="0031338A">
      <w:pPr>
        <w:bidi/>
        <w:spacing w:line="360" w:lineRule="auto"/>
        <w:ind w:firstLine="720"/>
        <w:jc w:val="both"/>
        <w:rPr>
          <w:rFonts w:ascii="David" w:eastAsiaTheme="minorEastAsia" w:hAnsi="David" w:cs="David"/>
          <w:i/>
          <w:color w:val="4472C4" w:themeColor="accent1"/>
          <w:rtl/>
        </w:rPr>
      </w:pPr>
      <w:r>
        <w:rPr>
          <w:rFonts w:ascii="David" w:eastAsiaTheme="minorEastAsia" w:hAnsi="David" w:cs="David" w:hint="cs"/>
          <w:i/>
          <w:color w:val="4472C4" w:themeColor="accent1"/>
          <w:rtl/>
        </w:rPr>
        <w:t>פותרים משוואה מדהימה ומגלים את התוצר בפועל, שממנו ייגזר התקציב בפועל:</w:t>
      </w:r>
    </w:p>
    <w:p w14:paraId="6691A49D" w14:textId="77777777" w:rsidR="00F71DDE" w:rsidRPr="0031338A" w:rsidRDefault="00F71DDE" w:rsidP="00F71DDE">
      <w:pPr>
        <w:bidi/>
        <w:spacing w:line="360" w:lineRule="auto"/>
        <w:ind w:firstLine="720"/>
        <w:jc w:val="both"/>
        <w:rPr>
          <w:rFonts w:ascii="David" w:eastAsiaTheme="minorEastAsia" w:hAnsi="David" w:cs="David"/>
          <w:i/>
          <w:color w:val="4472C4" w:themeColor="accent1"/>
          <w:rtl/>
        </w:rPr>
      </w:pPr>
      <m:oMathPara>
        <m:oMath>
          <m:r>
            <w:rPr>
              <w:rFonts w:ascii="Cambria Math" w:eastAsiaTheme="minorEastAsia" w:hAnsi="Cambria Math" w:cs="David" w:hint="cs"/>
              <w:color w:val="4472C4" w:themeColor="accent1"/>
            </w:rPr>
            <m:t>X=102,111</m:t>
          </m:r>
        </m:oMath>
      </m:oMathPara>
    </w:p>
    <w:p w14:paraId="3B26AF30" w14:textId="77777777" w:rsidR="0031338A" w:rsidRDefault="0031338A" w:rsidP="0031338A">
      <w:pPr>
        <w:bidi/>
        <w:spacing w:line="360" w:lineRule="auto"/>
        <w:ind w:firstLine="720"/>
        <w:jc w:val="both"/>
        <w:rPr>
          <w:rFonts w:ascii="David" w:eastAsiaTheme="minorEastAsia" w:hAnsi="David" w:cs="David"/>
          <w:i/>
          <w:color w:val="4472C4" w:themeColor="accent1"/>
          <w:rtl/>
        </w:rPr>
      </w:pPr>
    </w:p>
    <w:p w14:paraId="7C407F36" w14:textId="77777777" w:rsidR="0031338A" w:rsidRPr="00F71DDE" w:rsidRDefault="0031338A" w:rsidP="0031338A">
      <w:pPr>
        <w:bidi/>
        <w:spacing w:line="360" w:lineRule="auto"/>
        <w:ind w:firstLine="720"/>
        <w:jc w:val="both"/>
        <w:rPr>
          <w:rFonts w:ascii="David" w:eastAsiaTheme="minorEastAsia" w:hAnsi="David" w:cs="David"/>
          <w:i/>
          <w:color w:val="4472C4" w:themeColor="accent1"/>
        </w:rPr>
      </w:pPr>
    </w:p>
    <w:tbl>
      <w:tblPr>
        <w:tblStyle w:val="1"/>
        <w:bidiVisual/>
        <w:tblW w:w="0" w:type="auto"/>
        <w:tblInd w:w="720" w:type="dxa"/>
        <w:tblLook w:val="04A0" w:firstRow="1" w:lastRow="0" w:firstColumn="1" w:lastColumn="0" w:noHBand="0" w:noVBand="1"/>
      </w:tblPr>
      <w:tblGrid>
        <w:gridCol w:w="3823"/>
        <w:gridCol w:w="3753"/>
      </w:tblGrid>
      <w:tr w:rsidR="00F71DDE" w:rsidRPr="00F71DDE" w14:paraId="4A85AADA" w14:textId="77777777" w:rsidTr="008B56A7">
        <w:tc>
          <w:tcPr>
            <w:tcW w:w="7576" w:type="dxa"/>
            <w:gridSpan w:val="2"/>
            <w:shd w:val="clear" w:color="auto" w:fill="B4C6E7" w:themeFill="accent1" w:themeFillTint="66"/>
          </w:tcPr>
          <w:p w14:paraId="7C650535"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תקציב המדינה המתוכנן לשנת 2022</w:t>
            </w:r>
          </w:p>
        </w:tc>
      </w:tr>
      <w:tr w:rsidR="00F71DDE" w:rsidRPr="00F71DDE" w14:paraId="7E3DC003" w14:textId="77777777" w:rsidTr="008B56A7">
        <w:tc>
          <w:tcPr>
            <w:tcW w:w="3823" w:type="dxa"/>
            <w:shd w:val="clear" w:color="auto" w:fill="B4C6E7" w:themeFill="accent1" w:themeFillTint="66"/>
          </w:tcPr>
          <w:p w14:paraId="04F85CEB"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הכנסות</w:t>
            </w:r>
          </w:p>
        </w:tc>
        <w:tc>
          <w:tcPr>
            <w:tcW w:w="3753" w:type="dxa"/>
            <w:shd w:val="clear" w:color="auto" w:fill="B4C6E7" w:themeFill="accent1" w:themeFillTint="66"/>
          </w:tcPr>
          <w:p w14:paraId="4711502E"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הוצאות</w:t>
            </w:r>
          </w:p>
        </w:tc>
      </w:tr>
      <w:tr w:rsidR="00F71DDE" w:rsidRPr="00F71DDE" w14:paraId="7122A504" w14:textId="77777777" w:rsidTr="008B56A7">
        <w:tc>
          <w:tcPr>
            <w:tcW w:w="3823" w:type="dxa"/>
          </w:tcPr>
          <w:p w14:paraId="21FC21FC" w14:textId="77777777" w:rsidR="00F71DDE" w:rsidRPr="00F71DDE" w:rsidRDefault="00F71DDE" w:rsidP="00F71DDE">
            <w:pPr>
              <w:bidi/>
              <w:spacing w:line="360" w:lineRule="auto"/>
              <w:contextualSpacing/>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T=0.26*102,111=26,549</m:t>
                </m:r>
              </m:oMath>
            </m:oMathPara>
          </w:p>
        </w:tc>
        <w:tc>
          <w:tcPr>
            <w:tcW w:w="3753" w:type="dxa"/>
          </w:tcPr>
          <w:p w14:paraId="60B093CA"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G=31,900</m:t>
                </m:r>
              </m:oMath>
            </m:oMathPara>
          </w:p>
        </w:tc>
      </w:tr>
      <w:tr w:rsidR="00F71DDE" w:rsidRPr="00F71DDE" w14:paraId="1D3905EC" w14:textId="77777777" w:rsidTr="008B56A7">
        <w:tc>
          <w:tcPr>
            <w:tcW w:w="3823" w:type="dxa"/>
          </w:tcPr>
          <w:p w14:paraId="5921753A" w14:textId="77777777" w:rsidR="00F71DDE" w:rsidRPr="00F71DDE" w:rsidRDefault="00F71DDE" w:rsidP="00F71DDE">
            <w:pPr>
              <w:bidi/>
              <w:spacing w:line="360" w:lineRule="auto"/>
              <w:contextualSpacing/>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BD=5351</m:t>
                </m:r>
              </m:oMath>
            </m:oMathPara>
          </w:p>
        </w:tc>
        <w:tc>
          <w:tcPr>
            <w:tcW w:w="3753" w:type="dxa"/>
          </w:tcPr>
          <w:p w14:paraId="739B05C3"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p>
        </w:tc>
      </w:tr>
    </w:tbl>
    <w:p w14:paraId="0DCECAAB" w14:textId="77777777" w:rsidR="00F71DDE" w:rsidRPr="00F71DDE" w:rsidRDefault="00F71DDE" w:rsidP="00314C4C">
      <w:pPr>
        <w:bidi/>
        <w:spacing w:line="360" w:lineRule="auto"/>
        <w:jc w:val="both"/>
        <w:rPr>
          <w:rFonts w:ascii="David" w:eastAsiaTheme="minorEastAsia" w:hAnsi="David" w:cs="David"/>
          <w:i/>
          <w:color w:val="4472C4" w:themeColor="accent1"/>
          <w:rtl/>
        </w:rPr>
      </w:pPr>
    </w:p>
    <w:p w14:paraId="5141A962" w14:textId="77777777" w:rsidR="00F71DDE" w:rsidRPr="00F71DDE" w:rsidRDefault="00F71DDE" w:rsidP="00F71DDE">
      <w:pPr>
        <w:bidi/>
        <w:spacing w:line="360" w:lineRule="auto"/>
        <w:ind w:firstLine="720"/>
        <w:jc w:val="both"/>
        <w:rPr>
          <w:rFonts w:ascii="David" w:hAnsi="David" w:cs="David"/>
          <w:color w:val="4472C4" w:themeColor="accent1"/>
          <w:rtl/>
        </w:rPr>
      </w:pPr>
      <w:r w:rsidRPr="00F71DDE">
        <w:rPr>
          <w:rFonts w:ascii="David" w:hAnsi="David" w:cs="David" w:hint="cs"/>
          <w:color w:val="4472C4" w:themeColor="accent1"/>
          <w:rtl/>
        </w:rPr>
        <w:t>(תשובה: התוצר 102.1111)</w:t>
      </w:r>
    </w:p>
    <w:p w14:paraId="5F0BF555" w14:textId="77777777" w:rsidR="00F71DDE" w:rsidRPr="00F71DDE" w:rsidRDefault="00F71DDE" w:rsidP="00F71DDE">
      <w:pPr>
        <w:shd w:val="clear" w:color="auto" w:fill="FFFFFF"/>
        <w:bidi/>
        <w:spacing w:line="360" w:lineRule="auto"/>
        <w:jc w:val="both"/>
        <w:rPr>
          <w:rFonts w:ascii="David" w:hAnsi="David" w:cs="David"/>
          <w:b/>
          <w:bCs/>
          <w:u w:val="single"/>
          <w:rtl/>
        </w:rPr>
      </w:pPr>
    </w:p>
    <w:p w14:paraId="01D93E8B" w14:textId="77777777" w:rsidR="00F71DDE" w:rsidRPr="00F71DDE" w:rsidRDefault="00F71DDE" w:rsidP="00F71DDE">
      <w:pPr>
        <w:bidi/>
        <w:spacing w:line="360" w:lineRule="auto"/>
        <w:jc w:val="both"/>
        <w:rPr>
          <w:rFonts w:ascii="David" w:eastAsia="Calibri" w:hAnsi="David" w:cs="David"/>
          <w:b/>
          <w:bCs/>
          <w:u w:val="single"/>
          <w:rtl/>
        </w:rPr>
      </w:pPr>
    </w:p>
    <w:p w14:paraId="557C9980" w14:textId="77777777" w:rsidR="00314C4C" w:rsidRPr="00314C4C" w:rsidRDefault="00314C4C">
      <w:pPr>
        <w:rPr>
          <w:rFonts w:ascii="David" w:eastAsia="Calibri" w:hAnsi="David" w:cs="David"/>
          <w:b/>
          <w:bCs/>
          <w:rtl/>
        </w:rPr>
      </w:pPr>
      <w:r w:rsidRPr="00314C4C">
        <w:rPr>
          <w:rFonts w:ascii="David" w:eastAsia="Calibri" w:hAnsi="David" w:cs="David"/>
          <w:b/>
          <w:bCs/>
          <w:rtl/>
        </w:rPr>
        <w:br w:type="page"/>
      </w:r>
    </w:p>
    <w:p w14:paraId="0640FE77" w14:textId="6D118DDF" w:rsidR="00F71DDE" w:rsidRPr="00F71DDE" w:rsidRDefault="00F71DDE" w:rsidP="00F71DDE">
      <w:pPr>
        <w:bidi/>
        <w:spacing w:line="360" w:lineRule="auto"/>
        <w:jc w:val="both"/>
        <w:rPr>
          <w:rFonts w:ascii="David" w:eastAsia="Calibri" w:hAnsi="David" w:cs="David"/>
          <w:b/>
          <w:bCs/>
          <w:u w:val="single"/>
          <w:rtl/>
        </w:rPr>
      </w:pPr>
      <w:r w:rsidRPr="00F71DDE">
        <w:rPr>
          <w:rFonts w:ascii="David" w:eastAsia="Calibri" w:hAnsi="David" w:cs="David" w:hint="cs"/>
          <w:b/>
          <w:bCs/>
          <w:u w:val="single"/>
          <w:rtl/>
        </w:rPr>
        <w:lastRenderedPageBreak/>
        <w:t>שאלה 4</w:t>
      </w:r>
    </w:p>
    <w:p w14:paraId="013EB51C" w14:textId="25AF1D1C" w:rsidR="0031338A" w:rsidRDefault="0031338A" w:rsidP="00F71DDE">
      <w:pPr>
        <w:bidi/>
        <w:spacing w:line="360" w:lineRule="auto"/>
        <w:jc w:val="both"/>
        <w:rPr>
          <w:rFonts w:ascii="David" w:eastAsia="Calibri" w:hAnsi="David" w:cs="David"/>
          <w:rtl/>
        </w:rPr>
      </w:pPr>
      <w:r w:rsidRPr="0031338A">
        <w:rPr>
          <w:rFonts w:ascii="David" w:eastAsia="Calibri" w:hAnsi="David" w:cs="David"/>
          <w:noProof/>
          <w:rtl/>
        </w:rPr>
        <w:drawing>
          <wp:inline distT="0" distB="0" distL="0" distR="0" wp14:anchorId="49FC78FD" wp14:editId="75BA5620">
            <wp:extent cx="1016000" cy="1041400"/>
            <wp:effectExtent l="0" t="0" r="0" b="0"/>
            <wp:docPr id="45467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78947" name=""/>
                    <pic:cNvPicPr/>
                  </pic:nvPicPr>
                  <pic:blipFill>
                    <a:blip r:embed="rId19"/>
                    <a:stretch>
                      <a:fillRect/>
                    </a:stretch>
                  </pic:blipFill>
                  <pic:spPr>
                    <a:xfrm>
                      <a:off x="0" y="0"/>
                      <a:ext cx="1016000" cy="1041400"/>
                    </a:xfrm>
                    <a:prstGeom prst="rect">
                      <a:avLst/>
                    </a:prstGeom>
                  </pic:spPr>
                </pic:pic>
              </a:graphicData>
            </a:graphic>
          </wp:inline>
        </w:drawing>
      </w:r>
    </w:p>
    <w:p w14:paraId="066ED5E8" w14:textId="6739878E" w:rsidR="00F71DDE" w:rsidRPr="00F71DDE" w:rsidRDefault="00F71DDE" w:rsidP="0031338A">
      <w:pPr>
        <w:bidi/>
        <w:spacing w:line="360" w:lineRule="auto"/>
        <w:jc w:val="both"/>
        <w:rPr>
          <w:rFonts w:ascii="David" w:eastAsia="Calibri" w:hAnsi="David" w:cs="David"/>
          <w:rtl/>
        </w:rPr>
      </w:pPr>
      <w:r w:rsidRPr="00F71DDE">
        <w:rPr>
          <w:rFonts w:ascii="David" w:eastAsia="Calibri" w:hAnsi="David" w:cs="David" w:hint="cs"/>
          <w:rtl/>
        </w:rPr>
        <w:t>בסוף שנת 2021 עמד יחס החוב תוצר של ישראל על 69%.</w:t>
      </w:r>
      <w:r w:rsidR="0031338A">
        <w:rPr>
          <w:rFonts w:ascii="David" w:eastAsia="Calibri" w:hAnsi="David" w:cs="David" w:hint="cs"/>
          <w:rtl/>
        </w:rPr>
        <w:t xml:space="preserve"> והתוצר ב-2021 היא 1,000. </w:t>
      </w:r>
    </w:p>
    <w:p w14:paraId="6510D202" w14:textId="77777777" w:rsidR="00F71DDE" w:rsidRPr="00F71DDE" w:rsidRDefault="00F71DDE" w:rsidP="00F71DDE">
      <w:pPr>
        <w:bidi/>
        <w:spacing w:line="360" w:lineRule="auto"/>
        <w:jc w:val="both"/>
        <w:rPr>
          <w:rFonts w:ascii="David" w:eastAsia="Calibri" w:hAnsi="David" w:cs="David"/>
          <w:rtl/>
        </w:rPr>
      </w:pPr>
      <w:r w:rsidRPr="00F71DDE">
        <w:rPr>
          <w:rFonts w:ascii="David" w:eastAsia="Calibri" w:hAnsi="David" w:cs="David" w:hint="cs"/>
          <w:rtl/>
        </w:rPr>
        <w:t>להלן נתונים חלקיים מדוח התחזית המקרו כלכלית של בנק ישראל שפורסם לאחרונה.</w:t>
      </w:r>
    </w:p>
    <w:p w14:paraId="5EF4EBA6" w14:textId="77777777" w:rsidR="0031338A" w:rsidRPr="0031338A" w:rsidRDefault="00F71DDE" w:rsidP="00625A6D">
      <w:pPr>
        <w:pStyle w:val="ListParagraph"/>
        <w:numPr>
          <w:ilvl w:val="0"/>
          <w:numId w:val="46"/>
        </w:numPr>
        <w:bidi/>
        <w:spacing w:line="360" w:lineRule="auto"/>
        <w:jc w:val="both"/>
        <w:rPr>
          <w:rFonts w:ascii="David" w:eastAsia="Calibri" w:hAnsi="David" w:cs="David"/>
          <w:rtl/>
        </w:rPr>
      </w:pPr>
      <w:r w:rsidRPr="0031338A">
        <w:rPr>
          <w:rFonts w:ascii="David" w:eastAsia="Calibri" w:hAnsi="David" w:cs="David" w:hint="cs"/>
          <w:rtl/>
        </w:rPr>
        <w:t xml:space="preserve">התוצר של ישראל </w:t>
      </w:r>
      <w:r w:rsidR="0031338A" w:rsidRPr="0031338A">
        <w:rPr>
          <w:rFonts w:ascii="David" w:eastAsia="Calibri" w:hAnsi="David" w:cs="David" w:hint="cs"/>
          <w:rtl/>
        </w:rPr>
        <w:t>צפוי לצמוח</w:t>
      </w:r>
      <w:r w:rsidRPr="0031338A">
        <w:rPr>
          <w:rFonts w:ascii="David" w:eastAsia="Calibri" w:hAnsi="David" w:cs="David" w:hint="cs"/>
          <w:rtl/>
        </w:rPr>
        <w:t xml:space="preserve"> בשיעור של 5% בשנת 2022 </w:t>
      </w:r>
    </w:p>
    <w:p w14:paraId="515579CC" w14:textId="33FDA063" w:rsidR="00F71DDE" w:rsidRPr="0031338A" w:rsidRDefault="0031338A" w:rsidP="00625A6D">
      <w:pPr>
        <w:pStyle w:val="ListParagraph"/>
        <w:numPr>
          <w:ilvl w:val="0"/>
          <w:numId w:val="46"/>
        </w:numPr>
        <w:bidi/>
        <w:spacing w:line="360" w:lineRule="auto"/>
        <w:jc w:val="both"/>
        <w:rPr>
          <w:rFonts w:ascii="David" w:eastAsia="Calibri" w:hAnsi="David" w:cs="David"/>
          <w:rtl/>
        </w:rPr>
      </w:pPr>
      <w:r w:rsidRPr="0031338A">
        <w:rPr>
          <w:rFonts w:ascii="David" w:eastAsia="Calibri" w:hAnsi="David" w:cs="David" w:hint="cs"/>
          <w:rtl/>
        </w:rPr>
        <w:t xml:space="preserve">וכן צפוי לצמוח </w:t>
      </w:r>
      <w:r w:rsidR="00F71DDE" w:rsidRPr="0031338A">
        <w:rPr>
          <w:rFonts w:ascii="David" w:eastAsia="Calibri" w:hAnsi="David" w:cs="David" w:hint="cs"/>
          <w:rtl/>
        </w:rPr>
        <w:t>בשיעור של 3.5% בשנת 2023.</w:t>
      </w:r>
    </w:p>
    <w:p w14:paraId="024535EA" w14:textId="77777777" w:rsidR="0031338A" w:rsidRDefault="00F71DDE" w:rsidP="00625A6D">
      <w:pPr>
        <w:pStyle w:val="ListParagraph"/>
        <w:numPr>
          <w:ilvl w:val="0"/>
          <w:numId w:val="46"/>
        </w:numPr>
        <w:bidi/>
        <w:spacing w:line="360" w:lineRule="auto"/>
        <w:jc w:val="both"/>
        <w:rPr>
          <w:rFonts w:ascii="David" w:eastAsia="Calibri" w:hAnsi="David" w:cs="David"/>
        </w:rPr>
      </w:pPr>
      <w:r w:rsidRPr="0031338A">
        <w:rPr>
          <w:rFonts w:ascii="David" w:eastAsia="Calibri" w:hAnsi="David" w:cs="David" w:hint="cs"/>
          <w:rtl/>
        </w:rPr>
        <w:t xml:space="preserve">הגירעון התקציבי בשנת 2022 יהיה 1% מהתוצר </w:t>
      </w:r>
    </w:p>
    <w:p w14:paraId="572E5662" w14:textId="33814BC9" w:rsidR="00F71DDE" w:rsidRPr="0031338A" w:rsidRDefault="00F71DDE" w:rsidP="00625A6D">
      <w:pPr>
        <w:pStyle w:val="ListParagraph"/>
        <w:numPr>
          <w:ilvl w:val="0"/>
          <w:numId w:val="46"/>
        </w:numPr>
        <w:bidi/>
        <w:spacing w:line="360" w:lineRule="auto"/>
        <w:jc w:val="both"/>
        <w:rPr>
          <w:rFonts w:ascii="David" w:eastAsia="Calibri" w:hAnsi="David" w:cs="David"/>
          <w:rtl/>
        </w:rPr>
      </w:pPr>
      <w:r w:rsidRPr="0031338A">
        <w:rPr>
          <w:rFonts w:ascii="David" w:eastAsia="Calibri" w:hAnsi="David" w:cs="David" w:hint="cs"/>
          <w:rtl/>
        </w:rPr>
        <w:t>יחס חוב תוצר בסוף שנת 2023 יעמוד על 66%.</w:t>
      </w:r>
    </w:p>
    <w:p w14:paraId="27B4CE30" w14:textId="77777777" w:rsidR="00F71DDE" w:rsidRPr="00F71DDE" w:rsidRDefault="00F71DDE" w:rsidP="00F71DDE">
      <w:pPr>
        <w:bidi/>
        <w:spacing w:line="360" w:lineRule="auto"/>
        <w:jc w:val="both"/>
        <w:rPr>
          <w:rFonts w:ascii="David" w:eastAsia="Calibri" w:hAnsi="David" w:cs="David"/>
          <w:rtl/>
        </w:rPr>
      </w:pPr>
      <w:r w:rsidRPr="00F71DDE">
        <w:rPr>
          <w:rFonts w:ascii="David" w:eastAsia="Calibri" w:hAnsi="David" w:cs="David" w:hint="cs"/>
          <w:rtl/>
        </w:rPr>
        <w:t>נדרש לחשב את הגירעון (באחוזי תוצר) בשנת 2023 (תחת ההנחה שהתחזיות של בנק ישראל אכן יתממשו)</w:t>
      </w:r>
    </w:p>
    <w:p w14:paraId="7E681373" w14:textId="77777777" w:rsidR="0031338A" w:rsidRDefault="0031338A" w:rsidP="00F71DDE">
      <w:pPr>
        <w:bidi/>
        <w:spacing w:line="360" w:lineRule="auto"/>
        <w:jc w:val="both"/>
        <w:rPr>
          <w:rFonts w:ascii="David" w:eastAsia="Calibri" w:hAnsi="David" w:cs="David"/>
          <w:b/>
          <w:bCs/>
          <w:color w:val="4472C4" w:themeColor="accent1"/>
          <w:u w:val="single"/>
          <w:rtl/>
        </w:rPr>
      </w:pPr>
    </w:p>
    <w:p w14:paraId="4113CBC2" w14:textId="490D976E" w:rsidR="00F71DDE" w:rsidRPr="0031338A" w:rsidRDefault="00F71DDE" w:rsidP="0031338A">
      <w:pPr>
        <w:bidi/>
        <w:spacing w:line="360" w:lineRule="auto"/>
        <w:jc w:val="both"/>
        <w:rPr>
          <w:rFonts w:ascii="David" w:eastAsia="Calibri" w:hAnsi="David" w:cs="David"/>
          <w:b/>
          <w:bCs/>
          <w:color w:val="4472C4" w:themeColor="accent1"/>
          <w:u w:val="single"/>
          <w:rtl/>
        </w:rPr>
      </w:pPr>
      <w:r w:rsidRPr="00F71DDE">
        <w:rPr>
          <w:rFonts w:ascii="David" w:eastAsia="Calibri" w:hAnsi="David" w:cs="David" w:hint="cs"/>
          <w:b/>
          <w:bCs/>
          <w:color w:val="4472C4" w:themeColor="accent1"/>
          <w:u w:val="single"/>
          <w:rtl/>
        </w:rPr>
        <w:t>תשובה לשאלה 4</w:t>
      </w:r>
    </w:p>
    <w:tbl>
      <w:tblPr>
        <w:tblStyle w:val="4"/>
        <w:bidiVisual/>
        <w:tblW w:w="0" w:type="auto"/>
        <w:tblInd w:w="0" w:type="dxa"/>
        <w:tblLook w:val="04A0" w:firstRow="1" w:lastRow="0" w:firstColumn="1" w:lastColumn="0" w:noHBand="0" w:noVBand="1"/>
      </w:tblPr>
      <w:tblGrid>
        <w:gridCol w:w="2074"/>
        <w:gridCol w:w="2074"/>
        <w:gridCol w:w="2074"/>
        <w:gridCol w:w="2074"/>
      </w:tblGrid>
      <w:tr w:rsidR="00F71DDE" w:rsidRPr="00F71DDE" w14:paraId="1A5333C2" w14:textId="77777777" w:rsidTr="008B56A7">
        <w:tc>
          <w:tcPr>
            <w:tcW w:w="2074" w:type="dxa"/>
          </w:tcPr>
          <w:p w14:paraId="2F7C9B0F"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p>
        </w:tc>
        <w:tc>
          <w:tcPr>
            <w:tcW w:w="2074" w:type="dxa"/>
          </w:tcPr>
          <w:p w14:paraId="5A555029" w14:textId="77777777" w:rsidR="00F71DDE" w:rsidRPr="00F71DDE" w:rsidRDefault="00F71DDE" w:rsidP="0031338A">
            <w:pPr>
              <w:bidi/>
              <w:spacing w:line="360" w:lineRule="auto"/>
              <w:jc w:val="center"/>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2021</w:t>
            </w:r>
          </w:p>
        </w:tc>
        <w:tc>
          <w:tcPr>
            <w:tcW w:w="2074" w:type="dxa"/>
          </w:tcPr>
          <w:p w14:paraId="15F11A33" w14:textId="77777777" w:rsidR="00F71DDE" w:rsidRPr="00F71DDE" w:rsidRDefault="00F71DDE" w:rsidP="0031338A">
            <w:pPr>
              <w:bidi/>
              <w:spacing w:line="360" w:lineRule="auto"/>
              <w:jc w:val="center"/>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2022</w:t>
            </w:r>
          </w:p>
        </w:tc>
        <w:tc>
          <w:tcPr>
            <w:tcW w:w="2074" w:type="dxa"/>
          </w:tcPr>
          <w:p w14:paraId="5D86E02E" w14:textId="77777777" w:rsidR="00F71DDE" w:rsidRPr="00F71DDE" w:rsidRDefault="00F71DDE" w:rsidP="0031338A">
            <w:pPr>
              <w:bidi/>
              <w:spacing w:line="360" w:lineRule="auto"/>
              <w:jc w:val="center"/>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2023</w:t>
            </w:r>
          </w:p>
        </w:tc>
      </w:tr>
      <w:tr w:rsidR="00F71DDE" w:rsidRPr="00F71DDE" w14:paraId="60A0C010" w14:textId="77777777" w:rsidTr="008B56A7">
        <w:tc>
          <w:tcPr>
            <w:tcW w:w="2074" w:type="dxa"/>
          </w:tcPr>
          <w:p w14:paraId="04F5544D"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תוצר</w:t>
            </w:r>
          </w:p>
        </w:tc>
        <w:tc>
          <w:tcPr>
            <w:tcW w:w="2074" w:type="dxa"/>
          </w:tcPr>
          <w:p w14:paraId="52AFB1A3"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1000</m:t>
                </m:r>
              </m:oMath>
            </m:oMathPara>
          </w:p>
        </w:tc>
        <w:tc>
          <w:tcPr>
            <w:tcW w:w="2074" w:type="dxa"/>
          </w:tcPr>
          <w:p w14:paraId="393EA5BD"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1.05*1000=1050</m:t>
                </m:r>
              </m:oMath>
            </m:oMathPara>
          </w:p>
        </w:tc>
        <w:tc>
          <w:tcPr>
            <w:tcW w:w="2074" w:type="dxa"/>
          </w:tcPr>
          <w:p w14:paraId="3369103D"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1050*1.035=1086.75</m:t>
                </m:r>
              </m:oMath>
            </m:oMathPara>
          </w:p>
        </w:tc>
      </w:tr>
      <w:tr w:rsidR="00F71DDE" w:rsidRPr="00F71DDE" w14:paraId="53360E68" w14:textId="77777777" w:rsidTr="008B56A7">
        <w:tc>
          <w:tcPr>
            <w:tcW w:w="2074" w:type="dxa"/>
          </w:tcPr>
          <w:p w14:paraId="11F4FFBB" w14:textId="048DB4C4"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חוב</w:t>
            </w:r>
            <w:r w:rsidR="00333FEB">
              <w:rPr>
                <w:rFonts w:ascii="David" w:eastAsia="Calibri" w:hAnsi="David" w:cs="David" w:hint="cs"/>
                <w:color w:val="4472C4" w:themeColor="accent1"/>
                <w:sz w:val="24"/>
                <w:szCs w:val="24"/>
                <w:rtl/>
              </w:rPr>
              <w:t xml:space="preserve"> לפי שיעור יחס חוב תוצר או לפי חוב שנה קודמת בתוספת גירעון השנה</w:t>
            </w:r>
          </w:p>
        </w:tc>
        <w:tc>
          <w:tcPr>
            <w:tcW w:w="2074" w:type="dxa"/>
          </w:tcPr>
          <w:p w14:paraId="7F035B35"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0.69*1000=690</m:t>
                </m:r>
              </m:oMath>
            </m:oMathPara>
          </w:p>
        </w:tc>
        <w:tc>
          <w:tcPr>
            <w:tcW w:w="2074" w:type="dxa"/>
          </w:tcPr>
          <w:p w14:paraId="3ECEFBE3" w14:textId="6DAA6ED4" w:rsidR="00F71DDE" w:rsidRPr="0031338A" w:rsidRDefault="00F71DDE" w:rsidP="0031338A">
            <w:pPr>
              <w:bidi/>
              <w:spacing w:line="360" w:lineRule="auto"/>
              <w:jc w:val="center"/>
              <w:rPr>
                <w:rFonts w:ascii="David" w:eastAsia="Calibri" w:hAnsi="David" w:cs="David"/>
                <w:i/>
                <w:sz w:val="24"/>
                <w:szCs w:val="24"/>
                <w:rtl/>
              </w:rPr>
            </w:pPr>
            <m:oMathPara>
              <m:oMath>
                <m:r>
                  <w:rPr>
                    <w:rFonts w:ascii="Cambria Math" w:eastAsia="Calibri" w:hAnsi="Cambria Math" w:cs="David" w:hint="cs"/>
                    <w:sz w:val="24"/>
                    <w:szCs w:val="24"/>
                  </w:rPr>
                  <m:t>690+</m:t>
                </m:r>
                <m:r>
                  <w:rPr>
                    <w:rFonts w:ascii="Cambria Math" w:eastAsia="Calibri" w:hAnsi="Cambria Math" w:cs="David"/>
                    <w:sz w:val="24"/>
                    <w:szCs w:val="24"/>
                  </w:rPr>
                  <m:t>1%*1,050</m:t>
                </m:r>
                <m:r>
                  <w:rPr>
                    <w:rFonts w:ascii="Cambria Math" w:eastAsia="Calibri" w:hAnsi="Cambria Math" w:cs="David" w:hint="cs"/>
                    <w:sz w:val="24"/>
                    <w:szCs w:val="24"/>
                  </w:rPr>
                  <m:t>=700.5</m:t>
                </m:r>
              </m:oMath>
            </m:oMathPara>
          </w:p>
        </w:tc>
        <w:tc>
          <w:tcPr>
            <w:tcW w:w="2074" w:type="dxa"/>
          </w:tcPr>
          <w:p w14:paraId="25A20211" w14:textId="77777777" w:rsidR="00F71DDE" w:rsidRPr="0031338A" w:rsidRDefault="00F71DDE" w:rsidP="0031338A">
            <w:pPr>
              <w:bidi/>
              <w:spacing w:line="360" w:lineRule="auto"/>
              <w:jc w:val="center"/>
              <w:rPr>
                <w:rFonts w:ascii="David" w:eastAsia="Calibri" w:hAnsi="David" w:cs="David"/>
                <w:i/>
                <w:sz w:val="24"/>
                <w:szCs w:val="24"/>
                <w:rtl/>
              </w:rPr>
            </w:pPr>
            <m:oMathPara>
              <m:oMath>
                <m:r>
                  <w:rPr>
                    <w:rFonts w:ascii="Cambria Math" w:eastAsia="Calibri" w:hAnsi="Cambria Math" w:cs="David" w:hint="cs"/>
                    <w:sz w:val="24"/>
                    <w:szCs w:val="24"/>
                  </w:rPr>
                  <m:t>0.66*1086.75=717.255</m:t>
                </m:r>
              </m:oMath>
            </m:oMathPara>
          </w:p>
        </w:tc>
      </w:tr>
      <w:tr w:rsidR="00F71DDE" w:rsidRPr="00F71DDE" w14:paraId="76D31DB1" w14:textId="77777777" w:rsidTr="008B56A7">
        <w:tc>
          <w:tcPr>
            <w:tcW w:w="2074" w:type="dxa"/>
          </w:tcPr>
          <w:p w14:paraId="5BD38984"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יחס חוב תוצר</w:t>
            </w:r>
          </w:p>
        </w:tc>
        <w:tc>
          <w:tcPr>
            <w:tcW w:w="2074" w:type="dxa"/>
          </w:tcPr>
          <w:p w14:paraId="5D4F6FB5" w14:textId="0C9AAF00" w:rsidR="00F71DDE" w:rsidRPr="0031338A" w:rsidRDefault="0031338A" w:rsidP="0031338A">
            <w:pPr>
              <w:bidi/>
              <w:spacing w:line="360" w:lineRule="auto"/>
              <w:jc w:val="center"/>
              <w:rPr>
                <w:rFonts w:ascii="David" w:eastAsia="Calibri" w:hAnsi="David" w:cs="David"/>
                <w:sz w:val="24"/>
                <w:szCs w:val="24"/>
                <w:rtl/>
              </w:rPr>
            </w:pPr>
            <w:r>
              <w:rPr>
                <w:rFonts w:ascii="David" w:eastAsia="Calibri" w:hAnsi="David" w:cs="David" w:hint="cs"/>
                <w:sz w:val="24"/>
                <w:szCs w:val="24"/>
                <w:rtl/>
              </w:rPr>
              <w:t>69%</w:t>
            </w:r>
          </w:p>
        </w:tc>
        <w:tc>
          <w:tcPr>
            <w:tcW w:w="2074" w:type="dxa"/>
          </w:tcPr>
          <w:p w14:paraId="4B7D5C07" w14:textId="58B8381E" w:rsidR="00F71DDE" w:rsidRPr="0031338A" w:rsidRDefault="00000000" w:rsidP="0031338A">
            <w:pPr>
              <w:bidi/>
              <w:spacing w:line="360" w:lineRule="auto"/>
              <w:jc w:val="center"/>
              <w:rPr>
                <w:rFonts w:ascii="David" w:eastAsia="Calibri" w:hAnsi="David" w:cs="David"/>
                <w:i/>
                <w:sz w:val="24"/>
                <w:szCs w:val="24"/>
                <w:rtl/>
              </w:rPr>
            </w:pPr>
            <m:oMathPara>
              <m:oMath>
                <m:f>
                  <m:fPr>
                    <m:ctrlPr>
                      <w:rPr>
                        <w:rFonts w:ascii="Cambria Math" w:eastAsia="Calibri" w:hAnsi="Cambria Math" w:cs="David"/>
                        <w:i/>
                      </w:rPr>
                    </m:ctrlPr>
                  </m:fPr>
                  <m:num>
                    <m:r>
                      <w:rPr>
                        <w:rFonts w:ascii="Cambria Math" w:eastAsia="Calibri" w:hAnsi="Cambria Math" w:cs="David"/>
                      </w:rPr>
                      <m:t>700.5</m:t>
                    </m:r>
                    <m:ctrlPr>
                      <w:rPr>
                        <w:rFonts w:ascii="Cambria Math" w:eastAsia="Calibri" w:hAnsi="Cambria Math" w:cs="David"/>
                        <w:i/>
                        <w:rtl/>
                      </w:rPr>
                    </m:ctrlPr>
                  </m:num>
                  <m:den>
                    <m:r>
                      <w:rPr>
                        <w:rFonts w:ascii="Cambria Math" w:eastAsia="Calibri" w:hAnsi="Cambria Math" w:cs="David"/>
                      </w:rPr>
                      <m:t>1,050</m:t>
                    </m:r>
                  </m:den>
                </m:f>
                <m:r>
                  <w:rPr>
                    <w:rFonts w:ascii="Cambria Math" w:eastAsia="Calibri" w:hAnsi="Cambria Math" w:cs="David"/>
                  </w:rPr>
                  <m:t>=66.71%</m:t>
                </m:r>
              </m:oMath>
            </m:oMathPara>
          </w:p>
        </w:tc>
        <w:tc>
          <w:tcPr>
            <w:tcW w:w="2074" w:type="dxa"/>
          </w:tcPr>
          <w:p w14:paraId="23405A40" w14:textId="77777777" w:rsidR="00F71DDE" w:rsidRPr="00333FEB" w:rsidRDefault="00F71DDE" w:rsidP="0031338A">
            <w:pPr>
              <w:bidi/>
              <w:spacing w:line="360" w:lineRule="auto"/>
              <w:jc w:val="center"/>
              <w:rPr>
                <w:rFonts w:ascii="David" w:eastAsia="Calibri" w:hAnsi="David" w:cs="David"/>
                <w:sz w:val="24"/>
                <w:szCs w:val="24"/>
                <w:rtl/>
              </w:rPr>
            </w:pPr>
            <w:r w:rsidRPr="00333FEB">
              <w:rPr>
                <w:rFonts w:ascii="David" w:eastAsia="Calibri" w:hAnsi="David" w:cs="David" w:hint="cs"/>
                <w:sz w:val="24"/>
                <w:szCs w:val="24"/>
                <w:rtl/>
              </w:rPr>
              <w:t>66%</w:t>
            </w:r>
          </w:p>
        </w:tc>
      </w:tr>
      <w:tr w:rsidR="00F71DDE" w:rsidRPr="00F71DDE" w14:paraId="40778409" w14:textId="77777777" w:rsidTr="008B56A7">
        <w:tc>
          <w:tcPr>
            <w:tcW w:w="2074" w:type="dxa"/>
          </w:tcPr>
          <w:p w14:paraId="1C270457" w14:textId="551CD14A"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 xml:space="preserve">גירעון </w:t>
            </w:r>
            <w:r w:rsidR="00333FEB">
              <w:rPr>
                <w:rFonts w:ascii="David" w:eastAsia="Calibri" w:hAnsi="David" w:cs="David" w:hint="cs"/>
                <w:color w:val="4472C4" w:themeColor="accent1"/>
                <w:sz w:val="24"/>
                <w:szCs w:val="24"/>
                <w:rtl/>
              </w:rPr>
              <w:t xml:space="preserve"> (ניתן לחישוב כאחוז מהתוצר או כהפרש בחוב בין שתי תקופות עוקבות)</w:t>
            </w:r>
          </w:p>
        </w:tc>
        <w:tc>
          <w:tcPr>
            <w:tcW w:w="2074" w:type="dxa"/>
          </w:tcPr>
          <w:p w14:paraId="790B167D" w14:textId="77777777" w:rsidR="00F71DDE" w:rsidRDefault="0031338A" w:rsidP="0031338A">
            <w:pPr>
              <w:bidi/>
              <w:spacing w:line="360" w:lineRule="auto"/>
              <w:jc w:val="center"/>
              <w:rPr>
                <w:rFonts w:ascii="David" w:eastAsia="Calibri" w:hAnsi="David" w:cs="David"/>
                <w:sz w:val="24"/>
                <w:szCs w:val="24"/>
                <w:rtl/>
              </w:rPr>
            </w:pPr>
            <w:r>
              <w:rPr>
                <w:rFonts w:ascii="David" w:eastAsia="Calibri" w:hAnsi="David" w:cs="David" w:hint="cs"/>
                <w:sz w:val="24"/>
                <w:szCs w:val="24"/>
                <w:rtl/>
              </w:rPr>
              <w:t>לא יודע</w:t>
            </w:r>
          </w:p>
          <w:p w14:paraId="1FDE4CCF" w14:textId="0185C6DD" w:rsidR="0031338A" w:rsidRPr="0031338A" w:rsidRDefault="0031338A" w:rsidP="0031338A">
            <w:pPr>
              <w:bidi/>
              <w:spacing w:line="360" w:lineRule="auto"/>
              <w:jc w:val="center"/>
              <w:rPr>
                <w:rFonts w:ascii="David" w:eastAsia="Calibri" w:hAnsi="David" w:cs="David"/>
                <w:sz w:val="24"/>
                <w:szCs w:val="24"/>
                <w:rtl/>
              </w:rPr>
            </w:pPr>
          </w:p>
        </w:tc>
        <w:tc>
          <w:tcPr>
            <w:tcW w:w="2074" w:type="dxa"/>
          </w:tcPr>
          <w:p w14:paraId="2E355474" w14:textId="77777777" w:rsidR="00F71DDE" w:rsidRPr="00333FEB"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0.01*1050=10.5</m:t>
                </m:r>
              </m:oMath>
            </m:oMathPara>
          </w:p>
        </w:tc>
        <w:tc>
          <w:tcPr>
            <w:tcW w:w="2074" w:type="dxa"/>
          </w:tcPr>
          <w:p w14:paraId="4EF5A2E8" w14:textId="77777777" w:rsidR="00F71DDE" w:rsidRPr="00333FEB"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717.255-700.5=16.755</m:t>
                </m:r>
              </m:oMath>
            </m:oMathPara>
          </w:p>
        </w:tc>
      </w:tr>
      <w:tr w:rsidR="00F71DDE" w:rsidRPr="00F71DDE" w14:paraId="43C27BD4" w14:textId="77777777" w:rsidTr="008B56A7">
        <w:tc>
          <w:tcPr>
            <w:tcW w:w="2074" w:type="dxa"/>
          </w:tcPr>
          <w:p w14:paraId="44111A5F"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גירעון כאחוז מהתוצר</w:t>
            </w:r>
          </w:p>
        </w:tc>
        <w:tc>
          <w:tcPr>
            <w:tcW w:w="2074" w:type="dxa"/>
          </w:tcPr>
          <w:p w14:paraId="5F2D84D4" w14:textId="67AC65F4" w:rsidR="00F71DDE" w:rsidRPr="0031338A" w:rsidRDefault="0031338A" w:rsidP="0031338A">
            <w:pPr>
              <w:bidi/>
              <w:spacing w:line="360" w:lineRule="auto"/>
              <w:jc w:val="center"/>
              <w:rPr>
                <w:rFonts w:ascii="David" w:eastAsia="Calibri" w:hAnsi="David" w:cs="David"/>
                <w:sz w:val="24"/>
                <w:szCs w:val="24"/>
                <w:rtl/>
              </w:rPr>
            </w:pPr>
            <w:r>
              <w:rPr>
                <w:rFonts w:ascii="David" w:eastAsia="Calibri" w:hAnsi="David" w:cs="David" w:hint="cs"/>
                <w:sz w:val="24"/>
                <w:szCs w:val="24"/>
                <w:rtl/>
              </w:rPr>
              <w:t>לא יודע</w:t>
            </w:r>
          </w:p>
        </w:tc>
        <w:tc>
          <w:tcPr>
            <w:tcW w:w="2074" w:type="dxa"/>
          </w:tcPr>
          <w:p w14:paraId="704D9C71" w14:textId="5BBF7883" w:rsidR="00F71DDE" w:rsidRPr="00333FEB" w:rsidRDefault="00333FEB" w:rsidP="00F71DDE">
            <w:pPr>
              <w:bidi/>
              <w:spacing w:line="360" w:lineRule="auto"/>
              <w:jc w:val="both"/>
              <w:rPr>
                <w:rFonts w:ascii="David" w:eastAsia="Calibri" w:hAnsi="David" w:cs="David"/>
                <w:sz w:val="24"/>
                <w:szCs w:val="24"/>
                <w:rtl/>
              </w:rPr>
            </w:pPr>
            <w:r>
              <w:rPr>
                <w:rFonts w:ascii="David" w:eastAsia="Calibri" w:hAnsi="David" w:cs="David" w:hint="cs"/>
                <w:sz w:val="24"/>
                <w:szCs w:val="24"/>
                <w:rtl/>
              </w:rPr>
              <w:t>1%</w:t>
            </w:r>
          </w:p>
        </w:tc>
        <w:tc>
          <w:tcPr>
            <w:tcW w:w="2074" w:type="dxa"/>
          </w:tcPr>
          <w:p w14:paraId="6C779CAD" w14:textId="77777777" w:rsidR="00F71DDE" w:rsidRPr="00333FEB" w:rsidRDefault="00000000" w:rsidP="00F71DDE">
            <w:pPr>
              <w:bidi/>
              <w:spacing w:line="360" w:lineRule="auto"/>
              <w:jc w:val="both"/>
              <w:rPr>
                <w:rFonts w:ascii="David" w:eastAsia="Calibri" w:hAnsi="David" w:cs="David"/>
                <w:sz w:val="24"/>
                <w:szCs w:val="24"/>
                <w:rtl/>
              </w:rPr>
            </w:pPr>
            <m:oMathPara>
              <m:oMath>
                <m:f>
                  <m:fPr>
                    <m:ctrlPr>
                      <w:rPr>
                        <w:rFonts w:ascii="Cambria Math" w:eastAsia="Calibri" w:hAnsi="Cambria Math" w:cs="David" w:hint="cs"/>
                        <w:i/>
                        <w:sz w:val="24"/>
                        <w:szCs w:val="24"/>
                      </w:rPr>
                    </m:ctrlPr>
                  </m:fPr>
                  <m:num>
                    <m:r>
                      <w:rPr>
                        <w:rFonts w:ascii="Cambria Math" w:eastAsia="Calibri" w:hAnsi="Cambria Math" w:cs="David" w:hint="cs"/>
                        <w:sz w:val="24"/>
                        <w:szCs w:val="24"/>
                      </w:rPr>
                      <m:t>16.755</m:t>
                    </m:r>
                  </m:num>
                  <m:den>
                    <m:r>
                      <w:rPr>
                        <w:rFonts w:ascii="Cambria Math" w:eastAsia="Calibri" w:hAnsi="Cambria Math" w:cs="David" w:hint="cs"/>
                        <w:sz w:val="24"/>
                        <w:szCs w:val="24"/>
                      </w:rPr>
                      <m:t>1086.75</m:t>
                    </m:r>
                  </m:den>
                </m:f>
                <m:r>
                  <w:rPr>
                    <w:rFonts w:ascii="Cambria Math" w:eastAsia="Calibri" w:hAnsi="Cambria Math" w:cs="David" w:hint="cs"/>
                    <w:sz w:val="24"/>
                    <w:szCs w:val="24"/>
                  </w:rPr>
                  <m:t>=0.0154</m:t>
                </m:r>
              </m:oMath>
            </m:oMathPara>
          </w:p>
        </w:tc>
      </w:tr>
    </w:tbl>
    <w:p w14:paraId="0CB91130" w14:textId="77777777" w:rsidR="00F71DDE" w:rsidRDefault="00F71DDE" w:rsidP="00F71DDE">
      <w:pPr>
        <w:bidi/>
        <w:spacing w:line="360" w:lineRule="auto"/>
        <w:jc w:val="both"/>
        <w:rPr>
          <w:rFonts w:ascii="David" w:eastAsia="Calibri" w:hAnsi="David" w:cs="David"/>
          <w:rtl/>
        </w:rPr>
      </w:pPr>
    </w:p>
    <w:p w14:paraId="34D1A7ED" w14:textId="770DA8D8" w:rsidR="00333FEB" w:rsidRPr="00F71DDE" w:rsidRDefault="00333FEB" w:rsidP="00333FEB">
      <w:pPr>
        <w:bidi/>
        <w:spacing w:line="360" w:lineRule="auto"/>
        <w:jc w:val="both"/>
        <w:rPr>
          <w:rFonts w:ascii="David" w:eastAsia="Calibri" w:hAnsi="David" w:cs="David"/>
          <w:rtl/>
        </w:rPr>
      </w:pPr>
      <w:r>
        <w:rPr>
          <w:rFonts w:ascii="David" w:eastAsia="Calibri" w:hAnsi="David" w:cs="David" w:hint="cs"/>
          <w:rtl/>
        </w:rPr>
        <w:t xml:space="preserve">מסקנה: הגירעון בשנת 2023 מהווה 1.54% מהתוצר. </w:t>
      </w:r>
    </w:p>
    <w:p w14:paraId="32D50E9E" w14:textId="77777777" w:rsidR="00F71DDE" w:rsidRPr="00F71DDE" w:rsidRDefault="00F71DDE" w:rsidP="00F71DDE">
      <w:pPr>
        <w:bidi/>
        <w:spacing w:line="360" w:lineRule="auto"/>
        <w:jc w:val="both"/>
        <w:rPr>
          <w:rFonts w:ascii="David" w:eastAsia="Calibri" w:hAnsi="David" w:cs="David"/>
          <w:rtl/>
        </w:rPr>
      </w:pPr>
    </w:p>
    <w:p w14:paraId="329E955F" w14:textId="77777777" w:rsidR="00F71DDE" w:rsidRPr="00F71DDE" w:rsidRDefault="00F71DDE" w:rsidP="00F71DDE">
      <w:pPr>
        <w:bidi/>
        <w:spacing w:line="360" w:lineRule="auto"/>
        <w:jc w:val="both"/>
        <w:rPr>
          <w:rFonts w:ascii="David" w:eastAsia="Calibri" w:hAnsi="David" w:cs="David"/>
          <w:rtl/>
        </w:rPr>
      </w:pPr>
    </w:p>
    <w:p w14:paraId="07FC7CB5" w14:textId="77777777" w:rsidR="00F71DDE" w:rsidRPr="00F71DDE" w:rsidRDefault="00F71DDE" w:rsidP="00F71DDE">
      <w:pPr>
        <w:bidi/>
        <w:spacing w:line="360" w:lineRule="auto"/>
        <w:jc w:val="both"/>
        <w:rPr>
          <w:rFonts w:ascii="David" w:hAnsi="David" w:cs="David"/>
          <w:u w:val="single"/>
          <w:rtl/>
        </w:rPr>
      </w:pPr>
    </w:p>
    <w:p w14:paraId="7C48DD94" w14:textId="77777777" w:rsidR="00F71DDE" w:rsidRPr="00F71DDE" w:rsidRDefault="00F71DDE" w:rsidP="00F71DDE">
      <w:pPr>
        <w:bidi/>
        <w:spacing w:line="360" w:lineRule="auto"/>
        <w:jc w:val="both"/>
        <w:rPr>
          <w:rFonts w:ascii="David" w:hAnsi="David" w:cs="David"/>
          <w:u w:val="single"/>
          <w:rtl/>
        </w:rPr>
      </w:pPr>
      <w:r w:rsidRPr="00F71DDE">
        <w:rPr>
          <w:rFonts w:ascii="David" w:hAnsi="David" w:cs="David" w:hint="cs"/>
          <w:u w:val="single"/>
          <w:rtl/>
        </w:rPr>
        <w:t>שאלה 5</w:t>
      </w:r>
    </w:p>
    <w:p w14:paraId="12696EF4"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ידוע כי יחס חוב תוצר במדינה א' בסוף שנת 2021 היה 70%.</w:t>
      </w:r>
    </w:p>
    <w:p w14:paraId="71D2479A"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בשנת 2022 התוצר במדינה א' צמח ב-6.4%. ידוע כי בעקבות הצמיחה המהירה נוצר עודף תקציבי למדינה א' בשיעור של 1% מהתוצר.</w:t>
      </w:r>
    </w:p>
    <w:p w14:paraId="2B11CB4B"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נדרש לחשב את יחס החוב תוצר של מדינה א' בתאריך 31.12.2022</w:t>
      </w:r>
    </w:p>
    <w:p w14:paraId="64B0C8BF" w14:textId="77777777" w:rsidR="00F71DDE" w:rsidRPr="00F71DDE" w:rsidRDefault="00F71DDE" w:rsidP="00F71DDE">
      <w:pPr>
        <w:bidi/>
        <w:spacing w:line="360" w:lineRule="auto"/>
        <w:jc w:val="both"/>
        <w:rPr>
          <w:rFonts w:ascii="David" w:hAnsi="David" w:cs="David"/>
          <w:color w:val="4472C4" w:themeColor="accent1"/>
          <w:u w:val="single"/>
          <w:rtl/>
        </w:rPr>
      </w:pPr>
      <w:r w:rsidRPr="00F71DDE">
        <w:rPr>
          <w:rFonts w:ascii="David" w:hAnsi="David" w:cs="David" w:hint="cs"/>
          <w:color w:val="4472C4" w:themeColor="accent1"/>
          <w:u w:val="single"/>
          <w:rtl/>
        </w:rPr>
        <w:t>תשובה לשאלה 5</w:t>
      </w:r>
    </w:p>
    <w:p w14:paraId="6D1232AE"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נניח כי התוצר בשנת 2021 היה 1,000 ₪.</w:t>
      </w:r>
    </w:p>
    <w:p w14:paraId="6E2F419B" w14:textId="77777777" w:rsidR="00F71DDE" w:rsidRPr="00F71DDE" w:rsidRDefault="00F71DDE" w:rsidP="00346486">
      <w:pPr>
        <w:spacing w:line="360" w:lineRule="auto"/>
        <w:jc w:val="both"/>
        <w:rPr>
          <w:rFonts w:ascii="David" w:hAnsi="David" w:cs="David"/>
          <w:color w:val="4472C4" w:themeColor="accent1"/>
        </w:rPr>
      </w:pPr>
    </w:p>
    <w:tbl>
      <w:tblPr>
        <w:tblStyle w:val="2"/>
        <w:bidiVisual/>
        <w:tblW w:w="0" w:type="auto"/>
        <w:tblInd w:w="0" w:type="dxa"/>
        <w:tblLook w:val="04A0" w:firstRow="1" w:lastRow="0" w:firstColumn="1" w:lastColumn="0" w:noHBand="0" w:noVBand="1"/>
      </w:tblPr>
      <w:tblGrid>
        <w:gridCol w:w="2765"/>
        <w:gridCol w:w="2765"/>
        <w:gridCol w:w="2766"/>
      </w:tblGrid>
      <w:tr w:rsidR="00F71DDE" w:rsidRPr="00F71DDE" w14:paraId="4D9CEEFE" w14:textId="77777777" w:rsidTr="008B56A7">
        <w:tc>
          <w:tcPr>
            <w:tcW w:w="2765" w:type="dxa"/>
          </w:tcPr>
          <w:p w14:paraId="25F4D604" w14:textId="77777777" w:rsidR="00F71DDE" w:rsidRPr="00F71DDE" w:rsidRDefault="00F71DDE" w:rsidP="00F71DDE">
            <w:pPr>
              <w:bidi/>
              <w:spacing w:line="360" w:lineRule="auto"/>
              <w:jc w:val="both"/>
              <w:rPr>
                <w:rFonts w:ascii="David" w:hAnsi="David" w:cs="David"/>
                <w:color w:val="4472C4" w:themeColor="accent1"/>
                <w:sz w:val="24"/>
                <w:szCs w:val="24"/>
                <w:rtl/>
              </w:rPr>
            </w:pPr>
          </w:p>
        </w:tc>
        <w:tc>
          <w:tcPr>
            <w:tcW w:w="2765" w:type="dxa"/>
          </w:tcPr>
          <w:p w14:paraId="3CC310EC"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2021</w:t>
            </w:r>
          </w:p>
        </w:tc>
        <w:tc>
          <w:tcPr>
            <w:tcW w:w="2766" w:type="dxa"/>
          </w:tcPr>
          <w:p w14:paraId="226D13CA"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2022</w:t>
            </w:r>
          </w:p>
        </w:tc>
      </w:tr>
      <w:tr w:rsidR="00F71DDE" w:rsidRPr="00F71DDE" w14:paraId="5FE285D8" w14:textId="77777777" w:rsidTr="008B56A7">
        <w:tc>
          <w:tcPr>
            <w:tcW w:w="2765" w:type="dxa"/>
          </w:tcPr>
          <w:p w14:paraId="18897279"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תוצר</w:t>
            </w:r>
          </w:p>
        </w:tc>
        <w:tc>
          <w:tcPr>
            <w:tcW w:w="2765" w:type="dxa"/>
          </w:tcPr>
          <w:p w14:paraId="6BF94A85"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1,000</m:t>
                </m:r>
              </m:oMath>
            </m:oMathPara>
          </w:p>
        </w:tc>
        <w:tc>
          <w:tcPr>
            <w:tcW w:w="2766" w:type="dxa"/>
          </w:tcPr>
          <w:p w14:paraId="55ACC3DB" w14:textId="77777777" w:rsidR="00F71DDE" w:rsidRPr="00F71DDE" w:rsidRDefault="00F71DDE" w:rsidP="00F71DDE">
            <w:pPr>
              <w:bidi/>
              <w:spacing w:line="360" w:lineRule="auto"/>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1,000*1.064=1064</m:t>
                </m:r>
              </m:oMath>
            </m:oMathPara>
          </w:p>
        </w:tc>
      </w:tr>
      <w:tr w:rsidR="00F71DDE" w:rsidRPr="00F71DDE" w14:paraId="4B5E80F2" w14:textId="77777777" w:rsidTr="008B56A7">
        <w:tc>
          <w:tcPr>
            <w:tcW w:w="2765" w:type="dxa"/>
          </w:tcPr>
          <w:p w14:paraId="10358EC8"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עודף תקציבי</w:t>
            </w:r>
          </w:p>
        </w:tc>
        <w:tc>
          <w:tcPr>
            <w:tcW w:w="2765" w:type="dxa"/>
          </w:tcPr>
          <w:p w14:paraId="71B343ED" w14:textId="77777777" w:rsidR="00F71DDE" w:rsidRPr="00F71DDE" w:rsidRDefault="00F71DDE" w:rsidP="00F71DDE">
            <w:pPr>
              <w:bidi/>
              <w:spacing w:line="360" w:lineRule="auto"/>
              <w:jc w:val="both"/>
              <w:rPr>
                <w:rFonts w:ascii="David" w:hAnsi="David" w:cs="David"/>
                <w:color w:val="4472C4" w:themeColor="accent1"/>
                <w:sz w:val="24"/>
                <w:szCs w:val="24"/>
                <w:rtl/>
              </w:rPr>
            </w:pPr>
          </w:p>
        </w:tc>
        <w:tc>
          <w:tcPr>
            <w:tcW w:w="2766" w:type="dxa"/>
          </w:tcPr>
          <w:p w14:paraId="0541E0EC"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0.01*1064=10.64</m:t>
                </m:r>
              </m:oMath>
            </m:oMathPara>
          </w:p>
        </w:tc>
      </w:tr>
      <w:tr w:rsidR="00F71DDE" w:rsidRPr="00F71DDE" w14:paraId="69AC2145" w14:textId="77777777" w:rsidTr="008B56A7">
        <w:tc>
          <w:tcPr>
            <w:tcW w:w="2765" w:type="dxa"/>
          </w:tcPr>
          <w:p w14:paraId="03859B22"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חוב</w:t>
            </w:r>
          </w:p>
        </w:tc>
        <w:tc>
          <w:tcPr>
            <w:tcW w:w="2765" w:type="dxa"/>
          </w:tcPr>
          <w:p w14:paraId="379D2B50"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700</m:t>
                </m:r>
              </m:oMath>
            </m:oMathPara>
          </w:p>
        </w:tc>
        <w:tc>
          <w:tcPr>
            <w:tcW w:w="2766" w:type="dxa"/>
          </w:tcPr>
          <w:p w14:paraId="23936C3D"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700-10.64=689.36</m:t>
                </m:r>
              </m:oMath>
            </m:oMathPara>
          </w:p>
        </w:tc>
      </w:tr>
      <w:tr w:rsidR="00F71DDE" w:rsidRPr="00F71DDE" w14:paraId="65F008ED" w14:textId="77777777" w:rsidTr="008B56A7">
        <w:tc>
          <w:tcPr>
            <w:tcW w:w="2765" w:type="dxa"/>
          </w:tcPr>
          <w:p w14:paraId="0B854E5A"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יחס חוב תוצר</w:t>
            </w:r>
          </w:p>
        </w:tc>
        <w:tc>
          <w:tcPr>
            <w:tcW w:w="2765" w:type="dxa"/>
          </w:tcPr>
          <w:p w14:paraId="141B96F5" w14:textId="77777777" w:rsidR="00F71DDE" w:rsidRPr="00F71DDE" w:rsidRDefault="00F71DDE" w:rsidP="00F71DDE">
            <w:pPr>
              <w:bidi/>
              <w:spacing w:line="360" w:lineRule="auto"/>
              <w:jc w:val="both"/>
              <w:rPr>
                <w:rFonts w:ascii="David" w:eastAsia="Calibri" w:hAnsi="David" w:cs="David"/>
                <w:color w:val="4472C4" w:themeColor="accent1"/>
                <w:sz w:val="24"/>
                <w:szCs w:val="24"/>
              </w:rPr>
            </w:pPr>
          </w:p>
        </w:tc>
        <w:tc>
          <w:tcPr>
            <w:tcW w:w="2766" w:type="dxa"/>
          </w:tcPr>
          <w:p w14:paraId="017AFAB1" w14:textId="77777777" w:rsidR="00F71DDE" w:rsidRPr="00F71DDE" w:rsidRDefault="00000000" w:rsidP="00F71DDE">
            <w:pPr>
              <w:bidi/>
              <w:spacing w:line="360" w:lineRule="auto"/>
              <w:jc w:val="both"/>
              <w:rPr>
                <w:rFonts w:ascii="David" w:eastAsia="Calibri" w:hAnsi="David" w:cs="David"/>
                <w:i/>
                <w:color w:val="4472C4" w:themeColor="accent1"/>
                <w:sz w:val="24"/>
                <w:szCs w:val="24"/>
              </w:rPr>
            </w:pPr>
            <m:oMathPara>
              <m:oMath>
                <m:f>
                  <m:fPr>
                    <m:ctrlPr>
                      <w:rPr>
                        <w:rFonts w:ascii="Cambria Math" w:eastAsia="Calibri" w:hAnsi="Cambria Math" w:cs="David" w:hint="cs"/>
                        <w:i/>
                        <w:color w:val="4472C4" w:themeColor="accent1"/>
                        <w:sz w:val="24"/>
                        <w:szCs w:val="24"/>
                      </w:rPr>
                    </m:ctrlPr>
                  </m:fPr>
                  <m:num>
                    <m:r>
                      <w:rPr>
                        <w:rFonts w:ascii="Cambria Math" w:eastAsia="Calibri" w:hAnsi="Cambria Math" w:cs="David" w:hint="cs"/>
                        <w:color w:val="4472C4" w:themeColor="accent1"/>
                        <w:sz w:val="24"/>
                        <w:szCs w:val="24"/>
                      </w:rPr>
                      <m:t>689.36</m:t>
                    </m:r>
                  </m:num>
                  <m:den>
                    <m:r>
                      <w:rPr>
                        <w:rFonts w:ascii="Cambria Math" w:eastAsia="Calibri" w:hAnsi="Cambria Math" w:cs="David" w:hint="cs"/>
                        <w:color w:val="4472C4" w:themeColor="accent1"/>
                        <w:sz w:val="24"/>
                        <w:szCs w:val="24"/>
                      </w:rPr>
                      <m:t>1064</m:t>
                    </m:r>
                  </m:den>
                </m:f>
                <m:r>
                  <w:rPr>
                    <w:rFonts w:ascii="Cambria Math" w:eastAsia="Calibri" w:hAnsi="Cambria Math" w:cs="David" w:hint="cs"/>
                    <w:color w:val="4472C4" w:themeColor="accent1"/>
                    <w:sz w:val="24"/>
                    <w:szCs w:val="24"/>
                  </w:rPr>
                  <m:t>=64.79%</m:t>
                </m:r>
              </m:oMath>
            </m:oMathPara>
          </w:p>
        </w:tc>
      </w:tr>
    </w:tbl>
    <w:p w14:paraId="5EA04E69" w14:textId="77777777" w:rsidR="00F71DDE" w:rsidRPr="00F71DDE" w:rsidRDefault="00F71DDE" w:rsidP="00F71DDE">
      <w:pPr>
        <w:shd w:val="clear" w:color="auto" w:fill="FFFFFF"/>
        <w:bidi/>
        <w:spacing w:line="360" w:lineRule="auto"/>
        <w:jc w:val="both"/>
        <w:rPr>
          <w:rFonts w:ascii="David" w:hAnsi="David" w:cs="David"/>
          <w:b/>
          <w:bCs/>
          <w:u w:val="single"/>
          <w:rtl/>
        </w:rPr>
      </w:pPr>
    </w:p>
    <w:p w14:paraId="46ED00D0" w14:textId="77777777" w:rsidR="00F71DDE" w:rsidRPr="00F71DDE" w:rsidRDefault="00F71DDE" w:rsidP="00F71DDE">
      <w:pPr>
        <w:shd w:val="clear" w:color="auto" w:fill="FFFFFF"/>
        <w:bidi/>
        <w:spacing w:line="360" w:lineRule="auto"/>
        <w:jc w:val="both"/>
        <w:rPr>
          <w:rFonts w:ascii="David" w:hAnsi="David" w:cs="David"/>
          <w:b/>
          <w:bCs/>
          <w:u w:val="single"/>
          <w:rtl/>
        </w:rPr>
      </w:pPr>
    </w:p>
    <w:p w14:paraId="0D451045" w14:textId="77777777" w:rsidR="00F71DDE" w:rsidRPr="00F71DDE" w:rsidRDefault="00F71DDE" w:rsidP="00F71DDE">
      <w:pPr>
        <w:shd w:val="clear" w:color="auto" w:fill="FFFFFF"/>
        <w:bidi/>
        <w:spacing w:line="360" w:lineRule="auto"/>
        <w:jc w:val="both"/>
        <w:rPr>
          <w:rFonts w:ascii="David" w:hAnsi="David" w:cs="David"/>
          <w:b/>
          <w:bCs/>
          <w:u w:val="single"/>
          <w:rtl/>
        </w:rPr>
      </w:pPr>
      <w:r w:rsidRPr="00F71DDE">
        <w:rPr>
          <w:rFonts w:ascii="David" w:hAnsi="David" w:cs="David" w:hint="cs"/>
          <w:b/>
          <w:bCs/>
          <w:u w:val="single"/>
          <w:rtl/>
        </w:rPr>
        <w:t>שאלה 6</w:t>
      </w:r>
    </w:p>
    <w:p w14:paraId="2D8DDF57" w14:textId="77777777" w:rsidR="00F71DDE" w:rsidRPr="00A46FBF" w:rsidRDefault="00F71DDE" w:rsidP="00F71DDE">
      <w:pPr>
        <w:shd w:val="clear" w:color="auto" w:fill="FFFFFF"/>
        <w:bidi/>
        <w:spacing w:line="360" w:lineRule="auto"/>
        <w:jc w:val="both"/>
        <w:rPr>
          <w:rFonts w:ascii="David" w:hAnsi="David" w:cs="David"/>
          <w:rtl/>
        </w:rPr>
      </w:pPr>
      <w:r w:rsidRPr="00A46FBF">
        <w:rPr>
          <w:rFonts w:ascii="David" w:hAnsi="David" w:cs="David" w:hint="cs"/>
          <w:rtl/>
        </w:rPr>
        <w:t>ידוע כי במדינה א' במהלך שנת 2018 הצמיחה בפועל הייתה נמוכה מהצמיחה החזויה בתחילת השנה. כלכלן טען כי בהתאם לכך סביר שבשנת 2018 מדינה א' לא תצליח לעמוד ביעד הגירעון שהיא קבעה לעצמה בתחילת השנה, וגם לא תצליח לעמוד בתקרת ההוצאה שנקבעה בתחילת השנה.</w:t>
      </w:r>
    </w:p>
    <w:p w14:paraId="36BDCFE4" w14:textId="77777777" w:rsidR="00F71DDE" w:rsidRDefault="00F71DDE" w:rsidP="00F71DDE">
      <w:pPr>
        <w:shd w:val="clear" w:color="auto" w:fill="FFFFFF"/>
        <w:bidi/>
        <w:spacing w:line="360" w:lineRule="auto"/>
        <w:jc w:val="both"/>
        <w:rPr>
          <w:rFonts w:ascii="David" w:hAnsi="David" w:cs="David"/>
          <w:rtl/>
        </w:rPr>
      </w:pPr>
      <w:r w:rsidRPr="00A46FBF">
        <w:rPr>
          <w:rFonts w:ascii="David" w:hAnsi="David" w:cs="David" w:hint="cs"/>
          <w:rtl/>
        </w:rPr>
        <w:t xml:space="preserve"> ציין אם הטענה נכונה/ לא נכונה ונמק.</w:t>
      </w:r>
    </w:p>
    <w:p w14:paraId="2174383F" w14:textId="77777777" w:rsidR="00EA2635" w:rsidRPr="00A46FBF" w:rsidRDefault="00EA2635" w:rsidP="00EA2635">
      <w:pPr>
        <w:shd w:val="clear" w:color="auto" w:fill="FFFFFF"/>
        <w:bidi/>
        <w:spacing w:line="360" w:lineRule="auto"/>
        <w:jc w:val="both"/>
        <w:rPr>
          <w:rFonts w:ascii="David" w:hAnsi="David" w:cs="David"/>
          <w:rtl/>
        </w:rPr>
      </w:pPr>
    </w:p>
    <w:p w14:paraId="2ADD3C04" w14:textId="77777777" w:rsidR="00F71DDE" w:rsidRPr="00A46FBF" w:rsidRDefault="00F71DDE" w:rsidP="00A46FBF">
      <w:pPr>
        <w:shd w:val="clear" w:color="auto" w:fill="FFFFFF" w:themeFill="background1"/>
        <w:bidi/>
        <w:spacing w:line="360" w:lineRule="auto"/>
        <w:jc w:val="both"/>
        <w:rPr>
          <w:rFonts w:ascii="David" w:hAnsi="David" w:cs="David"/>
          <w:b/>
          <w:bCs/>
          <w:u w:val="single"/>
          <w:rtl/>
        </w:rPr>
      </w:pPr>
      <w:r w:rsidRPr="00A46FBF">
        <w:rPr>
          <w:rFonts w:ascii="David" w:hAnsi="David" w:cs="David" w:hint="cs"/>
          <w:b/>
          <w:bCs/>
          <w:u w:val="single"/>
          <w:rtl/>
        </w:rPr>
        <w:t>תשובה לשאלה 6</w:t>
      </w:r>
    </w:p>
    <w:p w14:paraId="0454254C" w14:textId="755CF6D7" w:rsidR="00F71DDE" w:rsidRPr="00A46FBF" w:rsidRDefault="00F71DDE" w:rsidP="00A46FBF">
      <w:pPr>
        <w:shd w:val="clear" w:color="auto" w:fill="FFFFFF" w:themeFill="background1"/>
        <w:bidi/>
        <w:spacing w:line="360" w:lineRule="auto"/>
        <w:jc w:val="both"/>
        <w:rPr>
          <w:rFonts w:ascii="David" w:hAnsi="David" w:cs="David"/>
          <w:rtl/>
        </w:rPr>
      </w:pPr>
      <w:r w:rsidRPr="00A46FBF">
        <w:rPr>
          <w:rFonts w:ascii="David" w:hAnsi="David" w:cs="David" w:hint="cs"/>
          <w:b/>
          <w:bCs/>
          <w:rtl/>
        </w:rPr>
        <w:t>הטענה לא נכונה</w:t>
      </w:r>
      <w:r w:rsidRPr="00A46FBF">
        <w:rPr>
          <w:rFonts w:ascii="David" w:hAnsi="David" w:cs="David" w:hint="cs"/>
          <w:rtl/>
        </w:rPr>
        <w:t>. נתון כי הצמיחה בפועל הייתה נמוכה מהצמיחה החזויה ולכן הכנסות הממשלה ממסים נמוכות מהתחזית</w:t>
      </w:r>
      <w:r w:rsidR="00A46FBF">
        <w:rPr>
          <w:rFonts w:ascii="David" w:hAnsi="David" w:cs="David" w:hint="cs"/>
          <w:rtl/>
        </w:rPr>
        <w:t xml:space="preserve"> (ולכן הגירעון גדל, כי ההוצאה ללא שינוי)</w:t>
      </w:r>
      <w:r w:rsidRPr="00A46FBF">
        <w:rPr>
          <w:rFonts w:ascii="David" w:hAnsi="David" w:cs="David" w:hint="cs"/>
          <w:b/>
          <w:bCs/>
          <w:rtl/>
        </w:rPr>
        <w:t xml:space="preserve"> וסביר</w:t>
      </w:r>
      <w:r w:rsidRPr="00A46FBF">
        <w:rPr>
          <w:rFonts w:ascii="David" w:hAnsi="David" w:cs="David" w:hint="cs"/>
          <w:rtl/>
        </w:rPr>
        <w:t xml:space="preserve"> כי לא נעמוד ביעד הגירעון. החלק הראשון של הטענה הוא נכון. יחד עם זאת החלק השני של הטענה לא נכון שכן  תקרת ההוצאה </w:t>
      </w:r>
      <w:r w:rsidR="00A46FBF">
        <w:rPr>
          <w:rFonts w:ascii="David" w:hAnsi="David" w:cs="David" w:hint="cs"/>
          <w:rtl/>
        </w:rPr>
        <w:t xml:space="preserve">הוא גודל כספי סופי שנקבע בתחילת השנה וערכו </w:t>
      </w:r>
      <w:r w:rsidRPr="00A46FBF">
        <w:rPr>
          <w:rFonts w:ascii="David" w:hAnsi="David" w:cs="David" w:hint="cs"/>
          <w:rtl/>
        </w:rPr>
        <w:t>לא קשור כלל לצמיחה הכלכלית.</w:t>
      </w:r>
    </w:p>
    <w:p w14:paraId="2B277ECC" w14:textId="77777777" w:rsidR="00F71DDE" w:rsidRPr="00A46FBF" w:rsidRDefault="00F71DDE" w:rsidP="00F71DDE">
      <w:pPr>
        <w:shd w:val="clear" w:color="auto" w:fill="FFFFFF"/>
        <w:bidi/>
        <w:spacing w:line="360" w:lineRule="auto"/>
        <w:jc w:val="both"/>
        <w:rPr>
          <w:rFonts w:ascii="David" w:hAnsi="David" w:cs="David"/>
          <w:rtl/>
        </w:rPr>
      </w:pPr>
    </w:p>
    <w:p w14:paraId="215BCF2F" w14:textId="77777777" w:rsidR="00A46FBF" w:rsidRDefault="00A46FBF">
      <w:pPr>
        <w:rPr>
          <w:rFonts w:ascii="David" w:hAnsi="David" w:cs="David"/>
          <w:b/>
          <w:bCs/>
          <w:u w:val="single"/>
          <w:rtl/>
        </w:rPr>
      </w:pPr>
      <w:r>
        <w:rPr>
          <w:rFonts w:ascii="David" w:hAnsi="David" w:cs="David"/>
          <w:b/>
          <w:bCs/>
          <w:u w:val="single"/>
          <w:rtl/>
        </w:rPr>
        <w:br w:type="page"/>
      </w:r>
    </w:p>
    <w:p w14:paraId="253815B4" w14:textId="7F84B68A" w:rsidR="00F71DDE" w:rsidRPr="00F71DDE" w:rsidRDefault="00F71DDE" w:rsidP="00F71DDE">
      <w:pPr>
        <w:bidi/>
        <w:spacing w:line="360" w:lineRule="auto"/>
        <w:jc w:val="both"/>
        <w:rPr>
          <w:rFonts w:ascii="David" w:hAnsi="David" w:cs="David"/>
          <w:b/>
          <w:bCs/>
          <w:u w:val="single"/>
          <w:rtl/>
        </w:rPr>
      </w:pPr>
      <w:r w:rsidRPr="00F71DDE">
        <w:rPr>
          <w:rFonts w:ascii="David" w:hAnsi="David" w:cs="David" w:hint="cs"/>
          <w:b/>
          <w:bCs/>
          <w:u w:val="single"/>
          <w:rtl/>
        </w:rPr>
        <w:lastRenderedPageBreak/>
        <w:t>שאלה 7</w:t>
      </w:r>
    </w:p>
    <w:p w14:paraId="73A559B4" w14:textId="77777777" w:rsidR="00F71DDE" w:rsidRPr="00A46FBF" w:rsidRDefault="00F71DDE" w:rsidP="00F71DDE">
      <w:pPr>
        <w:bidi/>
        <w:spacing w:line="360" w:lineRule="auto"/>
        <w:jc w:val="both"/>
        <w:rPr>
          <w:rFonts w:ascii="David" w:hAnsi="David" w:cs="David"/>
          <w:rtl/>
        </w:rPr>
      </w:pPr>
      <w:r w:rsidRPr="00A46FBF">
        <w:rPr>
          <w:rFonts w:ascii="David" w:hAnsi="David" w:cs="David" w:hint="cs"/>
          <w:rtl/>
        </w:rPr>
        <w:t>טענה: מדיניות של שמירה על גירעון נמוך הינה מדיניות שתוביל בהכרח להפחתת אספקת השירותים הציבוריים. נכון/לא נכון/הסבר</w:t>
      </w:r>
    </w:p>
    <w:p w14:paraId="296F3AE3" w14:textId="77777777" w:rsidR="00F71DDE" w:rsidRPr="00A46FBF" w:rsidRDefault="00F71DDE" w:rsidP="00F71DDE">
      <w:pPr>
        <w:bidi/>
        <w:spacing w:line="360" w:lineRule="auto"/>
        <w:jc w:val="both"/>
        <w:rPr>
          <w:rFonts w:ascii="David" w:hAnsi="David" w:cs="David"/>
          <w:b/>
          <w:bCs/>
          <w:u w:val="single"/>
          <w:rtl/>
        </w:rPr>
      </w:pPr>
      <w:r w:rsidRPr="00A46FBF">
        <w:rPr>
          <w:rFonts w:ascii="David" w:hAnsi="David" w:cs="David" w:hint="cs"/>
          <w:b/>
          <w:bCs/>
          <w:u w:val="single"/>
          <w:rtl/>
        </w:rPr>
        <w:t>תשובה לשאלה 7</w:t>
      </w:r>
    </w:p>
    <w:p w14:paraId="2B32F0E8" w14:textId="77777777" w:rsidR="00F71DDE" w:rsidRDefault="00F71DDE" w:rsidP="00F71DDE">
      <w:pPr>
        <w:bidi/>
        <w:spacing w:line="360" w:lineRule="auto"/>
        <w:jc w:val="both"/>
        <w:rPr>
          <w:rFonts w:ascii="David" w:hAnsi="David" w:cs="David"/>
          <w:rtl/>
        </w:rPr>
      </w:pPr>
      <w:r w:rsidRPr="00A46FBF">
        <w:rPr>
          <w:rFonts w:ascii="David" w:hAnsi="David" w:cs="David" w:hint="cs"/>
          <w:rtl/>
        </w:rPr>
        <w:t xml:space="preserve">הטענה לא נכונה. אין קשר בין רמת השירותים שמספקת הממשלה לבין הגירעון התקציבי שכן ממשלות </w:t>
      </w:r>
      <w:r w:rsidRPr="00A46FBF">
        <w:rPr>
          <w:rFonts w:ascii="David" w:hAnsi="David" w:cs="David" w:hint="cs"/>
          <w:u w:val="single"/>
          <w:rtl/>
        </w:rPr>
        <w:t>מחויבות</w:t>
      </w:r>
      <w:r w:rsidRPr="00A46FBF">
        <w:rPr>
          <w:rFonts w:ascii="David" w:hAnsi="David" w:cs="David" w:hint="cs"/>
          <w:rtl/>
        </w:rPr>
        <w:t xml:space="preserve"> לשמור על גירעון נמוך (פרט לשנים "קשות" כלומר שנות מיתון כלכלי). ומכאן שמדינות שרוצות לספק לאזרחים הרבה שירותים ציבוריים יגבו הרבה מיסים (ולא יממנו זאת באמצעות גירעון) ומדינות שמעוניינות לספק לאזרחים מעט שירותים יגבו מעט מיסים. </w:t>
      </w:r>
    </w:p>
    <w:p w14:paraId="339B9B3B" w14:textId="39EE9FC0" w:rsidR="00A46FBF" w:rsidRPr="00A46FBF" w:rsidRDefault="00A46FBF" w:rsidP="00A46FBF">
      <w:pPr>
        <w:bidi/>
        <w:spacing w:line="360" w:lineRule="auto"/>
        <w:jc w:val="both"/>
        <w:rPr>
          <w:rFonts w:ascii="David" w:hAnsi="David" w:cs="David"/>
          <w:b/>
          <w:bCs/>
          <w:rtl/>
        </w:rPr>
      </w:pPr>
      <w:r w:rsidRPr="00A46FBF">
        <w:rPr>
          <w:rFonts w:ascii="David" w:hAnsi="David" w:cs="David" w:hint="cs"/>
          <w:b/>
          <w:bCs/>
          <w:rtl/>
        </w:rPr>
        <w:t>אמל״ק</w:t>
      </w:r>
      <w:r w:rsidRPr="00A46FBF">
        <w:rPr>
          <w:rFonts w:ascii="David" w:hAnsi="David" w:cs="David"/>
          <w:b/>
          <w:bCs/>
        </w:rPr>
        <w:t xml:space="preserve"> TLDR </w:t>
      </w:r>
      <w:r w:rsidRPr="00A46FBF">
        <w:rPr>
          <w:rFonts w:ascii="David" w:hAnsi="David" w:cs="David" w:hint="cs"/>
          <w:b/>
          <w:bCs/>
          <w:rtl/>
        </w:rPr>
        <w:t xml:space="preserve">: ברו, אתה יכול לגבות פשוט עוד מסים, ולספק על בסיסם שירות בלי להכנס לגירעון עמוק. </w:t>
      </w:r>
    </w:p>
    <w:p w14:paraId="5C50B0F9" w14:textId="77777777" w:rsidR="00F71DDE" w:rsidRPr="00A46FBF" w:rsidRDefault="00F71DDE" w:rsidP="00F71DDE">
      <w:pPr>
        <w:bidi/>
        <w:spacing w:line="360" w:lineRule="auto"/>
        <w:jc w:val="both"/>
        <w:rPr>
          <w:rFonts w:ascii="David" w:hAnsi="David" w:cs="David"/>
          <w:b/>
          <w:bCs/>
          <w:u w:val="single"/>
          <w:rtl/>
        </w:rPr>
      </w:pPr>
    </w:p>
    <w:p w14:paraId="1EA21F3E" w14:textId="77777777" w:rsidR="00F71DDE" w:rsidRPr="00F71DDE" w:rsidRDefault="00F71DDE" w:rsidP="00F71DDE">
      <w:pPr>
        <w:bidi/>
        <w:spacing w:line="360" w:lineRule="auto"/>
        <w:jc w:val="both"/>
        <w:rPr>
          <w:rFonts w:ascii="David" w:hAnsi="David" w:cs="David"/>
          <w:b/>
          <w:bCs/>
          <w:u w:val="single"/>
          <w:rtl/>
        </w:rPr>
      </w:pPr>
      <w:r w:rsidRPr="00F71DDE">
        <w:rPr>
          <w:rFonts w:ascii="David" w:hAnsi="David" w:cs="David" w:hint="cs"/>
          <w:b/>
          <w:bCs/>
          <w:u w:val="single"/>
          <w:rtl/>
        </w:rPr>
        <w:t>שאלה 8</w:t>
      </w:r>
    </w:p>
    <w:p w14:paraId="4C955EBF"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להלן מספר טענות בנוגע למדיניות של ימין כלכלי (מדיניות ניאו-ליבראלית) ולמדיניות של שמאל כלכלי (מדיניות סוציאל-דמוקרטית). ציין עבור כל טענה אם היא נכונה / לא נכונה. (אין צורך בנימוק)</w:t>
      </w:r>
    </w:p>
    <w:p w14:paraId="19609B55" w14:textId="77777777" w:rsidR="00F71DDE" w:rsidRPr="00A46FBF" w:rsidRDefault="00F71DDE" w:rsidP="00625A6D">
      <w:pPr>
        <w:pStyle w:val="ListParagraph"/>
        <w:numPr>
          <w:ilvl w:val="0"/>
          <w:numId w:val="42"/>
        </w:numPr>
        <w:bidi/>
        <w:spacing w:line="360" w:lineRule="auto"/>
        <w:jc w:val="both"/>
        <w:rPr>
          <w:rFonts w:ascii="David" w:hAnsi="David" w:cs="David"/>
        </w:rPr>
      </w:pPr>
      <w:r w:rsidRPr="00A46FBF">
        <w:rPr>
          <w:rFonts w:ascii="David" w:hAnsi="David" w:cs="David" w:hint="cs"/>
          <w:rtl/>
        </w:rPr>
        <w:t>השקפת הימין הכלכלי היא כי יש לגבות מעט מיסים  ולהעניק מעט שירותים ציבוריים. (נכון)</w:t>
      </w:r>
    </w:p>
    <w:p w14:paraId="2A33CC78" w14:textId="77777777" w:rsidR="00F71DDE" w:rsidRPr="00A46FBF" w:rsidRDefault="00F71DDE" w:rsidP="00625A6D">
      <w:pPr>
        <w:pStyle w:val="ListParagraph"/>
        <w:numPr>
          <w:ilvl w:val="0"/>
          <w:numId w:val="42"/>
        </w:numPr>
        <w:bidi/>
        <w:spacing w:line="360" w:lineRule="auto"/>
        <w:jc w:val="both"/>
        <w:rPr>
          <w:rFonts w:ascii="David" w:hAnsi="David" w:cs="David"/>
        </w:rPr>
      </w:pPr>
      <w:r w:rsidRPr="00A46FBF">
        <w:rPr>
          <w:rFonts w:ascii="David" w:hAnsi="David" w:cs="David" w:hint="cs"/>
          <w:rtl/>
        </w:rPr>
        <w:t>רמת אי השוויון במדינות שמאמצות את הגישה של השמאל הכלכלי נמוכה מרמת אי השוויון של מדינות המאמצות את הגישה של הימין הכלכלי. (נכון)</w:t>
      </w:r>
    </w:p>
    <w:p w14:paraId="2037E11A" w14:textId="5DCF118C" w:rsidR="00F71DDE" w:rsidRPr="00A46FBF" w:rsidRDefault="00F71DDE" w:rsidP="00625A6D">
      <w:pPr>
        <w:pStyle w:val="ListParagraph"/>
        <w:numPr>
          <w:ilvl w:val="0"/>
          <w:numId w:val="42"/>
        </w:numPr>
        <w:bidi/>
        <w:spacing w:line="360" w:lineRule="auto"/>
        <w:jc w:val="both"/>
        <w:rPr>
          <w:rFonts w:ascii="David" w:hAnsi="David" w:cs="David"/>
        </w:rPr>
      </w:pPr>
      <w:r w:rsidRPr="00A46FBF">
        <w:rPr>
          <w:rFonts w:ascii="David" w:hAnsi="David" w:cs="David" w:hint="cs"/>
          <w:rtl/>
        </w:rPr>
        <w:t>רמת אי השוויון במדינות שמאמצות את הגישה של הימין הכלכלי נמוכה מרמת אי השוויון של מדינות המאמצות את הגישה של השמאל הכלכלי. (לא נכון אי השוויון במדינות של הימין הכלכלי גבוה יותר)</w:t>
      </w:r>
    </w:p>
    <w:p w14:paraId="1AC35D31" w14:textId="77777777" w:rsidR="00F71DDE" w:rsidRPr="00F71DDE" w:rsidRDefault="00F71DDE" w:rsidP="00F71DDE">
      <w:pPr>
        <w:bidi/>
        <w:spacing w:line="360" w:lineRule="auto"/>
        <w:jc w:val="both"/>
        <w:rPr>
          <w:rFonts w:ascii="David" w:hAnsi="David" w:cs="David"/>
        </w:rPr>
      </w:pPr>
    </w:p>
    <w:p w14:paraId="53DAE3DC" w14:textId="77777777" w:rsidR="00F71DDE" w:rsidRPr="00F71DDE" w:rsidRDefault="00F71DDE" w:rsidP="00F71DDE">
      <w:pPr>
        <w:shd w:val="clear" w:color="auto" w:fill="FFFFFF"/>
        <w:bidi/>
        <w:spacing w:line="360" w:lineRule="auto"/>
        <w:jc w:val="both"/>
        <w:rPr>
          <w:rFonts w:ascii="David" w:hAnsi="David" w:cs="David"/>
          <w:b/>
          <w:bCs/>
          <w:u w:val="single"/>
          <w:rtl/>
        </w:rPr>
      </w:pPr>
      <w:r w:rsidRPr="00F71DDE">
        <w:rPr>
          <w:rFonts w:ascii="David" w:hAnsi="David" w:cs="David" w:hint="cs"/>
          <w:b/>
          <w:bCs/>
          <w:u w:val="single"/>
          <w:rtl/>
        </w:rPr>
        <w:t>שאלה 9</w:t>
      </w:r>
    </w:p>
    <w:p w14:paraId="0F645E91" w14:textId="77777777" w:rsidR="00F71DDE" w:rsidRPr="00F71DDE" w:rsidRDefault="00F71DDE" w:rsidP="00F71DDE">
      <w:pPr>
        <w:shd w:val="clear" w:color="auto" w:fill="FFFFFF"/>
        <w:bidi/>
        <w:spacing w:line="360" w:lineRule="auto"/>
        <w:jc w:val="both"/>
        <w:rPr>
          <w:rFonts w:ascii="David" w:hAnsi="David" w:cs="David"/>
          <w:rtl/>
        </w:rPr>
      </w:pPr>
      <w:r w:rsidRPr="00F71DDE">
        <w:rPr>
          <w:rFonts w:ascii="David" w:hAnsi="David" w:cs="David" w:hint="cs"/>
          <w:rtl/>
        </w:rPr>
        <w:t>להלן מספר טענות בנוגע לתקציב הממשלה. ציין עבור כל אחת מהטענות אם היא נכונה/לא נכונה ונמק.</w:t>
      </w:r>
    </w:p>
    <w:p w14:paraId="188CACE1" w14:textId="77777777" w:rsidR="00F71DDE" w:rsidRPr="002D585B" w:rsidRDefault="00F71DDE" w:rsidP="00625A6D">
      <w:pPr>
        <w:pStyle w:val="ListParagraph"/>
        <w:numPr>
          <w:ilvl w:val="0"/>
          <w:numId w:val="41"/>
        </w:numPr>
        <w:bidi/>
        <w:spacing w:line="360" w:lineRule="auto"/>
        <w:jc w:val="both"/>
        <w:rPr>
          <w:rFonts w:ascii="David" w:hAnsi="David" w:cs="David"/>
        </w:rPr>
      </w:pPr>
      <w:r w:rsidRPr="002D585B">
        <w:rPr>
          <w:rFonts w:ascii="David" w:hAnsi="David" w:cs="David" w:hint="cs"/>
          <w:rtl/>
        </w:rPr>
        <w:t>במידה והצמיחה בפועל נמוכה מהצמיחה החזויה ייתכן כי תתרחש חריגה בתקרת ההוצאה שקבעה הממשלה בתחילת השנה. (לא נכון. תקרת ההוצאה לא מושפעת מהצמיחה הכלכלית)</w:t>
      </w:r>
    </w:p>
    <w:p w14:paraId="67D10329" w14:textId="77777777" w:rsidR="00F71DDE" w:rsidRPr="002D585B" w:rsidRDefault="00F71DDE" w:rsidP="00625A6D">
      <w:pPr>
        <w:pStyle w:val="ListParagraph"/>
        <w:numPr>
          <w:ilvl w:val="0"/>
          <w:numId w:val="41"/>
        </w:numPr>
        <w:bidi/>
        <w:spacing w:line="360" w:lineRule="auto"/>
        <w:jc w:val="both"/>
        <w:rPr>
          <w:rFonts w:ascii="David" w:hAnsi="David" w:cs="David"/>
        </w:rPr>
      </w:pPr>
      <w:r w:rsidRPr="002D585B">
        <w:rPr>
          <w:rFonts w:ascii="David" w:hAnsi="David" w:cs="David" w:hint="cs"/>
          <w:rtl/>
        </w:rPr>
        <w:t>גירעון תקציבי גדול ויחס חוב תוצר גבוה, פוגעים בדירוג האשראי של המדינה וגורמים לעלייה בהוצאת הריבית שמשלמת הממשלה בגין הלוואותיה. (נכון)</w:t>
      </w:r>
    </w:p>
    <w:p w14:paraId="58732A6A" w14:textId="72A02B7D" w:rsidR="00F71DDE" w:rsidRPr="002D585B" w:rsidRDefault="00F71DDE" w:rsidP="00625A6D">
      <w:pPr>
        <w:pStyle w:val="ListParagraph"/>
        <w:numPr>
          <w:ilvl w:val="0"/>
          <w:numId w:val="41"/>
        </w:numPr>
        <w:bidi/>
        <w:spacing w:line="360" w:lineRule="auto"/>
        <w:jc w:val="both"/>
        <w:rPr>
          <w:rFonts w:ascii="David" w:hAnsi="David" w:cs="David"/>
        </w:rPr>
      </w:pPr>
      <w:r w:rsidRPr="002D585B">
        <w:rPr>
          <w:rFonts w:ascii="David" w:hAnsi="David" w:cs="David" w:hint="cs"/>
          <w:rtl/>
        </w:rPr>
        <w:t>יעד הגירעון נקבע בתחילת השנה ולכן במידה והצמיחה בפועל גבוהה מהצמיחה החזויה אז הממשלה לא תעמוד ביעד הגירעון שהיא קבעה לעצמה בתחילת השנה. (לא נכון . במידה והצמיחה בפועל גבוהה מהצמיחה החזויה הגירעון יקטן ויהיה נמוך מהגירעון המתוכנן)</w:t>
      </w:r>
      <w:r w:rsidR="002D585B">
        <w:rPr>
          <w:rFonts w:ascii="David" w:hAnsi="David" w:cs="David"/>
        </w:rPr>
        <w:t xml:space="preserve"> </w:t>
      </w:r>
      <w:r w:rsidR="002D585B">
        <w:rPr>
          <w:rFonts w:ascii="David" w:hAnsi="David" w:cs="David" w:hint="cs"/>
          <w:b/>
          <w:bCs/>
          <w:rtl/>
        </w:rPr>
        <w:t xml:space="preserve"> בשפה פשוטה יותר: אם הצמיחה בפועל גבוהה מהצפויה &gt;&gt;&gt; גובים יותר מסים &gt;&gt;&gt; הגירעון קטן &gt;&gt;&gt; היחס בין הגירעון לתוצר קטן &gt;&gt;&gt; עומדים ביעד הגירעון (״עמידה ביעד הגירעון״ &gt;&gt;&gt; להיות בשיעור הגירעון המוגדר או פחות).</w:t>
      </w:r>
    </w:p>
    <w:p w14:paraId="7D9825AE" w14:textId="77777777" w:rsidR="002D585B" w:rsidRDefault="002D585B" w:rsidP="002D585B">
      <w:pPr>
        <w:bidi/>
        <w:spacing w:line="360" w:lineRule="auto"/>
        <w:jc w:val="both"/>
        <w:rPr>
          <w:rFonts w:ascii="David" w:hAnsi="David" w:cs="David"/>
          <w:rtl/>
        </w:rPr>
      </w:pPr>
    </w:p>
    <w:p w14:paraId="08CA8E41" w14:textId="77777777" w:rsidR="002D585B" w:rsidRPr="002D585B" w:rsidRDefault="002D585B" w:rsidP="002D585B">
      <w:pPr>
        <w:bidi/>
        <w:spacing w:line="360" w:lineRule="auto"/>
        <w:jc w:val="both"/>
        <w:rPr>
          <w:rFonts w:ascii="David" w:hAnsi="David" w:cs="David"/>
        </w:rPr>
      </w:pPr>
    </w:p>
    <w:p w14:paraId="552EFB46" w14:textId="77777777" w:rsidR="00F71DDE" w:rsidRPr="00F71DDE" w:rsidRDefault="00F71DDE" w:rsidP="00F71DDE">
      <w:pPr>
        <w:bidi/>
        <w:spacing w:line="360" w:lineRule="auto"/>
        <w:ind w:left="360"/>
        <w:jc w:val="both"/>
        <w:rPr>
          <w:rFonts w:ascii="David" w:hAnsi="David" w:cs="David"/>
          <w:u w:val="single"/>
        </w:rPr>
      </w:pPr>
    </w:p>
    <w:p w14:paraId="7D8F0CF4" w14:textId="77777777" w:rsidR="00F603F1" w:rsidRPr="00F71DDE" w:rsidRDefault="00F603F1" w:rsidP="00F71DDE">
      <w:pPr>
        <w:bidi/>
        <w:spacing w:line="360" w:lineRule="auto"/>
        <w:jc w:val="both"/>
        <w:rPr>
          <w:rFonts w:ascii="David" w:hAnsi="David" w:cs="David"/>
          <w:b/>
          <w:bCs/>
          <w:u w:val="single"/>
          <w:rtl/>
        </w:rPr>
      </w:pPr>
    </w:p>
    <w:p w14:paraId="73F0DEAE" w14:textId="77777777" w:rsidR="00F603F1" w:rsidRPr="00F71DDE" w:rsidRDefault="00F603F1" w:rsidP="00F71DDE">
      <w:pPr>
        <w:bidi/>
        <w:spacing w:line="360" w:lineRule="auto"/>
        <w:jc w:val="both"/>
        <w:rPr>
          <w:rFonts w:ascii="David" w:hAnsi="David" w:cs="David"/>
          <w:b/>
          <w:bCs/>
          <w:u w:val="single"/>
          <w:rtl/>
        </w:rPr>
      </w:pPr>
    </w:p>
    <w:p w14:paraId="7A9BA494" w14:textId="77777777" w:rsidR="00F603F1" w:rsidRPr="00F71DDE" w:rsidRDefault="00F603F1" w:rsidP="00F71DDE">
      <w:pPr>
        <w:bidi/>
        <w:spacing w:line="360" w:lineRule="auto"/>
        <w:jc w:val="both"/>
        <w:rPr>
          <w:rFonts w:ascii="David" w:hAnsi="David" w:cs="David"/>
          <w:b/>
          <w:bCs/>
          <w:u w:val="single"/>
          <w:rtl/>
        </w:rPr>
      </w:pPr>
    </w:p>
    <w:p w14:paraId="4005CD35" w14:textId="77777777" w:rsidR="00F603F1" w:rsidRPr="00F71DDE" w:rsidRDefault="00F603F1" w:rsidP="00F71DDE">
      <w:pPr>
        <w:bidi/>
        <w:spacing w:line="360" w:lineRule="auto"/>
        <w:jc w:val="both"/>
        <w:rPr>
          <w:rFonts w:ascii="David" w:hAnsi="David" w:cs="David"/>
          <w:b/>
          <w:bCs/>
          <w:u w:val="single"/>
          <w:rtl/>
        </w:rPr>
      </w:pPr>
    </w:p>
    <w:p w14:paraId="399E4571" w14:textId="77777777" w:rsidR="00F603F1" w:rsidRPr="00F71DDE" w:rsidRDefault="00F603F1" w:rsidP="00F71DDE">
      <w:pPr>
        <w:bidi/>
        <w:spacing w:line="360" w:lineRule="auto"/>
        <w:jc w:val="both"/>
        <w:rPr>
          <w:rFonts w:ascii="David" w:hAnsi="David" w:cs="David"/>
          <w:b/>
          <w:bCs/>
          <w:u w:val="single"/>
          <w:rtl/>
        </w:rPr>
      </w:pPr>
    </w:p>
    <w:p w14:paraId="07DADC11" w14:textId="4D690296" w:rsidR="00F603F1" w:rsidRPr="00722F90" w:rsidRDefault="00C67E95" w:rsidP="00722F90">
      <w:pPr>
        <w:bidi/>
        <w:spacing w:line="360" w:lineRule="auto"/>
        <w:jc w:val="center"/>
        <w:rPr>
          <w:rFonts w:ascii="David" w:hAnsi="David" w:cs="David"/>
          <w:b/>
          <w:bCs/>
          <w:sz w:val="44"/>
          <w:szCs w:val="44"/>
          <w:rtl/>
        </w:rPr>
      </w:pPr>
      <w:r w:rsidRPr="00722F90">
        <w:rPr>
          <w:rFonts w:ascii="David" w:hAnsi="David" w:cs="David" w:hint="cs"/>
          <w:b/>
          <w:bCs/>
          <w:sz w:val="44"/>
          <w:szCs w:val="44"/>
          <w:rtl/>
        </w:rPr>
        <w:t xml:space="preserve">שיעור 6 </w:t>
      </w:r>
      <w:r w:rsidRPr="00722F90">
        <w:rPr>
          <w:rFonts w:ascii="David" w:hAnsi="David" w:cs="David"/>
          <w:b/>
          <w:bCs/>
          <w:sz w:val="44"/>
          <w:szCs w:val="44"/>
          <w:rtl/>
        </w:rPr>
        <w:t>–</w:t>
      </w:r>
      <w:r w:rsidRPr="00722F90">
        <w:rPr>
          <w:rFonts w:ascii="David" w:hAnsi="David" w:cs="David" w:hint="cs"/>
          <w:b/>
          <w:bCs/>
          <w:sz w:val="44"/>
          <w:szCs w:val="44"/>
          <w:rtl/>
        </w:rPr>
        <w:t xml:space="preserve"> מדיניות מוניטרית</w:t>
      </w:r>
    </w:p>
    <w:p w14:paraId="5E35F773" w14:textId="77777777" w:rsidR="00C67E95" w:rsidRPr="00C67E95" w:rsidRDefault="00C67E95" w:rsidP="00C67E95">
      <w:pPr>
        <w:bidi/>
        <w:spacing w:line="360" w:lineRule="auto"/>
        <w:jc w:val="both"/>
        <w:rPr>
          <w:rFonts w:ascii="David" w:hAnsi="David" w:cs="David"/>
          <w:rtl/>
        </w:rPr>
      </w:pPr>
    </w:p>
    <w:p w14:paraId="5762E705" w14:textId="77777777" w:rsidR="00C67E95" w:rsidRPr="00C67E95" w:rsidRDefault="00C67E95" w:rsidP="00C67E95">
      <w:pPr>
        <w:bidi/>
        <w:spacing w:line="360" w:lineRule="auto"/>
        <w:jc w:val="both"/>
        <w:rPr>
          <w:rFonts w:ascii="David" w:hAnsi="David" w:cs="David"/>
          <w:b/>
          <w:bCs/>
          <w:rtl/>
        </w:rPr>
      </w:pPr>
      <w:r w:rsidRPr="00C67E95">
        <w:rPr>
          <w:rFonts w:ascii="David" w:hAnsi="David" w:cs="David"/>
          <w:b/>
          <w:bCs/>
          <w:rtl/>
        </w:rPr>
        <w:t>מהי מדיניות מוניטרית</w:t>
      </w:r>
      <w:r w:rsidRPr="00C67E95">
        <w:rPr>
          <w:rFonts w:ascii="David" w:hAnsi="David" w:cs="David"/>
          <w:b/>
          <w:bCs/>
        </w:rPr>
        <w:t>?</w:t>
      </w:r>
    </w:p>
    <w:p w14:paraId="1AAC1425" w14:textId="77777777" w:rsidR="00722F90" w:rsidRDefault="00C67E95" w:rsidP="00C67E95">
      <w:pPr>
        <w:bidi/>
        <w:spacing w:line="360" w:lineRule="auto"/>
        <w:jc w:val="both"/>
        <w:rPr>
          <w:rFonts w:ascii="David" w:hAnsi="David" w:cs="David"/>
        </w:rPr>
      </w:pPr>
      <w:r w:rsidRPr="00C67E95">
        <w:rPr>
          <w:rFonts w:ascii="David" w:hAnsi="David" w:cs="David"/>
          <w:rtl/>
        </w:rPr>
        <w:t xml:space="preserve">בכל מדינה </w:t>
      </w:r>
      <w:r>
        <w:rPr>
          <w:rFonts w:ascii="David" w:hAnsi="David" w:cs="David" w:hint="cs"/>
          <w:rtl/>
        </w:rPr>
        <w:t>קיים</w:t>
      </w:r>
      <w:r w:rsidRPr="00C67E95">
        <w:rPr>
          <w:rFonts w:ascii="David" w:hAnsi="David" w:cs="David"/>
          <w:rtl/>
        </w:rPr>
        <w:t xml:space="preserve"> בנק מרכזי (בישראל </w:t>
      </w:r>
      <w:r>
        <w:rPr>
          <w:rFonts w:ascii="David" w:hAnsi="David" w:cs="David" w:hint="cs"/>
          <w:rtl/>
        </w:rPr>
        <w:t>-</w:t>
      </w:r>
      <w:r w:rsidRPr="00C67E95">
        <w:rPr>
          <w:rFonts w:ascii="David" w:hAnsi="David" w:cs="David"/>
          <w:rtl/>
        </w:rPr>
        <w:t xml:space="preserve"> בנק ישראל) </w:t>
      </w:r>
      <w:r>
        <w:rPr>
          <w:rFonts w:ascii="David" w:hAnsi="David" w:cs="David" w:hint="cs"/>
          <w:rtl/>
        </w:rPr>
        <w:t>שאחראי על מגוון מטרות כלכליות במשק</w:t>
      </w:r>
      <w:r w:rsidRPr="00C67E95">
        <w:rPr>
          <w:rFonts w:ascii="David" w:hAnsi="David" w:cs="David"/>
          <w:rtl/>
        </w:rPr>
        <w:t xml:space="preserve">. אחד הכלים החשובים ביותר </w:t>
      </w:r>
      <w:r>
        <w:rPr>
          <w:rFonts w:ascii="David" w:hAnsi="David" w:cs="David" w:hint="cs"/>
          <w:rtl/>
        </w:rPr>
        <w:t>שבידי</w:t>
      </w:r>
      <w:r w:rsidRPr="00C67E95">
        <w:rPr>
          <w:rFonts w:ascii="David" w:hAnsi="David" w:cs="David"/>
          <w:rtl/>
        </w:rPr>
        <w:t xml:space="preserve"> בנק המרכזי הוא היכולת לקבוע את הריבית במשק. </w:t>
      </w:r>
    </w:p>
    <w:p w14:paraId="08458868" w14:textId="6408FB45" w:rsidR="00C67E95" w:rsidRPr="00C67E95" w:rsidRDefault="00C67E95" w:rsidP="00722F90">
      <w:pPr>
        <w:bidi/>
        <w:spacing w:line="360" w:lineRule="auto"/>
        <w:jc w:val="both"/>
        <w:rPr>
          <w:rFonts w:ascii="David" w:hAnsi="David" w:cs="David"/>
          <w:rtl/>
        </w:rPr>
      </w:pPr>
      <w:r w:rsidRPr="00C67E95">
        <w:rPr>
          <w:rFonts w:ascii="David" w:hAnsi="David" w:cs="David"/>
          <w:rtl/>
        </w:rPr>
        <w:t>כשאנחנו מדברים על מדיניות מוניטרית, אנחנו מתכוונים להחלטות של הבנק המרכזי לגבי הריבית</w:t>
      </w:r>
      <w:r w:rsidR="00722F90">
        <w:rPr>
          <w:rFonts w:ascii="David" w:hAnsi="David" w:cs="David" w:hint="cs"/>
          <w:rtl/>
        </w:rPr>
        <w:t xml:space="preserve"> ו/או החלטות אחרות שיש להן השפעה על הריבית</w:t>
      </w:r>
      <w:r w:rsidRPr="00C67E95">
        <w:rPr>
          <w:rFonts w:ascii="David" w:hAnsi="David" w:cs="David"/>
        </w:rPr>
        <w:t>.</w:t>
      </w:r>
    </w:p>
    <w:p w14:paraId="6E8EAC3C" w14:textId="77777777" w:rsidR="00C67E95" w:rsidRPr="00C67E95" w:rsidRDefault="00C67E95" w:rsidP="00C67E95">
      <w:pPr>
        <w:bidi/>
        <w:spacing w:line="360" w:lineRule="auto"/>
        <w:jc w:val="both"/>
        <w:rPr>
          <w:rFonts w:ascii="David" w:hAnsi="David" w:cs="David"/>
          <w:rtl/>
        </w:rPr>
      </w:pPr>
    </w:p>
    <w:p w14:paraId="72726B4F" w14:textId="77777777" w:rsidR="00C67E95" w:rsidRPr="00C67E95" w:rsidRDefault="00C67E95" w:rsidP="00C67E95">
      <w:pPr>
        <w:bidi/>
        <w:spacing w:line="360" w:lineRule="auto"/>
        <w:jc w:val="both"/>
        <w:rPr>
          <w:rFonts w:ascii="David" w:hAnsi="David" w:cs="David"/>
          <w:b/>
          <w:bCs/>
          <w:rtl/>
        </w:rPr>
      </w:pPr>
      <w:r w:rsidRPr="00C67E95">
        <w:rPr>
          <w:rFonts w:ascii="David" w:hAnsi="David" w:cs="David"/>
          <w:b/>
          <w:bCs/>
          <w:rtl/>
        </w:rPr>
        <w:t>מדוע צריך מדיניות מוניטרית</w:t>
      </w:r>
      <w:r w:rsidRPr="00C67E95">
        <w:rPr>
          <w:rFonts w:ascii="David" w:hAnsi="David" w:cs="David"/>
          <w:b/>
          <w:bCs/>
        </w:rPr>
        <w:t>?</w:t>
      </w:r>
    </w:p>
    <w:p w14:paraId="5E12A1C6" w14:textId="77777777" w:rsidR="00722F90" w:rsidRDefault="00C67E95" w:rsidP="00C67E95">
      <w:pPr>
        <w:bidi/>
        <w:spacing w:line="360" w:lineRule="auto"/>
        <w:jc w:val="both"/>
        <w:rPr>
          <w:rFonts w:ascii="David" w:hAnsi="David" w:cs="David"/>
          <w:rtl/>
        </w:rPr>
      </w:pPr>
      <w:r w:rsidRPr="00C67E95">
        <w:rPr>
          <w:rFonts w:ascii="David" w:hAnsi="David" w:cs="David"/>
          <w:rtl/>
        </w:rPr>
        <w:t>דמיינו שהמשק הוא כמו מכונית - לפעמים צריך להאיץ אותה (כשהכלכלה חלשה</w:t>
      </w:r>
      <w:r w:rsidR="00722F90">
        <w:rPr>
          <w:rFonts w:ascii="David" w:hAnsi="David" w:cs="David" w:hint="cs"/>
          <w:rtl/>
        </w:rPr>
        <w:t xml:space="preserve"> </w:t>
      </w:r>
      <w:r w:rsidR="00722F90">
        <w:rPr>
          <w:rFonts w:ascii="David" w:hAnsi="David" w:cs="David"/>
          <w:rtl/>
        </w:rPr>
        <w:t>–</w:t>
      </w:r>
      <w:r w:rsidR="00722F90">
        <w:rPr>
          <w:rFonts w:ascii="David" w:hAnsi="David" w:cs="David" w:hint="cs"/>
          <w:rtl/>
        </w:rPr>
        <w:t xml:space="preserve"> תוצר נמוך, אבטלה גבוהה, צמיחה נמוכה</w:t>
      </w:r>
      <w:r w:rsidRPr="00C67E95">
        <w:rPr>
          <w:rFonts w:ascii="David" w:hAnsi="David" w:cs="David"/>
          <w:rtl/>
        </w:rPr>
        <w:t>) ולפעמים צריך לבלום (</w:t>
      </w:r>
      <w:r w:rsidR="00722F90">
        <w:rPr>
          <w:rFonts w:ascii="David" w:hAnsi="David" w:cs="David" w:hint="cs"/>
          <w:rtl/>
        </w:rPr>
        <w:t xml:space="preserve">בעיקר, במצב הקלאסי, כשיש עודף ביקוש שמוביל לכך </w:t>
      </w:r>
      <w:r w:rsidRPr="00C67E95">
        <w:rPr>
          <w:rFonts w:ascii="David" w:hAnsi="David" w:cs="David"/>
          <w:rtl/>
        </w:rPr>
        <w:t xml:space="preserve">שהמחירים עולים מהר מדי). </w:t>
      </w:r>
    </w:p>
    <w:p w14:paraId="68EE85DD" w14:textId="77777777" w:rsidR="00722F90" w:rsidRDefault="00C67E95" w:rsidP="00722F90">
      <w:pPr>
        <w:bidi/>
        <w:spacing w:line="360" w:lineRule="auto"/>
        <w:jc w:val="both"/>
        <w:rPr>
          <w:rFonts w:ascii="David" w:hAnsi="David" w:cs="David"/>
          <w:rtl/>
        </w:rPr>
      </w:pPr>
      <w:r w:rsidRPr="00C67E95">
        <w:rPr>
          <w:rFonts w:ascii="David" w:hAnsi="David" w:cs="David"/>
          <w:rtl/>
        </w:rPr>
        <w:t xml:space="preserve">הריבית </w:t>
      </w:r>
      <w:r w:rsidR="00722F90">
        <w:rPr>
          <w:rFonts w:ascii="David" w:hAnsi="David" w:cs="David" w:hint="cs"/>
          <w:rtl/>
        </w:rPr>
        <w:t xml:space="preserve">(תלוי באיזו כיוון משנים אותה) </w:t>
      </w:r>
      <w:r w:rsidRPr="00C67E95">
        <w:rPr>
          <w:rFonts w:ascii="David" w:hAnsi="David" w:cs="David"/>
          <w:rtl/>
        </w:rPr>
        <w:t>היא כמו דוושת הגז והבלם של הכלכלה</w:t>
      </w:r>
      <w:r w:rsidR="00722F90">
        <w:rPr>
          <w:rFonts w:ascii="David" w:hAnsi="David" w:cs="David" w:hint="cs"/>
          <w:rtl/>
        </w:rPr>
        <w:t>:</w:t>
      </w:r>
    </w:p>
    <w:p w14:paraId="0622E140" w14:textId="0DB72DFD" w:rsidR="00722F90" w:rsidRPr="00722F90" w:rsidRDefault="00722F90" w:rsidP="00625A6D">
      <w:pPr>
        <w:pStyle w:val="ListParagraph"/>
        <w:numPr>
          <w:ilvl w:val="0"/>
          <w:numId w:val="47"/>
        </w:numPr>
        <w:bidi/>
        <w:spacing w:line="360" w:lineRule="auto"/>
        <w:jc w:val="both"/>
        <w:rPr>
          <w:rFonts w:ascii="David" w:hAnsi="David" w:cs="David"/>
          <w:rtl/>
        </w:rPr>
      </w:pPr>
      <w:r w:rsidRPr="00722F90">
        <w:rPr>
          <w:rFonts w:ascii="David" w:hAnsi="David" w:cs="David" w:hint="cs"/>
          <w:rtl/>
        </w:rPr>
        <w:t xml:space="preserve">הורדת הריבית </w:t>
      </w:r>
      <w:r w:rsidRPr="00722F90">
        <w:rPr>
          <w:rFonts w:ascii="David" w:hAnsi="David" w:cs="David"/>
          <w:rtl/>
        </w:rPr>
        <w:t>–</w:t>
      </w:r>
      <w:r w:rsidRPr="00722F90">
        <w:rPr>
          <w:rFonts w:ascii="David" w:hAnsi="David" w:cs="David" w:hint="cs"/>
          <w:rtl/>
        </w:rPr>
        <w:t xml:space="preserve"> מאיצה את הביקושים והכלכלה. </w:t>
      </w:r>
    </w:p>
    <w:p w14:paraId="12318FA7" w14:textId="0CC4E105" w:rsidR="00722F90" w:rsidRPr="00722F90" w:rsidRDefault="00722F90" w:rsidP="00625A6D">
      <w:pPr>
        <w:pStyle w:val="ListParagraph"/>
        <w:numPr>
          <w:ilvl w:val="0"/>
          <w:numId w:val="47"/>
        </w:numPr>
        <w:bidi/>
        <w:spacing w:line="360" w:lineRule="auto"/>
        <w:jc w:val="both"/>
        <w:rPr>
          <w:rFonts w:ascii="David" w:hAnsi="David" w:cs="David"/>
          <w:rtl/>
        </w:rPr>
      </w:pPr>
      <w:r w:rsidRPr="00722F90">
        <w:rPr>
          <w:rFonts w:ascii="David" w:hAnsi="David" w:cs="David" w:hint="cs"/>
          <w:rtl/>
        </w:rPr>
        <w:t xml:space="preserve">העלאת הריבית </w:t>
      </w:r>
      <w:r w:rsidRPr="00722F90">
        <w:rPr>
          <w:rFonts w:ascii="David" w:hAnsi="David" w:cs="David"/>
          <w:rtl/>
        </w:rPr>
        <w:t>–</w:t>
      </w:r>
      <w:r w:rsidRPr="00722F90">
        <w:rPr>
          <w:rFonts w:ascii="David" w:hAnsi="David" w:cs="David" w:hint="cs"/>
          <w:rtl/>
        </w:rPr>
        <w:t xml:space="preserve"> מרסנת ביקושים ואינפלציה. </w:t>
      </w:r>
    </w:p>
    <w:p w14:paraId="2A8BBD19" w14:textId="21925711" w:rsidR="00C67E95" w:rsidRPr="00C67E95" w:rsidRDefault="00C67E95" w:rsidP="00722F90">
      <w:pPr>
        <w:bidi/>
        <w:spacing w:line="360" w:lineRule="auto"/>
        <w:jc w:val="both"/>
        <w:rPr>
          <w:rFonts w:ascii="David" w:hAnsi="David" w:cs="David"/>
          <w:rtl/>
        </w:rPr>
      </w:pPr>
      <w:r w:rsidRPr="00C67E95">
        <w:rPr>
          <w:rFonts w:ascii="David" w:hAnsi="David" w:cs="David"/>
          <w:rtl/>
        </w:rPr>
        <w:t xml:space="preserve">הבנק המרכזי משתמש בה כדי לשמור על איזון - שהמחירים לא יעלו מהר מדי (אינפלציה) </w:t>
      </w:r>
      <w:r>
        <w:rPr>
          <w:rFonts w:ascii="David" w:hAnsi="David" w:cs="David" w:hint="cs"/>
          <w:rtl/>
        </w:rPr>
        <w:t>ומצד שני, כדי לעודד צמיחה היכן שזה רלוונטי</w:t>
      </w:r>
      <w:r w:rsidRPr="00C67E95">
        <w:rPr>
          <w:rFonts w:ascii="David" w:hAnsi="David" w:cs="David"/>
        </w:rPr>
        <w:t>.</w:t>
      </w:r>
    </w:p>
    <w:p w14:paraId="4DE22440" w14:textId="77777777" w:rsidR="00C67E95" w:rsidRPr="00C67E95" w:rsidRDefault="00C67E95" w:rsidP="00C67E95">
      <w:pPr>
        <w:bidi/>
        <w:spacing w:line="360" w:lineRule="auto"/>
        <w:jc w:val="both"/>
        <w:rPr>
          <w:rFonts w:ascii="David" w:hAnsi="David" w:cs="David"/>
          <w:rtl/>
        </w:rPr>
      </w:pPr>
    </w:p>
    <w:p w14:paraId="5147CE1E" w14:textId="77777777" w:rsidR="00C67E95" w:rsidRDefault="00C67E95" w:rsidP="00C67E95">
      <w:pPr>
        <w:bidi/>
        <w:spacing w:line="360" w:lineRule="auto"/>
        <w:jc w:val="both"/>
        <w:rPr>
          <w:rFonts w:ascii="David" w:hAnsi="David" w:cs="David"/>
          <w:b/>
          <w:bCs/>
          <w:rtl/>
        </w:rPr>
      </w:pPr>
      <w:r w:rsidRPr="00C67E95">
        <w:rPr>
          <w:rFonts w:ascii="David" w:hAnsi="David" w:cs="David"/>
          <w:b/>
          <w:bCs/>
          <w:rtl/>
        </w:rPr>
        <w:t>בואו נראה מה קורה כשהבנק המרכזי מעלה את הריבית</w:t>
      </w:r>
      <w:r w:rsidRPr="00C67E95">
        <w:rPr>
          <w:rFonts w:ascii="David" w:hAnsi="David" w:cs="David"/>
          <w:b/>
          <w:bCs/>
        </w:rPr>
        <w:t>:</w:t>
      </w:r>
    </w:p>
    <w:p w14:paraId="23E9CA61" w14:textId="3082B1C8" w:rsidR="009F04B4" w:rsidRPr="00C67E95" w:rsidRDefault="009F04B4" w:rsidP="009F04B4">
      <w:pPr>
        <w:bidi/>
        <w:spacing w:line="360" w:lineRule="auto"/>
        <w:jc w:val="both"/>
        <w:rPr>
          <w:rFonts w:ascii="David" w:hAnsi="David" w:cs="David"/>
          <w:b/>
          <w:bCs/>
          <w:rtl/>
        </w:rPr>
      </w:pPr>
      <w:r>
        <w:rPr>
          <w:rFonts w:ascii="David" w:hAnsi="David" w:cs="David" w:hint="cs"/>
          <w:b/>
          <w:bCs/>
          <w:rtl/>
        </w:rPr>
        <w:t>מדוע העלאת ריבית נחשבת ״מדיניות מוניטרית מרסנת / מצמצמת״?</w:t>
      </w:r>
    </w:p>
    <w:p w14:paraId="4ABB376E" w14:textId="77777777" w:rsidR="00C67E95" w:rsidRPr="00C67E95" w:rsidRDefault="00C67E95" w:rsidP="00C67E95">
      <w:pPr>
        <w:bidi/>
        <w:spacing w:line="360" w:lineRule="auto"/>
        <w:jc w:val="both"/>
        <w:rPr>
          <w:rFonts w:ascii="David" w:hAnsi="David" w:cs="David"/>
          <w:rtl/>
        </w:rPr>
      </w:pPr>
    </w:p>
    <w:p w14:paraId="0B4A4B55" w14:textId="5CA09CAE" w:rsidR="00C67E95" w:rsidRPr="00C67E95" w:rsidRDefault="00C67E95" w:rsidP="00C67E95">
      <w:pPr>
        <w:bidi/>
        <w:spacing w:line="360" w:lineRule="auto"/>
        <w:jc w:val="both"/>
        <w:rPr>
          <w:rFonts w:ascii="David" w:hAnsi="David" w:cs="David"/>
          <w:b/>
          <w:bCs/>
          <w:rtl/>
        </w:rPr>
      </w:pPr>
      <w:r w:rsidRPr="00C67E95">
        <w:rPr>
          <w:rFonts w:ascii="David" w:hAnsi="David" w:cs="David" w:hint="cs"/>
          <w:b/>
          <w:bCs/>
          <w:rtl/>
        </w:rPr>
        <w:t>א. השפעה על משקי הבית</w:t>
      </w:r>
      <w:r w:rsidR="00722F90">
        <w:rPr>
          <w:rFonts w:ascii="David" w:hAnsi="David" w:cs="David" w:hint="cs"/>
          <w:b/>
          <w:bCs/>
          <w:rtl/>
        </w:rPr>
        <w:t xml:space="preserve"> </w:t>
      </w:r>
      <w:r w:rsidR="009F04B4">
        <w:rPr>
          <w:rFonts w:ascii="David" w:hAnsi="David" w:cs="David"/>
          <w:b/>
          <w:bCs/>
          <w:rtl/>
        </w:rPr>
        <w:t>–</w:t>
      </w:r>
      <w:r w:rsidR="00722F90">
        <w:rPr>
          <w:rFonts w:ascii="David" w:hAnsi="David" w:cs="David" w:hint="cs"/>
          <w:b/>
          <w:bCs/>
          <w:rtl/>
        </w:rPr>
        <w:t xml:space="preserve"> </w:t>
      </w:r>
      <w:r w:rsidR="009F04B4">
        <w:rPr>
          <w:rFonts w:ascii="David" w:hAnsi="David" w:cs="David" w:hint="cs"/>
          <w:b/>
          <w:bCs/>
          <w:rtl/>
        </w:rPr>
        <w:t xml:space="preserve">צריכה פרטית </w:t>
      </w:r>
      <w:r w:rsidR="009F04B4">
        <w:rPr>
          <w:rFonts w:ascii="David" w:hAnsi="David" w:cs="David"/>
          <w:b/>
          <w:bCs/>
        </w:rPr>
        <w:t>C</w:t>
      </w:r>
      <w:r w:rsidR="009F04B4">
        <w:rPr>
          <w:rFonts w:ascii="David" w:hAnsi="David" w:cs="David" w:hint="cs"/>
          <w:b/>
          <w:bCs/>
          <w:rtl/>
        </w:rPr>
        <w:t>:</w:t>
      </w:r>
    </w:p>
    <w:p w14:paraId="3C38C396" w14:textId="694BCDB1"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הלוואות </w:t>
      </w:r>
      <w:r>
        <w:rPr>
          <w:rFonts w:ascii="David" w:hAnsi="David" w:cs="David" w:hint="cs"/>
          <w:rtl/>
        </w:rPr>
        <w:t>נעשות</w:t>
      </w:r>
      <w:r w:rsidRPr="00C67E95">
        <w:rPr>
          <w:rFonts w:ascii="David" w:hAnsi="David" w:cs="David"/>
          <w:rtl/>
        </w:rPr>
        <w:t xml:space="preserve"> יקרות יותר. למשל, אם אתם רוצים לקנות רכב בתשלומים, התשלום החודשי יהיה גבוה יותר</w:t>
      </w:r>
    </w:p>
    <w:p w14:paraId="68B424CF" w14:textId="68C75AA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המשכנתא יקרה יותר, אז פחות אנשים קונים דירות</w:t>
      </w:r>
      <w:r>
        <w:rPr>
          <w:rFonts w:ascii="David" w:hAnsi="David" w:cs="David" w:hint="cs"/>
          <w:rtl/>
        </w:rPr>
        <w:t xml:space="preserve"> (פוטנציאלית)</w:t>
      </w:r>
    </w:p>
    <w:p w14:paraId="61F518CD" w14:textId="76E6DCEF"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מצד שני, מי שיש לו חסכונות בבנק מקבל יותר ריבית</w:t>
      </w:r>
      <w:r w:rsidR="009F04B4">
        <w:rPr>
          <w:rFonts w:ascii="David" w:hAnsi="David" w:cs="David" w:hint="cs"/>
          <w:rtl/>
        </w:rPr>
        <w:t xml:space="preserve"> ולכן צמצום צריכה לטובת חסכון הופכת ל״משתלמת יותר״</w:t>
      </w:r>
    </w:p>
    <w:p w14:paraId="12C55721" w14:textId="5DD72708"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התוצאה</w:t>
      </w:r>
      <w:r w:rsidR="009F04B4">
        <w:rPr>
          <w:rFonts w:ascii="David" w:hAnsi="David" w:cs="David" w:hint="cs"/>
          <w:rtl/>
        </w:rPr>
        <w:t xml:space="preserve"> הפוטנציאלית</w:t>
      </w:r>
      <w:r w:rsidRPr="00C67E95">
        <w:rPr>
          <w:rFonts w:ascii="David" w:hAnsi="David" w:cs="David"/>
          <w:rtl/>
        </w:rPr>
        <w:t xml:space="preserve">: </w:t>
      </w:r>
      <w:r>
        <w:rPr>
          <w:rFonts w:ascii="David" w:hAnsi="David" w:cs="David" w:hint="cs"/>
          <w:rtl/>
        </w:rPr>
        <w:t>משקי הבית צורכים פחות</w:t>
      </w:r>
    </w:p>
    <w:p w14:paraId="37AC3A9F" w14:textId="77777777" w:rsidR="00C67E95" w:rsidRPr="00C67E95" w:rsidRDefault="00C67E95" w:rsidP="00C67E95">
      <w:pPr>
        <w:bidi/>
        <w:spacing w:line="360" w:lineRule="auto"/>
        <w:jc w:val="both"/>
        <w:rPr>
          <w:rFonts w:ascii="David" w:hAnsi="David" w:cs="David"/>
          <w:rtl/>
        </w:rPr>
      </w:pPr>
    </w:p>
    <w:p w14:paraId="1710EC19" w14:textId="77777777" w:rsidR="009F04B4" w:rsidRDefault="009F04B4">
      <w:pPr>
        <w:rPr>
          <w:rFonts w:ascii="David" w:hAnsi="David" w:cs="David"/>
          <w:b/>
          <w:bCs/>
          <w:rtl/>
        </w:rPr>
      </w:pPr>
      <w:r>
        <w:rPr>
          <w:rFonts w:ascii="David" w:hAnsi="David" w:cs="David"/>
          <w:b/>
          <w:bCs/>
          <w:rtl/>
        </w:rPr>
        <w:br w:type="page"/>
      </w:r>
    </w:p>
    <w:p w14:paraId="6551B0FD" w14:textId="4635BFEE" w:rsidR="00C67E95" w:rsidRPr="00C67E95" w:rsidRDefault="00C67E95" w:rsidP="00C67E95">
      <w:pPr>
        <w:bidi/>
        <w:spacing w:line="360" w:lineRule="auto"/>
        <w:jc w:val="both"/>
        <w:rPr>
          <w:rFonts w:ascii="David" w:hAnsi="David" w:cs="David"/>
          <w:b/>
          <w:bCs/>
          <w:rtl/>
        </w:rPr>
      </w:pPr>
      <w:r w:rsidRPr="00C67E95">
        <w:rPr>
          <w:rFonts w:ascii="David" w:hAnsi="David" w:cs="David" w:hint="cs"/>
          <w:b/>
          <w:bCs/>
          <w:rtl/>
        </w:rPr>
        <w:lastRenderedPageBreak/>
        <w:t>ב. השפעה על חברות ועסקים</w:t>
      </w:r>
    </w:p>
    <w:p w14:paraId="09FFC1D7" w14:textId="5151A5D3"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כשעסק רוצה להתרחב (נניח, מסעדה שרוצה לפתוח סניף נוסף), </w:t>
      </w:r>
      <w:r w:rsidR="009F04B4">
        <w:rPr>
          <w:rFonts w:ascii="David" w:hAnsi="David" w:cs="David" w:hint="cs"/>
          <w:rtl/>
        </w:rPr>
        <w:t>במקרים רבים אמצעי המימון הוא הלוואה נושאת ריבית</w:t>
      </w:r>
    </w:p>
    <w:p w14:paraId="33BC061C" w14:textId="3FE507E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כשהריבית גבוהה, ההלוואה יקרה יותר וקשה יותר </w:t>
      </w:r>
      <w:r>
        <w:rPr>
          <w:rFonts w:ascii="David" w:hAnsi="David" w:cs="David" w:hint="cs"/>
          <w:rtl/>
        </w:rPr>
        <w:t>לעמוד בתשלומיה</w:t>
      </w:r>
      <w:r w:rsidR="009F04B4">
        <w:rPr>
          <w:rFonts w:ascii="David" w:hAnsi="David" w:cs="David" w:hint="cs"/>
          <w:rtl/>
        </w:rPr>
        <w:t xml:space="preserve"> ופרויקטים צריכים לעמוד בסף רווחיות גבוה יותר כדי להצדיק אותה</w:t>
      </w:r>
    </w:p>
    <w:p w14:paraId="4F433211" w14:textId="77777777" w:rsid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התוצאה: עסקים מרחיבים פחות את הפעילות שלהם</w:t>
      </w:r>
    </w:p>
    <w:p w14:paraId="5FE4A478" w14:textId="11EB7A56" w:rsidR="00C67E95" w:rsidRDefault="009F04B4" w:rsidP="009F04B4">
      <w:pPr>
        <w:bidi/>
        <w:spacing w:line="360" w:lineRule="auto"/>
        <w:jc w:val="both"/>
        <w:rPr>
          <w:rFonts w:ascii="David" w:hAnsi="David" w:cs="David"/>
          <w:rtl/>
        </w:rPr>
      </w:pPr>
      <w:r>
        <w:rPr>
          <w:rFonts w:ascii="David" w:hAnsi="David" w:cs="David" w:hint="cs"/>
          <w:rtl/>
        </w:rPr>
        <w:t xml:space="preserve">- בנוסף </w:t>
      </w:r>
      <w:r>
        <w:rPr>
          <w:rFonts w:ascii="David" w:hAnsi="David" w:cs="David"/>
          <w:rtl/>
        </w:rPr>
        <w:t>–</w:t>
      </w:r>
      <w:r>
        <w:rPr>
          <w:rFonts w:ascii="David" w:hAnsi="David" w:cs="David" w:hint="cs"/>
          <w:rtl/>
        </w:rPr>
        <w:t xml:space="preserve"> כשהריבית עולה </w:t>
      </w:r>
      <w:r>
        <w:rPr>
          <w:rFonts w:ascii="David" w:hAnsi="David" w:cs="David"/>
          <w:rtl/>
        </w:rPr>
        <w:t>–</w:t>
      </w:r>
      <w:r>
        <w:rPr>
          <w:rFonts w:ascii="David" w:hAnsi="David" w:cs="David" w:hint="cs"/>
          <w:rtl/>
        </w:rPr>
        <w:t xml:space="preserve"> נפתחות למשקיעים בחברה אפשרויות השקעה פשוטות, נוחות, בריבית גבוהה (כגון פקדונות ואג״ח) </w:t>
      </w:r>
      <w:r>
        <w:rPr>
          <w:rFonts w:ascii="David" w:hAnsi="David" w:cs="David"/>
          <w:rtl/>
        </w:rPr>
        <w:t>–</w:t>
      </w:r>
      <w:r>
        <w:rPr>
          <w:rFonts w:ascii="David" w:hAnsi="David" w:cs="David" w:hint="cs"/>
          <w:rtl/>
        </w:rPr>
        <w:t xml:space="preserve"> ולכן יותר ״מורכב״ למצוא פרויקטים שיהיו מספיק אטרקטיביים כדי למשוך משקיעים</w:t>
      </w:r>
    </w:p>
    <w:p w14:paraId="3BEE3800" w14:textId="77777777" w:rsidR="00C67E95" w:rsidRPr="00C67E95" w:rsidRDefault="00C67E95" w:rsidP="00C67E95">
      <w:pPr>
        <w:bidi/>
        <w:spacing w:line="360" w:lineRule="auto"/>
        <w:jc w:val="both"/>
        <w:rPr>
          <w:rFonts w:ascii="David" w:hAnsi="David" w:cs="David"/>
          <w:rtl/>
        </w:rPr>
      </w:pPr>
    </w:p>
    <w:p w14:paraId="618677D1" w14:textId="3EF8E2CC" w:rsidR="00C67E95" w:rsidRDefault="00C67E95" w:rsidP="00C67E95">
      <w:pPr>
        <w:bidi/>
        <w:spacing w:line="360" w:lineRule="auto"/>
        <w:jc w:val="both"/>
        <w:rPr>
          <w:rFonts w:ascii="David" w:hAnsi="David" w:cs="David"/>
          <w:b/>
          <w:bCs/>
          <w:rtl/>
        </w:rPr>
      </w:pPr>
      <w:r w:rsidRPr="00C67E95">
        <w:rPr>
          <w:rFonts w:ascii="David" w:hAnsi="David" w:cs="David" w:hint="cs"/>
          <w:b/>
          <w:bCs/>
          <w:rtl/>
        </w:rPr>
        <w:t>ג. השפעה על מסחר בינלאומי</w:t>
      </w:r>
    </w:p>
    <w:p w14:paraId="3289D70C" w14:textId="2AE3C49D" w:rsidR="009F04B4" w:rsidRPr="00C67E95" w:rsidRDefault="009F04B4" w:rsidP="009F04B4">
      <w:pPr>
        <w:bidi/>
        <w:spacing w:line="360" w:lineRule="auto"/>
        <w:jc w:val="both"/>
        <w:rPr>
          <w:rFonts w:ascii="David" w:hAnsi="David" w:cs="David"/>
          <w:b/>
          <w:bCs/>
          <w:rtl/>
        </w:rPr>
      </w:pPr>
      <w:r>
        <w:rPr>
          <w:rFonts w:ascii="David" w:hAnsi="David" w:cs="David" w:hint="cs"/>
          <w:b/>
          <w:bCs/>
          <w:rtl/>
        </w:rPr>
        <w:t xml:space="preserve">חלק גדול מהפעילות הכלכלית מבוסס על ייבוא וייצוא </w:t>
      </w:r>
      <w:r>
        <w:rPr>
          <w:rFonts w:ascii="David" w:hAnsi="David" w:cs="David"/>
          <w:b/>
          <w:bCs/>
          <w:rtl/>
        </w:rPr>
        <w:t>–</w:t>
      </w:r>
      <w:r>
        <w:rPr>
          <w:rFonts w:ascii="David" w:hAnsi="David" w:cs="David" w:hint="cs"/>
          <w:b/>
          <w:bCs/>
          <w:rtl/>
        </w:rPr>
        <w:t xml:space="preserve"> קל וחומר כשהדברים אמורים במשק קטן כמו ישראל! כיצד העלאת ריבית משפיעה על המסחר הבינלאומי כאמור?</w:t>
      </w:r>
    </w:p>
    <w:p w14:paraId="7EAF8029"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כאן קורה משהו מעניין</w:t>
      </w:r>
      <w:r w:rsidRPr="00C67E95">
        <w:rPr>
          <w:rFonts w:ascii="David" w:hAnsi="David" w:cs="David"/>
        </w:rPr>
        <w:t>:</w:t>
      </w:r>
    </w:p>
    <w:p w14:paraId="2DD4B309" w14:textId="0A0E7233"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כשהריבית בישראל גבוהה, משקיעים מחו"ל רוצים להשקיע כאן (כי הם יקבלו יותר ריבית</w:t>
      </w:r>
      <w:r>
        <w:rPr>
          <w:rFonts w:ascii="David" w:hAnsi="David" w:cs="David" w:hint="cs"/>
          <w:rtl/>
        </w:rPr>
        <w:t>)</w:t>
      </w:r>
    </w:p>
    <w:p w14:paraId="53E529C6" w14:textId="7777777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הם מביאים דולרים לישראל וקונים שקלים</w:t>
      </w:r>
    </w:p>
    <w:p w14:paraId="1980720A" w14:textId="62CD6958"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בגלל שיש הרבה דולרים, מחיר </w:t>
      </w:r>
      <w:r>
        <w:rPr>
          <w:rFonts w:ascii="David" w:hAnsi="David" w:cs="David" w:hint="cs"/>
          <w:rtl/>
        </w:rPr>
        <w:t xml:space="preserve">(שער) </w:t>
      </w:r>
      <w:r w:rsidRPr="00C67E95">
        <w:rPr>
          <w:rFonts w:ascii="David" w:hAnsi="David" w:cs="David"/>
          <w:rtl/>
        </w:rPr>
        <w:t>הדולר יורד</w:t>
      </w:r>
    </w:p>
    <w:p w14:paraId="6FA3ACB1" w14:textId="7777777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התוצאות</w:t>
      </w:r>
      <w:r w:rsidRPr="00C67E95">
        <w:rPr>
          <w:rFonts w:ascii="David" w:hAnsi="David" w:cs="David"/>
        </w:rPr>
        <w:t>:</w:t>
      </w:r>
    </w:p>
    <w:p w14:paraId="7524F1F1" w14:textId="5D1B3707" w:rsidR="00C67E95" w:rsidRPr="00C67E95" w:rsidRDefault="00C67E95" w:rsidP="00C67E95">
      <w:pPr>
        <w:bidi/>
        <w:spacing w:line="360" w:lineRule="auto"/>
        <w:jc w:val="both"/>
        <w:rPr>
          <w:rFonts w:ascii="David" w:hAnsi="David" w:cs="David"/>
          <w:rtl/>
        </w:rPr>
      </w:pPr>
      <w:r w:rsidRPr="00C67E95">
        <w:rPr>
          <w:rFonts w:ascii="David" w:hAnsi="David" w:cs="David"/>
        </w:rPr>
        <w:t xml:space="preserve">  * </w:t>
      </w:r>
      <w:r w:rsidRPr="00C67E95">
        <w:rPr>
          <w:rFonts w:ascii="David" w:hAnsi="David" w:cs="David"/>
          <w:rtl/>
        </w:rPr>
        <w:t xml:space="preserve">חברות שמוכרות לחו"ל (יצוא) </w:t>
      </w:r>
      <w:r w:rsidR="009F04B4">
        <w:rPr>
          <w:rFonts w:ascii="David" w:hAnsi="David" w:cs="David" w:hint="cs"/>
          <w:rtl/>
        </w:rPr>
        <w:t xml:space="preserve">שמקבלות את תקבוליהן בדולרים </w:t>
      </w:r>
      <w:r w:rsidR="009F04B4">
        <w:rPr>
          <w:rFonts w:ascii="David" w:hAnsi="David" w:cs="David"/>
          <w:rtl/>
        </w:rPr>
        <w:t>–</w:t>
      </w:r>
      <w:r w:rsidR="009F04B4">
        <w:rPr>
          <w:rFonts w:ascii="David" w:hAnsi="David" w:cs="David" w:hint="cs"/>
          <w:rtl/>
        </w:rPr>
        <w:t xml:space="preserve"> אשר כעת שווים פחות - </w:t>
      </w:r>
      <w:r w:rsidRPr="00C67E95">
        <w:rPr>
          <w:rFonts w:ascii="David" w:hAnsi="David" w:cs="David"/>
          <w:rtl/>
        </w:rPr>
        <w:t>מרוויחות פחות</w:t>
      </w:r>
      <w:r w:rsidR="009F04B4">
        <w:rPr>
          <w:rFonts w:ascii="David" w:hAnsi="David" w:cs="David" w:hint="cs"/>
          <w:rtl/>
        </w:rPr>
        <w:t xml:space="preserve"> </w:t>
      </w:r>
      <w:r w:rsidR="009F04B4">
        <w:rPr>
          <w:rFonts w:ascii="David" w:hAnsi="David" w:cs="David"/>
          <w:rtl/>
        </w:rPr>
        <w:t>–</w:t>
      </w:r>
      <w:r w:rsidR="009F04B4">
        <w:rPr>
          <w:rFonts w:ascii="David" w:hAnsi="David" w:cs="David" w:hint="cs"/>
          <w:rtl/>
        </w:rPr>
        <w:t xml:space="preserve"> פחות פעילות כלכלית פוטנציאלית מצד היצואנים</w:t>
      </w:r>
    </w:p>
    <w:p w14:paraId="25629D1E" w14:textId="5DF245C9" w:rsidR="00C67E95" w:rsidRDefault="00C67E95" w:rsidP="00C67E95">
      <w:pPr>
        <w:bidi/>
        <w:spacing w:line="360" w:lineRule="auto"/>
        <w:jc w:val="both"/>
        <w:rPr>
          <w:rFonts w:ascii="David" w:hAnsi="David" w:cs="David"/>
          <w:rtl/>
        </w:rPr>
      </w:pPr>
      <w:r w:rsidRPr="00C67E95">
        <w:rPr>
          <w:rFonts w:ascii="David" w:hAnsi="David" w:cs="David"/>
        </w:rPr>
        <w:t xml:space="preserve">  * </w:t>
      </w:r>
      <w:r w:rsidRPr="00C67E95">
        <w:rPr>
          <w:rFonts w:ascii="David" w:hAnsi="David" w:cs="David"/>
          <w:rtl/>
        </w:rPr>
        <w:t xml:space="preserve">קניות מחו"ל (יבוא) </w:t>
      </w:r>
      <w:r w:rsidR="0001521F">
        <w:rPr>
          <w:rFonts w:ascii="David" w:hAnsi="David" w:cs="David" w:hint="cs"/>
          <w:rtl/>
        </w:rPr>
        <w:t>הופכות ל</w:t>
      </w:r>
      <w:r w:rsidRPr="00C67E95">
        <w:rPr>
          <w:rFonts w:ascii="David" w:hAnsi="David" w:cs="David"/>
          <w:rtl/>
        </w:rPr>
        <w:t>זולות יותר</w:t>
      </w:r>
      <w:r w:rsidR="0001521F">
        <w:rPr>
          <w:rFonts w:ascii="David" w:hAnsi="David" w:cs="David" w:hint="cs"/>
          <w:rtl/>
        </w:rPr>
        <w:t xml:space="preserve"> </w:t>
      </w:r>
      <w:r w:rsidR="0001521F">
        <w:rPr>
          <w:rFonts w:ascii="David" w:hAnsi="David" w:cs="David"/>
          <w:rtl/>
        </w:rPr>
        <w:t>–</w:t>
      </w:r>
      <w:r w:rsidR="0001521F">
        <w:rPr>
          <w:rFonts w:ascii="David" w:hAnsi="David" w:cs="David" w:hint="cs"/>
          <w:rtl/>
        </w:rPr>
        <w:t xml:space="preserve"> לאור הירידה בשער הדולר </w:t>
      </w:r>
      <w:r w:rsidR="0001521F">
        <w:rPr>
          <w:rFonts w:ascii="David" w:hAnsi="David" w:cs="David"/>
          <w:rtl/>
        </w:rPr>
        <w:t>–</w:t>
      </w:r>
      <w:r w:rsidR="0001521F">
        <w:rPr>
          <w:rFonts w:ascii="David" w:hAnsi="David" w:cs="David" w:hint="cs"/>
          <w:rtl/>
        </w:rPr>
        <w:t xml:space="preserve"> ובצד הביקושים, הביקוש גדל. </w:t>
      </w:r>
    </w:p>
    <w:p w14:paraId="77B45838" w14:textId="3150FBE1" w:rsidR="0001521F" w:rsidRPr="00C67E95" w:rsidRDefault="0001521F" w:rsidP="0001521F">
      <w:pPr>
        <w:bidi/>
        <w:spacing w:line="360" w:lineRule="auto"/>
        <w:jc w:val="both"/>
        <w:rPr>
          <w:rFonts w:ascii="David" w:hAnsi="David" w:cs="David"/>
          <w:rtl/>
        </w:rPr>
      </w:pPr>
      <w:r>
        <w:rPr>
          <w:rFonts w:ascii="David" w:hAnsi="David" w:cs="David" w:hint="cs"/>
          <w:rtl/>
        </w:rPr>
        <w:t>[זוהי אינדיקציה ראשונית ולא מספיק חריפה, נגיע לשוק מט״ח בהמשך הקורס]</w:t>
      </w:r>
    </w:p>
    <w:p w14:paraId="53325766" w14:textId="77777777" w:rsidR="00C67E95" w:rsidRDefault="00C67E95" w:rsidP="00C67E95">
      <w:pPr>
        <w:bidi/>
        <w:spacing w:line="360" w:lineRule="auto"/>
        <w:jc w:val="both"/>
        <w:rPr>
          <w:rFonts w:ascii="David" w:hAnsi="David" w:cs="David"/>
          <w:rtl/>
        </w:rPr>
      </w:pPr>
    </w:p>
    <w:p w14:paraId="548EB769" w14:textId="4B6E50D7" w:rsidR="00C67E95" w:rsidRPr="00C67E95" w:rsidRDefault="00C67E95" w:rsidP="00C67E95">
      <w:pPr>
        <w:bidi/>
        <w:spacing w:line="360" w:lineRule="auto"/>
        <w:jc w:val="both"/>
        <w:rPr>
          <w:rFonts w:ascii="David" w:hAnsi="David" w:cs="David"/>
          <w:b/>
          <w:bCs/>
          <w:rtl/>
        </w:rPr>
      </w:pPr>
      <w:r w:rsidRPr="00C67E95">
        <w:rPr>
          <w:rFonts w:ascii="David" w:hAnsi="David" w:cs="David" w:hint="cs"/>
          <w:b/>
          <w:bCs/>
          <w:rtl/>
        </w:rPr>
        <w:t xml:space="preserve">בגסות, </w:t>
      </w:r>
      <w:r w:rsidRPr="00C67E95">
        <w:rPr>
          <w:rFonts w:ascii="David" w:hAnsi="David" w:cs="David"/>
          <w:b/>
          <w:bCs/>
          <w:rtl/>
        </w:rPr>
        <w:t>כשהבנק המרכזי מעלה ריבית</w:t>
      </w:r>
      <w:r w:rsidRPr="00C67E95">
        <w:rPr>
          <w:rFonts w:ascii="David" w:hAnsi="David" w:cs="David"/>
          <w:b/>
          <w:bCs/>
        </w:rPr>
        <w:t>:</w:t>
      </w:r>
    </w:p>
    <w:p w14:paraId="021F2465" w14:textId="5C933177" w:rsidR="00C67E95" w:rsidRPr="00C67E95" w:rsidRDefault="00C67E95" w:rsidP="00C67E95">
      <w:pPr>
        <w:bidi/>
        <w:spacing w:line="360" w:lineRule="auto"/>
        <w:jc w:val="both"/>
        <w:rPr>
          <w:rFonts w:ascii="David" w:hAnsi="David" w:cs="David"/>
          <w:rtl/>
        </w:rPr>
      </w:pPr>
      <w:r w:rsidRPr="00C67E95">
        <w:rPr>
          <w:rFonts w:ascii="David" w:hAnsi="David" w:cs="David"/>
          <w:rtl/>
        </w:rPr>
        <w:t>1</w:t>
      </w:r>
      <w:r w:rsidRPr="00C67E95">
        <w:rPr>
          <w:rFonts w:ascii="David" w:hAnsi="David" w:cs="David"/>
        </w:rPr>
        <w:t xml:space="preserve">. </w:t>
      </w:r>
      <w:r>
        <w:rPr>
          <w:rFonts w:ascii="David" w:hAnsi="David" w:cs="David" w:hint="cs"/>
          <w:rtl/>
        </w:rPr>
        <w:t>משקי בית</w:t>
      </w:r>
      <w:r w:rsidRPr="00C67E95">
        <w:rPr>
          <w:rFonts w:ascii="David" w:hAnsi="David" w:cs="David"/>
          <w:rtl/>
        </w:rPr>
        <w:t xml:space="preserve"> ועסקים </w:t>
      </w:r>
      <w:r w:rsidR="0001521F">
        <w:rPr>
          <w:rFonts w:ascii="David" w:hAnsi="David" w:cs="David" w:hint="cs"/>
          <w:rtl/>
        </w:rPr>
        <w:t>צורכים פחות / ביקוש יורד</w:t>
      </w:r>
    </w:p>
    <w:p w14:paraId="7FC3E3B8"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2</w:t>
      </w:r>
      <w:r w:rsidRPr="00C67E95">
        <w:rPr>
          <w:rFonts w:ascii="David" w:hAnsi="David" w:cs="David"/>
        </w:rPr>
        <w:t xml:space="preserve">. </w:t>
      </w:r>
      <w:r w:rsidRPr="00C67E95">
        <w:rPr>
          <w:rFonts w:ascii="David" w:hAnsi="David" w:cs="David"/>
          <w:rtl/>
        </w:rPr>
        <w:t>נוצרים פחות מקומות עבודה</w:t>
      </w:r>
    </w:p>
    <w:p w14:paraId="1904106C"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3</w:t>
      </w:r>
      <w:r w:rsidRPr="00C67E95">
        <w:rPr>
          <w:rFonts w:ascii="David" w:hAnsi="David" w:cs="David"/>
        </w:rPr>
        <w:t xml:space="preserve">. </w:t>
      </w:r>
      <w:r w:rsidRPr="00C67E95">
        <w:rPr>
          <w:rFonts w:ascii="David" w:hAnsi="David" w:cs="David"/>
          <w:rtl/>
        </w:rPr>
        <w:t>יותר קשה למצוא עבודה</w:t>
      </w:r>
    </w:p>
    <w:p w14:paraId="4BF6ABF7" w14:textId="4FB79605" w:rsidR="00C67E95" w:rsidRPr="00C67E95" w:rsidRDefault="00C67E95" w:rsidP="00C67E95">
      <w:pPr>
        <w:bidi/>
        <w:spacing w:line="360" w:lineRule="auto"/>
        <w:jc w:val="both"/>
        <w:rPr>
          <w:rFonts w:ascii="David" w:hAnsi="David" w:cs="David"/>
          <w:rtl/>
        </w:rPr>
      </w:pPr>
      <w:r w:rsidRPr="00C67E95">
        <w:rPr>
          <w:rFonts w:ascii="David" w:hAnsi="David" w:cs="David"/>
          <w:rtl/>
        </w:rPr>
        <w:t>4</w:t>
      </w:r>
      <w:r w:rsidRPr="00C67E95">
        <w:rPr>
          <w:rFonts w:ascii="David" w:hAnsi="David" w:cs="David"/>
        </w:rPr>
        <w:t xml:space="preserve">. </w:t>
      </w:r>
      <w:r w:rsidRPr="00C67E95">
        <w:rPr>
          <w:rFonts w:ascii="David" w:hAnsi="David" w:cs="David"/>
          <w:rtl/>
        </w:rPr>
        <w:t>אבל! המחירים מפסיקים לעלות כל כך מהר</w:t>
      </w:r>
      <w:r w:rsidR="0001521F">
        <w:rPr>
          <w:rFonts w:ascii="David" w:hAnsi="David" w:cs="David" w:hint="cs"/>
          <w:rtl/>
        </w:rPr>
        <w:t xml:space="preserve"> (פוטנציאלית...) במיוחד אם הסיבה לעליית מחירים היא ביקוש מקומי עודף</w:t>
      </w:r>
    </w:p>
    <w:p w14:paraId="51300D6D" w14:textId="77777777" w:rsidR="00C67E95" w:rsidRPr="00C67E95" w:rsidRDefault="00C67E95" w:rsidP="00C67E95">
      <w:pPr>
        <w:bidi/>
        <w:spacing w:line="360" w:lineRule="auto"/>
        <w:jc w:val="both"/>
        <w:rPr>
          <w:rFonts w:ascii="David" w:hAnsi="David" w:cs="David"/>
          <w:rtl/>
        </w:rPr>
      </w:pPr>
    </w:p>
    <w:p w14:paraId="3B80019D" w14:textId="77777777" w:rsidR="00C67E95" w:rsidRPr="00C67E95" w:rsidRDefault="00C67E95" w:rsidP="00C67E95">
      <w:pPr>
        <w:bidi/>
        <w:spacing w:line="360" w:lineRule="auto"/>
        <w:jc w:val="both"/>
        <w:rPr>
          <w:rFonts w:ascii="David" w:hAnsi="David" w:cs="David"/>
          <w:b/>
          <w:bCs/>
          <w:rtl/>
        </w:rPr>
      </w:pPr>
      <w:r w:rsidRPr="00C67E95">
        <w:rPr>
          <w:rFonts w:ascii="David" w:hAnsi="David" w:cs="David"/>
          <w:b/>
          <w:bCs/>
          <w:rtl/>
        </w:rPr>
        <w:t>נקודה חשובה להבנה</w:t>
      </w:r>
      <w:r w:rsidRPr="00C67E95">
        <w:rPr>
          <w:rFonts w:ascii="David" w:hAnsi="David" w:cs="David"/>
          <w:b/>
          <w:bCs/>
        </w:rPr>
        <w:t>:</w:t>
      </w:r>
    </w:p>
    <w:p w14:paraId="38CAB6E8"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לפעמים, כמו ברפואה, צריך לקחת תרופה שיש לה תופעות לוואי לא נעימות בטווח הקצר, כדי להבריא בטווח הארוך. ככה גם עם העלאת ריבית - אמנם זה מאט את הכלכלה בטווח הקצר, אבל זה עוזר לשמור על כלכלה בריאה ויציבה בטווח הארוך</w:t>
      </w:r>
      <w:r w:rsidRPr="00C67E95">
        <w:rPr>
          <w:rFonts w:ascii="David" w:hAnsi="David" w:cs="David"/>
        </w:rPr>
        <w:t>.</w:t>
      </w:r>
    </w:p>
    <w:p w14:paraId="53D7B813" w14:textId="77777777" w:rsidR="00C67E95" w:rsidRPr="00C67E95" w:rsidRDefault="00C67E95" w:rsidP="00C67E95">
      <w:pPr>
        <w:bidi/>
        <w:spacing w:line="360" w:lineRule="auto"/>
        <w:jc w:val="both"/>
        <w:rPr>
          <w:rFonts w:ascii="David" w:hAnsi="David" w:cs="David"/>
          <w:rtl/>
        </w:rPr>
      </w:pPr>
    </w:p>
    <w:p w14:paraId="6295732B" w14:textId="15BD89EC" w:rsidR="00C67E95" w:rsidRDefault="00C67E95" w:rsidP="00C67E95">
      <w:pPr>
        <w:bidi/>
        <w:spacing w:line="360" w:lineRule="auto"/>
        <w:jc w:val="both"/>
        <w:rPr>
          <w:rFonts w:ascii="David" w:hAnsi="David" w:cs="David"/>
          <w:rtl/>
        </w:rPr>
      </w:pPr>
      <w:r w:rsidRPr="00C67E95">
        <w:rPr>
          <w:rFonts w:ascii="David" w:hAnsi="David" w:cs="David"/>
          <w:rtl/>
        </w:rPr>
        <w:t>חשוב לזכור שכל השינויים האלה קורים לאט ובהדרגה. זה לא כמו מתג של אור שאפשר להדליק ולכבות. זה יותר כמו להזיז ספינה גדולה - לוקח זמן עד שרואים את התוצאות של השינויים.</w:t>
      </w:r>
    </w:p>
    <w:p w14:paraId="0E354DD2" w14:textId="51031BC7" w:rsidR="00C67E95" w:rsidRDefault="00C67E95">
      <w:pPr>
        <w:rPr>
          <w:rFonts w:ascii="David" w:hAnsi="David" w:cs="David"/>
          <w:rtl/>
        </w:rPr>
      </w:pPr>
    </w:p>
    <w:p w14:paraId="4E63B2B9" w14:textId="44653314" w:rsidR="00C67E95" w:rsidRDefault="00C67E95" w:rsidP="00C67E95">
      <w:pPr>
        <w:bidi/>
        <w:spacing w:line="360" w:lineRule="auto"/>
        <w:rPr>
          <w:rFonts w:ascii="David" w:hAnsi="David" w:cs="David"/>
          <w:b/>
          <w:bCs/>
          <w:rtl/>
        </w:rPr>
      </w:pPr>
      <w:r w:rsidRPr="00C67E95">
        <w:rPr>
          <w:rFonts w:ascii="David" w:hAnsi="David" w:cs="David"/>
          <w:b/>
          <w:bCs/>
          <w:rtl/>
        </w:rPr>
        <w:t>שאלה 1</w:t>
      </w:r>
    </w:p>
    <w:p w14:paraId="65F7DED2" w14:textId="05F4F15B" w:rsidR="00C67E95" w:rsidRPr="00C67E95" w:rsidRDefault="00C67E95" w:rsidP="00C67E95">
      <w:pPr>
        <w:bidi/>
        <w:spacing w:line="360" w:lineRule="auto"/>
        <w:rPr>
          <w:rFonts w:ascii="David" w:hAnsi="David" w:cs="David"/>
        </w:rPr>
      </w:pPr>
      <w:r w:rsidRPr="00C67E95">
        <w:rPr>
          <w:rFonts w:ascii="David" w:hAnsi="David" w:cs="David"/>
          <w:rtl/>
        </w:rPr>
        <w:t>מהי ההגדרה הטובה ביותר למדיניות מוניטרית כפי שהוצגה בחומר? נא לבחור את התשובה המתאימה ביותר מתוך האפשרויות</w:t>
      </w:r>
      <w:r w:rsidRPr="00C67E95">
        <w:rPr>
          <w:rFonts w:ascii="David" w:hAnsi="David" w:cs="David"/>
        </w:rPr>
        <w:t>:</w:t>
      </w:r>
      <w:r w:rsidRPr="00C67E95">
        <w:rPr>
          <w:rFonts w:ascii="David" w:hAnsi="David" w:cs="David"/>
        </w:rPr>
        <w:br/>
      </w:r>
      <w:r w:rsidRPr="00C67E95">
        <w:rPr>
          <w:rFonts w:ascii="David" w:hAnsi="David" w:cs="David"/>
          <w:rtl/>
        </w:rPr>
        <w:t>א. מדיניות מוניטרית היא סך ההחלטות שמתקבלות על ידי הממשלה לגבי גובה המיסים וההוצאות התקציביות</w:t>
      </w:r>
      <w:r w:rsidRPr="00C67E95">
        <w:rPr>
          <w:rFonts w:ascii="David" w:hAnsi="David" w:cs="David"/>
        </w:rPr>
        <w:br/>
      </w:r>
      <w:r w:rsidRPr="00C67E95">
        <w:rPr>
          <w:rFonts w:ascii="David" w:hAnsi="David" w:cs="David"/>
          <w:rtl/>
        </w:rPr>
        <w:t>ב. מדיניות מוניטרית היא סך ההחלטות של הבנק המרכזי בנוגע לשינויים בריבית, שנועדו להשפיע על פעילות המשק, האינפלציה וקצב הצמיחה</w:t>
      </w:r>
      <w:r w:rsidRPr="00C67E95">
        <w:rPr>
          <w:rFonts w:ascii="David" w:hAnsi="David" w:cs="David"/>
        </w:rPr>
        <w:br/>
      </w:r>
      <w:r w:rsidRPr="00C67E95">
        <w:rPr>
          <w:rFonts w:ascii="David" w:hAnsi="David" w:cs="David"/>
          <w:rtl/>
        </w:rPr>
        <w:t>ג. מדיניות מוניטרית היא התערבות של הבנקים המסחריים בשוק ההון במטרה לקדם את רווחיהם</w:t>
      </w:r>
      <w:r w:rsidRPr="00C67E95">
        <w:rPr>
          <w:rFonts w:ascii="David" w:hAnsi="David" w:cs="David"/>
        </w:rPr>
        <w:br/>
      </w:r>
      <w:r w:rsidRPr="00C67E95">
        <w:rPr>
          <w:rFonts w:ascii="David" w:hAnsi="David" w:cs="David"/>
          <w:rtl/>
        </w:rPr>
        <w:t>ד. מדיניות מוניטרית היא ההחלטה הקבועה של בנק ישראל להימנע משינויים בריבית, ללא קשר למצב המשק</w:t>
      </w:r>
    </w:p>
    <w:p w14:paraId="4A8B8AF9" w14:textId="77777777" w:rsidR="0001521F" w:rsidRDefault="0001521F" w:rsidP="0001521F">
      <w:pPr>
        <w:spacing w:line="360" w:lineRule="auto"/>
        <w:rPr>
          <w:rFonts w:ascii="David" w:hAnsi="David" w:cs="David"/>
          <w:b/>
          <w:bCs/>
        </w:rPr>
      </w:pPr>
    </w:p>
    <w:p w14:paraId="712C0ADC" w14:textId="0DA69414" w:rsidR="00C67E95" w:rsidRPr="0001521F" w:rsidRDefault="00C67E95" w:rsidP="0001521F">
      <w:pPr>
        <w:bidi/>
        <w:spacing w:line="360" w:lineRule="auto"/>
        <w:rPr>
          <w:rFonts w:ascii="David" w:hAnsi="David" w:cs="David"/>
        </w:rPr>
      </w:pPr>
      <w:r w:rsidRPr="0001521F">
        <w:rPr>
          <w:rFonts w:ascii="David" w:hAnsi="David" w:cs="David"/>
          <w:b/>
          <w:bCs/>
          <w:rtl/>
        </w:rPr>
        <w:t>תשובה נכונה</w:t>
      </w:r>
      <w:r w:rsidRPr="0001521F">
        <w:rPr>
          <w:rFonts w:ascii="David" w:hAnsi="David" w:cs="David"/>
        </w:rPr>
        <w:t xml:space="preserve"> </w:t>
      </w:r>
      <w:r w:rsidRPr="0001521F">
        <w:rPr>
          <w:rFonts w:ascii="David" w:hAnsi="David" w:cs="David"/>
          <w:rtl/>
        </w:rPr>
        <w:t>ב</w:t>
      </w:r>
    </w:p>
    <w:p w14:paraId="5931E7C4" w14:textId="77777777" w:rsidR="0001521F" w:rsidRPr="0001521F" w:rsidRDefault="0001521F" w:rsidP="00C67E95">
      <w:pPr>
        <w:bidi/>
        <w:spacing w:line="360" w:lineRule="auto"/>
        <w:rPr>
          <w:rFonts w:ascii="David" w:hAnsi="David" w:cs="David"/>
          <w:b/>
          <w:bCs/>
          <w:rtl/>
        </w:rPr>
      </w:pPr>
    </w:p>
    <w:p w14:paraId="77ED7C25" w14:textId="561B7760" w:rsidR="0001521F" w:rsidRPr="0001521F" w:rsidRDefault="0001521F" w:rsidP="0001521F">
      <w:pPr>
        <w:bidi/>
        <w:spacing w:line="360" w:lineRule="auto"/>
        <w:jc w:val="both"/>
        <w:rPr>
          <w:rFonts w:ascii="David" w:hAnsi="David" w:cs="David"/>
          <w:rtl/>
        </w:rPr>
      </w:pPr>
      <w:r w:rsidRPr="0001521F">
        <w:rPr>
          <w:rFonts w:ascii="David" w:hAnsi="David" w:cs="David" w:hint="cs"/>
          <w:rtl/>
        </w:rPr>
        <w:t xml:space="preserve">טענה א: שגויה החלטות הממשלה לגבי מסים והוצאות </w:t>
      </w:r>
      <w:r w:rsidRPr="0001521F">
        <w:rPr>
          <w:rFonts w:ascii="David" w:hAnsi="David" w:cs="David"/>
          <w:rtl/>
        </w:rPr>
        <w:t>–</w:t>
      </w:r>
      <w:r w:rsidRPr="0001521F">
        <w:rPr>
          <w:rFonts w:ascii="David" w:hAnsi="David" w:cs="David" w:hint="cs"/>
          <w:rtl/>
        </w:rPr>
        <w:t xml:space="preserve"> הן ארגז הכלים המשוייך לקטגוריית המדיניות הפיסקלית (התקציבית) ולא המדיניות המוניטרית. </w:t>
      </w:r>
    </w:p>
    <w:p w14:paraId="28D9C25E" w14:textId="64D58C90" w:rsidR="0001521F" w:rsidRPr="0001521F" w:rsidRDefault="0001521F" w:rsidP="0001521F">
      <w:pPr>
        <w:bidi/>
        <w:spacing w:line="360" w:lineRule="auto"/>
        <w:jc w:val="both"/>
        <w:rPr>
          <w:rFonts w:ascii="David" w:hAnsi="David" w:cs="David"/>
          <w:rtl/>
        </w:rPr>
      </w:pPr>
      <w:r w:rsidRPr="0001521F">
        <w:rPr>
          <w:rFonts w:ascii="David" w:hAnsi="David" w:cs="David" w:hint="cs"/>
          <w:rtl/>
        </w:rPr>
        <w:t xml:space="preserve">טענה ג: שגויה </w:t>
      </w:r>
      <w:r w:rsidRPr="0001521F">
        <w:rPr>
          <w:rFonts w:ascii="David" w:hAnsi="David" w:cs="David"/>
          <w:rtl/>
        </w:rPr>
        <w:t>–</w:t>
      </w:r>
      <w:r w:rsidRPr="0001521F">
        <w:rPr>
          <w:rFonts w:ascii="David" w:hAnsi="David" w:cs="David" w:hint="cs"/>
          <w:rtl/>
        </w:rPr>
        <w:t xml:space="preserve"> כלים של מדיניות מוניטרית (וגם פיסקלית) הם כלים *רגולטוריים* (של הממשלה, של הבנק המרכזי) ואינם מייצגים פעילות או כלים של מוסדות מסחריים כאלו ואחרים.</w:t>
      </w:r>
    </w:p>
    <w:p w14:paraId="34162039" w14:textId="77777777" w:rsidR="0001521F" w:rsidRDefault="0001521F" w:rsidP="0001521F">
      <w:pPr>
        <w:bidi/>
        <w:spacing w:line="360" w:lineRule="auto"/>
        <w:rPr>
          <w:rFonts w:ascii="David" w:hAnsi="David" w:cs="David"/>
          <w:b/>
          <w:bCs/>
          <w:rtl/>
        </w:rPr>
      </w:pPr>
    </w:p>
    <w:p w14:paraId="1DED2474" w14:textId="6CC09B63" w:rsidR="00C67E95" w:rsidRDefault="00C67E95" w:rsidP="0001521F">
      <w:pPr>
        <w:bidi/>
        <w:spacing w:line="360" w:lineRule="auto"/>
        <w:rPr>
          <w:rFonts w:ascii="David" w:hAnsi="David" w:cs="David"/>
          <w:rtl/>
        </w:rPr>
      </w:pPr>
      <w:r w:rsidRPr="00C67E95">
        <w:rPr>
          <w:rFonts w:ascii="David" w:hAnsi="David" w:cs="David"/>
          <w:b/>
          <w:bCs/>
          <w:rtl/>
        </w:rPr>
        <w:t>שאלה 2</w:t>
      </w:r>
      <w:r w:rsidRPr="00C67E95">
        <w:rPr>
          <w:rFonts w:ascii="David" w:hAnsi="David" w:cs="David"/>
        </w:rPr>
        <w:br/>
      </w:r>
      <w:r w:rsidRPr="00C67E95">
        <w:rPr>
          <w:rFonts w:ascii="David" w:hAnsi="David" w:cs="David"/>
          <w:rtl/>
        </w:rPr>
        <w:t>מדוע הבנק המרכזי טורח להתערב בשוק על ידי שינוי הריבית, במקום להשאיר את הפעילות הכלכלית לניהול "טבעי" של השוק החופשי</w:t>
      </w:r>
      <w:r w:rsidRPr="00C67E95">
        <w:rPr>
          <w:rFonts w:ascii="David" w:hAnsi="David" w:cs="David"/>
        </w:rPr>
        <w:t>?</w:t>
      </w:r>
      <w:r w:rsidRPr="00C67E95">
        <w:rPr>
          <w:rFonts w:ascii="David" w:hAnsi="David" w:cs="David"/>
        </w:rPr>
        <w:br/>
      </w:r>
      <w:r w:rsidRPr="00C67E95">
        <w:rPr>
          <w:rFonts w:ascii="David" w:hAnsi="David" w:cs="David"/>
          <w:rtl/>
        </w:rPr>
        <w:t>א. כי הבנק המרכזי מעוניין להתחרות ישירות בבנקים המסחריים על לקוחותיהם</w:t>
      </w:r>
      <w:r w:rsidRPr="00C67E95">
        <w:rPr>
          <w:rFonts w:ascii="David" w:hAnsi="David" w:cs="David"/>
        </w:rPr>
        <w:br/>
      </w:r>
      <w:r w:rsidRPr="00C67E95">
        <w:rPr>
          <w:rFonts w:ascii="David" w:hAnsi="David" w:cs="David"/>
          <w:rtl/>
        </w:rPr>
        <w:t>ב. כי לבנק המרכזי יש אחריות לאומית להבטיח יציבות מחירים, למנוע אינפלציה גבוהה מדי ולתמוך בצמיחה מתונה תוך שמירה על תעסוקה</w:t>
      </w:r>
      <w:r w:rsidRPr="00C67E95">
        <w:rPr>
          <w:rFonts w:ascii="David" w:hAnsi="David" w:cs="David"/>
        </w:rPr>
        <w:br/>
      </w:r>
      <w:r w:rsidRPr="00C67E95">
        <w:rPr>
          <w:rFonts w:ascii="David" w:hAnsi="David" w:cs="David"/>
          <w:rtl/>
        </w:rPr>
        <w:t>ג. כי הבנק המרכזי מנסה להגדיל את הכנסותיו מריבית על הלוואות</w:t>
      </w:r>
      <w:r w:rsidRPr="00C67E95">
        <w:rPr>
          <w:rFonts w:ascii="David" w:hAnsi="David" w:cs="David"/>
        </w:rPr>
        <w:br/>
      </w:r>
      <w:r w:rsidRPr="00C67E95">
        <w:rPr>
          <w:rFonts w:ascii="David" w:hAnsi="David" w:cs="David"/>
          <w:rtl/>
        </w:rPr>
        <w:t>ד. כי הבנק המרכזי מבקש לחזק חברות מסוימות על חשבון אחרות</w:t>
      </w:r>
    </w:p>
    <w:p w14:paraId="47B96046" w14:textId="77777777" w:rsidR="001C208E" w:rsidRPr="001C208E" w:rsidRDefault="001C208E" w:rsidP="001C208E">
      <w:pPr>
        <w:bidi/>
        <w:spacing w:line="360" w:lineRule="auto"/>
        <w:rPr>
          <w:rFonts w:ascii="David" w:hAnsi="David" w:cs="David"/>
        </w:rPr>
      </w:pPr>
    </w:p>
    <w:p w14:paraId="2D9C2EF0" w14:textId="0C8FCE4D" w:rsidR="00C67E95" w:rsidRPr="001C208E" w:rsidRDefault="00C67E95" w:rsidP="00C67E95">
      <w:pPr>
        <w:bidi/>
        <w:spacing w:line="360" w:lineRule="auto"/>
        <w:rPr>
          <w:rFonts w:ascii="David" w:hAnsi="David" w:cs="David"/>
          <w:rtl/>
        </w:rPr>
      </w:pPr>
      <w:r w:rsidRPr="001C208E">
        <w:rPr>
          <w:rFonts w:ascii="David" w:hAnsi="David" w:cs="David"/>
          <w:b/>
          <w:bCs/>
          <w:rtl/>
        </w:rPr>
        <w:t>תשובה נכונה</w:t>
      </w:r>
      <w:r w:rsidR="001C208E">
        <w:rPr>
          <w:rFonts w:ascii="David" w:hAnsi="David" w:cs="David"/>
          <w:b/>
          <w:bCs/>
        </w:rPr>
        <w:t xml:space="preserve"> </w:t>
      </w:r>
      <w:r w:rsidR="001C208E">
        <w:rPr>
          <w:rFonts w:ascii="David" w:hAnsi="David" w:cs="David" w:hint="cs"/>
          <w:b/>
          <w:bCs/>
          <w:rtl/>
        </w:rPr>
        <w:t xml:space="preserve"> ב</w:t>
      </w:r>
    </w:p>
    <w:p w14:paraId="5BC17AE3" w14:textId="502628DF" w:rsidR="00C67E95" w:rsidRPr="001C208E" w:rsidRDefault="00C67E95" w:rsidP="00C67E95">
      <w:pPr>
        <w:bidi/>
        <w:spacing w:line="360" w:lineRule="auto"/>
        <w:rPr>
          <w:rFonts w:ascii="David" w:hAnsi="David" w:cs="David"/>
        </w:rPr>
      </w:pPr>
    </w:p>
    <w:p w14:paraId="28943E2B" w14:textId="06B49B97" w:rsidR="00C67E95" w:rsidRDefault="00C67E95" w:rsidP="00C67E95">
      <w:pPr>
        <w:bidi/>
        <w:spacing w:line="360" w:lineRule="auto"/>
        <w:rPr>
          <w:rFonts w:ascii="David" w:hAnsi="David" w:cs="David"/>
          <w:rtl/>
        </w:rPr>
      </w:pPr>
      <w:r w:rsidRPr="00C67E95">
        <w:rPr>
          <w:rFonts w:ascii="David" w:hAnsi="David" w:cs="David"/>
          <w:b/>
          <w:bCs/>
          <w:rtl/>
        </w:rPr>
        <w:t>שאלה 3</w:t>
      </w:r>
      <w:r w:rsidRPr="00C67E95">
        <w:rPr>
          <w:rFonts w:ascii="David" w:hAnsi="David" w:cs="David"/>
        </w:rPr>
        <w:br/>
      </w:r>
      <w:r w:rsidRPr="00C67E95">
        <w:rPr>
          <w:rFonts w:ascii="David" w:hAnsi="David" w:cs="David"/>
          <w:rtl/>
        </w:rPr>
        <w:t>במידה והבנק המרכזי מחליט להעלות את הריבית, מהי ההשפעה הצפויה על משקי בית, בהתחשב בהסבר שניתן בשיעור</w:t>
      </w:r>
      <w:r w:rsidRPr="00C67E95">
        <w:rPr>
          <w:rFonts w:ascii="David" w:hAnsi="David" w:cs="David"/>
        </w:rPr>
        <w:t>?</w:t>
      </w:r>
      <w:r w:rsidRPr="00C67E95">
        <w:rPr>
          <w:rFonts w:ascii="David" w:hAnsi="David" w:cs="David"/>
        </w:rPr>
        <w:br/>
      </w:r>
      <w:r w:rsidRPr="00C67E95">
        <w:rPr>
          <w:rFonts w:ascii="David" w:hAnsi="David" w:cs="David"/>
          <w:rtl/>
        </w:rPr>
        <w:t>א. משקי הבית ימצאו כי הלוואות נעשות יקרות יותר, מה שעשוי להפחית רכישת מוצרים יקרים כמו דירות או רכבים ולהקטין את הצריכה הכוללת</w:t>
      </w:r>
      <w:r w:rsidRPr="00C67E95">
        <w:rPr>
          <w:rFonts w:ascii="David" w:hAnsi="David" w:cs="David"/>
        </w:rPr>
        <w:br/>
      </w:r>
      <w:r w:rsidRPr="00C67E95">
        <w:rPr>
          <w:rFonts w:ascii="David" w:hAnsi="David" w:cs="David"/>
          <w:rtl/>
        </w:rPr>
        <w:t>ב. משקי הבית יצליחו לקבל הלוואות זולות במיוחד, ובכך יגדילו מיד את הצריכה ואת רמת החיים שלהם</w:t>
      </w:r>
      <w:r w:rsidRPr="00C67E95">
        <w:rPr>
          <w:rFonts w:ascii="David" w:hAnsi="David" w:cs="David"/>
        </w:rPr>
        <w:br/>
      </w:r>
      <w:r w:rsidRPr="00C67E95">
        <w:rPr>
          <w:rFonts w:ascii="David" w:hAnsi="David" w:cs="David"/>
          <w:rtl/>
        </w:rPr>
        <w:t xml:space="preserve">ג. העלאת הריבית לא תשפיע כלל על התנהגות משקי הבית, שכן </w:t>
      </w:r>
      <w:r w:rsidR="001C208E">
        <w:rPr>
          <w:rFonts w:ascii="David" w:hAnsi="David" w:cs="David" w:hint="cs"/>
          <w:rtl/>
        </w:rPr>
        <w:t>ריבית בנק ישראל, אשר נקבעת על ידי הבנק המרכזי,</w:t>
      </w:r>
      <w:r w:rsidRPr="00C67E95">
        <w:rPr>
          <w:rFonts w:ascii="David" w:hAnsi="David" w:cs="David"/>
          <w:rtl/>
        </w:rPr>
        <w:t xml:space="preserve"> אינה קשורה למחירי ההלוואות</w:t>
      </w:r>
      <w:r w:rsidR="001C208E">
        <w:rPr>
          <w:rFonts w:ascii="David" w:hAnsi="David" w:cs="David" w:hint="cs"/>
          <w:rtl/>
        </w:rPr>
        <w:t xml:space="preserve"> </w:t>
      </w:r>
      <w:r w:rsidR="001C208E">
        <w:rPr>
          <w:rFonts w:ascii="David" w:hAnsi="David" w:cs="David"/>
          <w:rtl/>
        </w:rPr>
        <w:t>–</w:t>
      </w:r>
      <w:r w:rsidR="001C208E">
        <w:rPr>
          <w:rFonts w:ascii="David" w:hAnsi="David" w:cs="David" w:hint="cs"/>
          <w:rtl/>
        </w:rPr>
        <w:t xml:space="preserve"> שבהם הריבית נקבעת על בסיס התנהלות פרטנית של הגורם </w:t>
      </w:r>
      <w:r w:rsidR="001C208E">
        <w:rPr>
          <w:rFonts w:ascii="David" w:hAnsi="David" w:cs="David" w:hint="cs"/>
          <w:rtl/>
        </w:rPr>
        <w:lastRenderedPageBreak/>
        <w:t>המלווה מול הלקוח</w:t>
      </w:r>
      <w:r w:rsidRPr="00C67E95">
        <w:rPr>
          <w:rFonts w:ascii="David" w:hAnsi="David" w:cs="David"/>
        </w:rPr>
        <w:br/>
      </w:r>
      <w:r w:rsidRPr="00C67E95">
        <w:rPr>
          <w:rFonts w:ascii="David" w:hAnsi="David" w:cs="David"/>
          <w:rtl/>
        </w:rPr>
        <w:t>ד. משקי הבית יתחילו לייבא מוצרים מחו"ל במחירים נמוכים יותר בשל הריבית הגבוהה</w:t>
      </w:r>
    </w:p>
    <w:p w14:paraId="3355A6FB" w14:textId="77777777" w:rsidR="001C208E" w:rsidRDefault="001C208E" w:rsidP="001C208E">
      <w:pPr>
        <w:bidi/>
        <w:spacing w:line="360" w:lineRule="auto"/>
        <w:rPr>
          <w:rFonts w:ascii="David" w:hAnsi="David" w:cs="David"/>
          <w:rtl/>
        </w:rPr>
      </w:pPr>
    </w:p>
    <w:p w14:paraId="1F85E97A" w14:textId="2A0DD417" w:rsidR="001C208E" w:rsidRDefault="001C208E" w:rsidP="001C208E">
      <w:pPr>
        <w:bidi/>
        <w:spacing w:line="360" w:lineRule="auto"/>
        <w:rPr>
          <w:rFonts w:ascii="David" w:hAnsi="David" w:cs="David"/>
          <w:rtl/>
        </w:rPr>
      </w:pPr>
      <w:r>
        <w:rPr>
          <w:rFonts w:ascii="David" w:hAnsi="David" w:cs="David" w:hint="cs"/>
          <w:rtl/>
        </w:rPr>
        <w:t>התשובה הנכונה: א</w:t>
      </w:r>
    </w:p>
    <w:p w14:paraId="3EDE7FE9" w14:textId="77777777" w:rsidR="001C208E" w:rsidRDefault="001C208E" w:rsidP="001C208E">
      <w:pPr>
        <w:bidi/>
        <w:spacing w:line="360" w:lineRule="auto"/>
        <w:rPr>
          <w:rFonts w:ascii="David" w:hAnsi="David" w:cs="David"/>
          <w:rtl/>
        </w:rPr>
      </w:pPr>
    </w:p>
    <w:p w14:paraId="71E42A4A" w14:textId="5C0A767A" w:rsidR="001C208E" w:rsidRDefault="001C208E" w:rsidP="001C208E">
      <w:pPr>
        <w:bidi/>
        <w:spacing w:line="360" w:lineRule="auto"/>
        <w:rPr>
          <w:rFonts w:ascii="David" w:hAnsi="David" w:cs="David"/>
          <w:rtl/>
        </w:rPr>
      </w:pPr>
      <w:r>
        <w:rPr>
          <w:rFonts w:ascii="David" w:hAnsi="David" w:cs="David" w:hint="cs"/>
          <w:rtl/>
        </w:rPr>
        <w:t xml:space="preserve">היגד ב </w:t>
      </w:r>
      <w:r>
        <w:rPr>
          <w:rFonts w:ascii="David" w:hAnsi="David" w:cs="David"/>
          <w:rtl/>
        </w:rPr>
        <w:t>–</w:t>
      </w:r>
      <w:r>
        <w:rPr>
          <w:rFonts w:ascii="David" w:hAnsi="David" w:cs="David" w:hint="cs"/>
          <w:rtl/>
        </w:rPr>
        <w:t xml:space="preserve"> מטומטם. </w:t>
      </w:r>
    </w:p>
    <w:p w14:paraId="1E0A9352" w14:textId="60166F5E" w:rsidR="001C208E" w:rsidRDefault="001C208E" w:rsidP="001C208E">
      <w:pPr>
        <w:bidi/>
        <w:spacing w:line="360" w:lineRule="auto"/>
        <w:rPr>
          <w:rFonts w:ascii="David" w:hAnsi="David" w:cs="David"/>
          <w:rtl/>
        </w:rPr>
      </w:pPr>
      <w:r>
        <w:rPr>
          <w:rFonts w:ascii="David" w:hAnsi="David" w:cs="David" w:hint="cs"/>
          <w:rtl/>
        </w:rPr>
        <w:t xml:space="preserve">היגד ג </w:t>
      </w:r>
      <w:r>
        <w:rPr>
          <w:rFonts w:ascii="David" w:hAnsi="David" w:cs="David"/>
          <w:rtl/>
        </w:rPr>
        <w:t>–</w:t>
      </w:r>
      <w:r>
        <w:rPr>
          <w:rFonts w:ascii="David" w:hAnsi="David" w:cs="David" w:hint="cs"/>
          <w:rtl/>
        </w:rPr>
        <w:t xml:space="preserve"> זה נכון שברמה הפרטנית הריביות שגובים הבנקים ממשקי בית ועסקים נקבעות לפי תנאי הלווה. יחד עם זאת, הבסיס לכל הריביות הוא ריבית הבסיס של בנק ישראל שנתפסת כ״ריבית חסרת סיכון״ ועליה מלבישים הבנקים תוספת דיפרנציאלית בהתאם לרמת הסיכון של הלווה. </w:t>
      </w:r>
    </w:p>
    <w:p w14:paraId="469B2EDB" w14:textId="135192F1" w:rsidR="001C208E" w:rsidRDefault="001C208E" w:rsidP="001C208E">
      <w:pPr>
        <w:bidi/>
        <w:spacing w:line="360" w:lineRule="auto"/>
        <w:rPr>
          <w:rFonts w:ascii="David" w:hAnsi="David" w:cs="David"/>
          <w:rtl/>
        </w:rPr>
      </w:pPr>
      <w:r>
        <w:rPr>
          <w:rFonts w:ascii="David" w:hAnsi="David" w:cs="David" w:hint="cs"/>
          <w:rtl/>
        </w:rPr>
        <w:t xml:space="preserve">היגד ד </w:t>
      </w:r>
      <w:r>
        <w:rPr>
          <w:rFonts w:ascii="David" w:hAnsi="David" w:cs="David"/>
          <w:rtl/>
        </w:rPr>
        <w:t>–</w:t>
      </w:r>
      <w:r>
        <w:rPr>
          <w:rFonts w:ascii="David" w:hAnsi="David" w:cs="David" w:hint="cs"/>
          <w:rtl/>
        </w:rPr>
        <w:t xml:space="preserve"> נשמע הגיוני </w:t>
      </w:r>
      <w:r>
        <w:rPr>
          <w:rFonts w:ascii="David" w:hAnsi="David" w:cs="David"/>
          <w:rtl/>
        </w:rPr>
        <w:t>–</w:t>
      </w:r>
      <w:r>
        <w:rPr>
          <w:rFonts w:ascii="David" w:hAnsi="David" w:cs="David" w:hint="cs"/>
          <w:rtl/>
        </w:rPr>
        <w:t xml:space="preserve"> אבל שגוי כי כל הדיון כאן הוא בהקטנת צריכה והגדלת חסכון לאור הריביות הגבוהות. </w:t>
      </w:r>
    </w:p>
    <w:p w14:paraId="75EB76CE" w14:textId="77777777" w:rsidR="001C208E" w:rsidRDefault="001C208E" w:rsidP="001C208E">
      <w:pPr>
        <w:bidi/>
        <w:spacing w:line="360" w:lineRule="auto"/>
        <w:rPr>
          <w:rFonts w:ascii="David" w:hAnsi="David" w:cs="David"/>
          <w:rtl/>
        </w:rPr>
      </w:pPr>
    </w:p>
    <w:p w14:paraId="413F12A3" w14:textId="15AC9528" w:rsidR="00C67E95" w:rsidRPr="00C67E95" w:rsidRDefault="00C67E95" w:rsidP="00C67E95">
      <w:pPr>
        <w:bidi/>
        <w:spacing w:line="360" w:lineRule="auto"/>
        <w:rPr>
          <w:rFonts w:ascii="David" w:hAnsi="David" w:cs="David"/>
        </w:rPr>
      </w:pPr>
      <w:r w:rsidRPr="00C67E95">
        <w:rPr>
          <w:rFonts w:ascii="David" w:hAnsi="David" w:cs="David"/>
          <w:b/>
          <w:bCs/>
          <w:rtl/>
        </w:rPr>
        <w:t>שאלה 4</w:t>
      </w:r>
      <w:r w:rsidRPr="00C67E95">
        <w:rPr>
          <w:rFonts w:ascii="David" w:hAnsi="David" w:cs="David"/>
        </w:rPr>
        <w:br/>
      </w:r>
      <w:r w:rsidRPr="00C67E95">
        <w:rPr>
          <w:rFonts w:ascii="David" w:hAnsi="David" w:cs="David"/>
          <w:rtl/>
        </w:rPr>
        <w:t>כיצד תשפיע העלאת הריבית על החלטות ההתרחבות של עסקים, כמו למשל מסעדה המתכננת לפתוח סניף נוסף</w:t>
      </w:r>
      <w:r w:rsidR="001C208E">
        <w:rPr>
          <w:rFonts w:ascii="David" w:hAnsi="David" w:cs="David" w:hint="cs"/>
          <w:rtl/>
        </w:rPr>
        <w:t xml:space="preserve"> או לרכוש מכונה ענקית לחימום נקניק?</w:t>
      </w:r>
      <w:r w:rsidRPr="00C67E95">
        <w:rPr>
          <w:rFonts w:ascii="David" w:hAnsi="David" w:cs="David"/>
        </w:rPr>
        <w:br/>
      </w:r>
      <w:r w:rsidRPr="00C67E95">
        <w:rPr>
          <w:rFonts w:ascii="David" w:hAnsi="David" w:cs="David"/>
          <w:rtl/>
        </w:rPr>
        <w:t>א. ההלוואות העסקיות יהפכו זולות יותר, ולכן עסקים ייפתחו סניפים חדשים במהירות רבה יותר</w:t>
      </w:r>
      <w:r w:rsidRPr="00C67E95">
        <w:rPr>
          <w:rFonts w:ascii="David" w:hAnsi="David" w:cs="David"/>
        </w:rPr>
        <w:br/>
      </w:r>
      <w:r w:rsidRPr="00C67E95">
        <w:rPr>
          <w:rFonts w:ascii="David" w:hAnsi="David" w:cs="David"/>
          <w:rtl/>
        </w:rPr>
        <w:t>ב. העלאת הריבית תייקר את עלות ההלוואות, ולכן עסקים עלולים לדחות או לצמצם את תכניות ההתרחבות שלהם</w:t>
      </w:r>
      <w:r w:rsidRPr="00C67E95">
        <w:rPr>
          <w:rFonts w:ascii="David" w:hAnsi="David" w:cs="David"/>
        </w:rPr>
        <w:br/>
      </w:r>
      <w:r w:rsidRPr="00C67E95">
        <w:rPr>
          <w:rFonts w:ascii="David" w:hAnsi="David" w:cs="David"/>
          <w:rtl/>
        </w:rPr>
        <w:t>ג. עסקים יושפעו לטובה, מאחר שהריבית הגבוהה תגדיל את תנועת הלקוחות במסעדה</w:t>
      </w:r>
      <w:r w:rsidRPr="00C67E95">
        <w:rPr>
          <w:rFonts w:ascii="David" w:hAnsi="David" w:cs="David"/>
        </w:rPr>
        <w:br/>
      </w:r>
      <w:r w:rsidRPr="00C67E95">
        <w:rPr>
          <w:rFonts w:ascii="David" w:hAnsi="David" w:cs="David"/>
          <w:rtl/>
        </w:rPr>
        <w:t>ד. העלאת הריבית לא תשפיע בשום אופן על עסקים, משום שהם מממנים את עצמם אך ורק מהון עצמי</w:t>
      </w:r>
    </w:p>
    <w:p w14:paraId="04AAC84E" w14:textId="77777777" w:rsidR="001C208E" w:rsidRDefault="001C208E" w:rsidP="00C67E95">
      <w:pPr>
        <w:bidi/>
        <w:spacing w:line="360" w:lineRule="auto"/>
        <w:rPr>
          <w:rFonts w:ascii="David" w:hAnsi="David" w:cs="David"/>
          <w:b/>
          <w:bCs/>
          <w:color w:val="FFFFFF" w:themeColor="background1"/>
          <w:rtl/>
        </w:rPr>
      </w:pPr>
    </w:p>
    <w:p w14:paraId="0A958F6F" w14:textId="3B065D38" w:rsidR="001C208E" w:rsidRDefault="001C208E" w:rsidP="001C208E">
      <w:pPr>
        <w:bidi/>
        <w:spacing w:line="360" w:lineRule="auto"/>
        <w:rPr>
          <w:rFonts w:ascii="David" w:hAnsi="David" w:cs="David"/>
          <w:b/>
          <w:bCs/>
          <w:rtl/>
        </w:rPr>
      </w:pPr>
      <w:r>
        <w:rPr>
          <w:rFonts w:ascii="David" w:hAnsi="David" w:cs="David" w:hint="cs"/>
          <w:b/>
          <w:bCs/>
          <w:rtl/>
        </w:rPr>
        <w:t>ההיגד הנכון: ב</w:t>
      </w:r>
    </w:p>
    <w:p w14:paraId="07623F58" w14:textId="5D0D90FF" w:rsidR="001C208E" w:rsidRPr="001C208E" w:rsidRDefault="001C208E" w:rsidP="001C208E">
      <w:pPr>
        <w:bidi/>
        <w:spacing w:line="360" w:lineRule="auto"/>
        <w:rPr>
          <w:rFonts w:ascii="David" w:hAnsi="David" w:cs="David"/>
          <w:rtl/>
        </w:rPr>
      </w:pPr>
      <w:r w:rsidRPr="001C208E">
        <w:rPr>
          <w:rFonts w:ascii="David" w:hAnsi="David" w:cs="David" w:hint="cs"/>
          <w:rtl/>
        </w:rPr>
        <w:t xml:space="preserve">מבין ההיגדים האחרים, ההיגד היחיד שהוא לא מטומטם לגמרי (80%) הוא היגד ד: אבל חשוב לזכור שהוא שגוי, הן בשל העובדה שחלק גדול מהמימון העסקי הוא בחוב, והן בשל העובדה שגם עסקים הממומנים בהון עצמי בלבד / בעיקר בהון עצמי, מושפעים מכדאיות העסקאות בהן בהתאם לריבית שמשפיעה על התשואה שמשקיעים אלו דורשים. </w:t>
      </w:r>
    </w:p>
    <w:p w14:paraId="18B4F3E9" w14:textId="008C583C" w:rsidR="001C208E" w:rsidRPr="001C208E" w:rsidRDefault="001C208E" w:rsidP="001C208E">
      <w:pPr>
        <w:bidi/>
        <w:spacing w:line="360" w:lineRule="auto"/>
        <w:rPr>
          <w:rFonts w:ascii="David" w:hAnsi="David" w:cs="David"/>
          <w:rtl/>
        </w:rPr>
      </w:pPr>
      <w:r>
        <w:rPr>
          <w:rFonts w:ascii="David" w:hAnsi="David" w:cs="David" w:hint="cs"/>
          <w:rtl/>
        </w:rPr>
        <w:t xml:space="preserve">בשפה פשוטה יותר: יותר קשה לגייס כסף לפרויקטים (מסוכנים) ממשקיעים (הוניים) אם קיימת להם אלטרנטיבה חסרת סיכון (ריבית גבוהה). </w:t>
      </w:r>
    </w:p>
    <w:p w14:paraId="36F04EE8" w14:textId="2321B470" w:rsidR="00C67E95" w:rsidRPr="001C208E" w:rsidRDefault="00C67E95" w:rsidP="001C208E">
      <w:pPr>
        <w:bidi/>
        <w:spacing w:line="360" w:lineRule="auto"/>
        <w:rPr>
          <w:rFonts w:ascii="David" w:hAnsi="David" w:cs="David"/>
          <w:color w:val="FFFFFF" w:themeColor="background1"/>
        </w:rPr>
      </w:pPr>
      <w:r w:rsidRPr="00C67E95">
        <w:rPr>
          <w:rFonts w:ascii="David" w:hAnsi="David" w:cs="David"/>
          <w:b/>
          <w:bCs/>
          <w:color w:val="FFFFFF" w:themeColor="background1"/>
          <w:rtl/>
        </w:rPr>
        <w:t>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3C0FFC70" w14:textId="47DFF971" w:rsidR="00C67E95" w:rsidRDefault="00C67E95" w:rsidP="00C67E95">
      <w:pPr>
        <w:bidi/>
        <w:spacing w:line="360" w:lineRule="auto"/>
        <w:rPr>
          <w:rFonts w:ascii="David" w:hAnsi="David" w:cs="David"/>
          <w:rtl/>
        </w:rPr>
      </w:pPr>
      <w:r w:rsidRPr="00C67E95">
        <w:rPr>
          <w:rFonts w:ascii="David" w:hAnsi="David" w:cs="David"/>
          <w:b/>
          <w:bCs/>
          <w:rtl/>
        </w:rPr>
        <w:t>שאלה 5</w:t>
      </w:r>
      <w:r w:rsidRPr="00C67E95">
        <w:rPr>
          <w:rFonts w:ascii="David" w:hAnsi="David" w:cs="David"/>
        </w:rPr>
        <w:br/>
      </w:r>
      <w:r w:rsidRPr="00C67E95">
        <w:rPr>
          <w:rFonts w:ascii="David" w:hAnsi="David" w:cs="David"/>
          <w:rtl/>
        </w:rPr>
        <w:t>באיזה אופן תשפיע העלאת הריבית על המסחר הבינלאומי, בפרט על שער החליפין ושוק המט"ח, על פי התיאור שניתן</w:t>
      </w:r>
      <w:r w:rsidRPr="00C67E95">
        <w:rPr>
          <w:rFonts w:ascii="David" w:hAnsi="David" w:cs="David"/>
        </w:rPr>
        <w:t>?</w:t>
      </w:r>
      <w:r w:rsidRPr="00C67E95">
        <w:rPr>
          <w:rFonts w:ascii="David" w:hAnsi="David" w:cs="David"/>
        </w:rPr>
        <w:br/>
      </w:r>
      <w:r w:rsidRPr="00C67E95">
        <w:rPr>
          <w:rFonts w:ascii="David" w:hAnsi="David" w:cs="David"/>
          <w:rtl/>
        </w:rPr>
        <w:t>א. משקיעים זרים ירצו להביא מטבע חוץ כדי להשקיע בריבית הגבוהה, מה שיגביר את היצע הדולרים, יחליש את שער הדולר ויקטין את רווחיות היצואנים</w:t>
      </w:r>
      <w:r w:rsidRPr="00C67E95">
        <w:rPr>
          <w:rFonts w:ascii="David" w:hAnsi="David" w:cs="David"/>
        </w:rPr>
        <w:br/>
      </w:r>
      <w:r w:rsidRPr="00C67E95">
        <w:rPr>
          <w:rFonts w:ascii="David" w:hAnsi="David" w:cs="David"/>
          <w:rtl/>
        </w:rPr>
        <w:t>ב. הריבית הגבוהה תגרום לצמצום היצע הדולרים בשוק ותחזק את הדולר, מה שישפר את רווחיות היצוא</w:t>
      </w:r>
      <w:r w:rsidRPr="00C67E95">
        <w:rPr>
          <w:rFonts w:ascii="David" w:hAnsi="David" w:cs="David"/>
        </w:rPr>
        <w:br/>
      </w:r>
      <w:r w:rsidRPr="00C67E95">
        <w:rPr>
          <w:rFonts w:ascii="David" w:hAnsi="David" w:cs="David"/>
          <w:rtl/>
        </w:rPr>
        <w:t xml:space="preserve">ג. העלאת הריבית לא תביא לשינויים בשער החליפין, משום שאין קשר בין החלטות הבנק המרכזי לשוק </w:t>
      </w:r>
      <w:r w:rsidRPr="00C67E95">
        <w:rPr>
          <w:rFonts w:ascii="David" w:hAnsi="David" w:cs="David"/>
          <w:rtl/>
        </w:rPr>
        <w:lastRenderedPageBreak/>
        <w:t>המט"ח</w:t>
      </w:r>
      <w:r w:rsidRPr="00C67E95">
        <w:rPr>
          <w:rFonts w:ascii="David" w:hAnsi="David" w:cs="David"/>
        </w:rPr>
        <w:br/>
      </w:r>
      <w:r w:rsidRPr="00C67E95">
        <w:rPr>
          <w:rFonts w:ascii="David" w:hAnsi="David" w:cs="David"/>
          <w:rtl/>
        </w:rPr>
        <w:t>ד. הריבית הגבוהה תוביל לקיטון בהשקעות הזרות, מה שיגרום לירידה בביקוש לשקל ולחיזוק היצוא</w:t>
      </w:r>
    </w:p>
    <w:p w14:paraId="3D53BD64" w14:textId="77777777" w:rsidR="001D4764" w:rsidRDefault="001D4764" w:rsidP="001D4764">
      <w:pPr>
        <w:bidi/>
        <w:spacing w:line="360" w:lineRule="auto"/>
        <w:rPr>
          <w:rFonts w:ascii="David" w:hAnsi="David" w:cs="David"/>
          <w:rtl/>
        </w:rPr>
      </w:pPr>
    </w:p>
    <w:p w14:paraId="0FFAA04A" w14:textId="31305DE1" w:rsidR="001D4764" w:rsidRDefault="001D4764" w:rsidP="001D4764">
      <w:pPr>
        <w:bidi/>
        <w:spacing w:line="360" w:lineRule="auto"/>
        <w:rPr>
          <w:rFonts w:ascii="David" w:hAnsi="David" w:cs="David"/>
          <w:rtl/>
        </w:rPr>
      </w:pPr>
      <w:r>
        <w:rPr>
          <w:rFonts w:ascii="David" w:hAnsi="David" w:cs="David" w:hint="cs"/>
          <w:rtl/>
        </w:rPr>
        <w:t xml:space="preserve">התשובה א. </w:t>
      </w:r>
    </w:p>
    <w:p w14:paraId="17531E30" w14:textId="35A647C5" w:rsidR="001D4764" w:rsidRPr="00C67E95" w:rsidRDefault="001D4764" w:rsidP="001D4764">
      <w:pPr>
        <w:bidi/>
        <w:spacing w:line="360" w:lineRule="auto"/>
        <w:rPr>
          <w:rFonts w:ascii="David" w:hAnsi="David" w:cs="David"/>
        </w:rPr>
      </w:pPr>
      <w:r>
        <w:rPr>
          <w:rFonts w:ascii="David" w:hAnsi="David" w:cs="David" w:hint="cs"/>
          <w:rtl/>
        </w:rPr>
        <w:t xml:space="preserve">ב מנוגד לו, וגם ד. לגבי ג, רבותיי מדובר במטומטם. </w:t>
      </w:r>
    </w:p>
    <w:p w14:paraId="4C542C94" w14:textId="77777777" w:rsidR="00C67E95" w:rsidRDefault="00C67E95" w:rsidP="00C67E95">
      <w:pPr>
        <w:bidi/>
        <w:spacing w:line="360" w:lineRule="auto"/>
        <w:rPr>
          <w:rFonts w:ascii="David" w:hAnsi="David" w:cs="David"/>
          <w:color w:val="FFFFFF" w:themeColor="background1"/>
          <w:rtl/>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א</w:t>
      </w:r>
    </w:p>
    <w:p w14:paraId="311EDAC8" w14:textId="535C3325" w:rsidR="001D4764" w:rsidRPr="001D4764" w:rsidRDefault="001D4764" w:rsidP="001D4764">
      <w:pPr>
        <w:bidi/>
        <w:spacing w:line="360" w:lineRule="auto"/>
        <w:rPr>
          <w:rFonts w:ascii="David" w:hAnsi="David" w:cs="David"/>
          <w:b/>
          <w:bCs/>
          <w:color w:val="FFFFFF" w:themeColor="background1"/>
          <w:rtl/>
        </w:rPr>
      </w:pPr>
      <w:r>
        <w:rPr>
          <w:rFonts w:ascii="David" w:hAnsi="David" w:cs="David" w:hint="cs"/>
          <w:b/>
          <w:bCs/>
          <w:color w:val="FFFFFF" w:themeColor="background1"/>
          <w:rtl/>
        </w:rPr>
        <w:t>התשו</w:t>
      </w:r>
    </w:p>
    <w:p w14:paraId="4EF79C7F" w14:textId="77777777" w:rsidR="001D4764" w:rsidRPr="00C67E95" w:rsidRDefault="001D4764" w:rsidP="001D4764">
      <w:pPr>
        <w:bidi/>
        <w:spacing w:line="360" w:lineRule="auto"/>
        <w:rPr>
          <w:rFonts w:ascii="David" w:hAnsi="David" w:cs="David"/>
          <w:color w:val="FFFFFF" w:themeColor="background1"/>
        </w:rPr>
      </w:pPr>
    </w:p>
    <w:p w14:paraId="543F0614" w14:textId="6CEF170A" w:rsidR="00C67E95" w:rsidRPr="00C67E95" w:rsidRDefault="00C67E95" w:rsidP="00C67E95">
      <w:pPr>
        <w:bidi/>
        <w:spacing w:line="360" w:lineRule="auto"/>
        <w:rPr>
          <w:rFonts w:ascii="David" w:hAnsi="David" w:cs="David"/>
        </w:rPr>
      </w:pPr>
    </w:p>
    <w:p w14:paraId="10D8FEB7" w14:textId="67136661" w:rsidR="00C67E95" w:rsidRDefault="00C67E95" w:rsidP="00C67E95">
      <w:pPr>
        <w:bidi/>
        <w:spacing w:line="360" w:lineRule="auto"/>
        <w:rPr>
          <w:rFonts w:ascii="David" w:hAnsi="David" w:cs="David"/>
          <w:rtl/>
        </w:rPr>
      </w:pPr>
      <w:r w:rsidRPr="00C67E95">
        <w:rPr>
          <w:rFonts w:ascii="David" w:hAnsi="David" w:cs="David"/>
          <w:b/>
          <w:bCs/>
          <w:rtl/>
        </w:rPr>
        <w:t>שאלה 6</w:t>
      </w:r>
      <w:r w:rsidRPr="00C67E95">
        <w:rPr>
          <w:rFonts w:ascii="David" w:hAnsi="David" w:cs="David"/>
        </w:rPr>
        <w:br/>
      </w:r>
      <w:r w:rsidRPr="00C67E95">
        <w:rPr>
          <w:rFonts w:ascii="David" w:hAnsi="David" w:cs="David"/>
          <w:rtl/>
        </w:rPr>
        <w:t>מדוע המדיניות המוניטרית מוגדרת כ"אנטי-מחזורית"? במה מתבט</w:t>
      </w:r>
      <w:r w:rsidR="00894C37">
        <w:rPr>
          <w:rFonts w:ascii="David" w:hAnsi="David" w:cs="David" w:hint="cs"/>
          <w:rtl/>
        </w:rPr>
        <w:t>א מאפיין זה בהתנהלות של הבנק המרכזי</w:t>
      </w:r>
      <w:r w:rsidRPr="00C67E95">
        <w:rPr>
          <w:rFonts w:ascii="David" w:hAnsi="David" w:cs="David"/>
        </w:rPr>
        <w:t>?</w:t>
      </w:r>
      <w:r w:rsidRPr="00C67E95">
        <w:rPr>
          <w:rFonts w:ascii="David" w:hAnsi="David" w:cs="David"/>
        </w:rPr>
        <w:br/>
      </w:r>
      <w:r w:rsidRPr="00C67E95">
        <w:rPr>
          <w:rFonts w:ascii="David" w:hAnsi="David" w:cs="David"/>
          <w:rtl/>
        </w:rPr>
        <w:t>א. מפני שהיא תמיד מגיבה באופן הפוך להמלצות כלכלנים חיצוניים</w:t>
      </w:r>
      <w:r w:rsidRPr="00C67E95">
        <w:rPr>
          <w:rFonts w:ascii="David" w:hAnsi="David" w:cs="David"/>
        </w:rPr>
        <w:br/>
      </w:r>
      <w:r w:rsidRPr="00C67E95">
        <w:rPr>
          <w:rFonts w:ascii="David" w:hAnsi="David" w:cs="David"/>
          <w:rtl/>
        </w:rPr>
        <w:t>ב. מפני שהיא נועדה לאזן את התנודות במחזורי העסקים: כשהמשק "מתחמם" והיא חוששת מאינפלציה – היא מעלה ריבית; וכשהמשק "מתכווץ" – היא מורידה ריבית כדי לעודד צמיחה</w:t>
      </w:r>
      <w:r w:rsidRPr="00C67E95">
        <w:rPr>
          <w:rFonts w:ascii="David" w:hAnsi="David" w:cs="David"/>
        </w:rPr>
        <w:br/>
      </w:r>
      <w:r w:rsidRPr="00C67E95">
        <w:rPr>
          <w:rFonts w:ascii="David" w:hAnsi="David" w:cs="David"/>
          <w:rtl/>
        </w:rPr>
        <w:t>ג. מפני שהיא פועלת ללא קשר למדד המחירים לצרכן ופשוט מתעלמת ממנו</w:t>
      </w:r>
      <w:r w:rsidRPr="00C67E95">
        <w:rPr>
          <w:rFonts w:ascii="David" w:hAnsi="David" w:cs="David"/>
        </w:rPr>
        <w:br/>
      </w:r>
      <w:r w:rsidRPr="00C67E95">
        <w:rPr>
          <w:rFonts w:ascii="David" w:hAnsi="David" w:cs="David"/>
          <w:rtl/>
        </w:rPr>
        <w:t>ד. מפני שהיא מכוונת לחזק רק את סקטור אחד בכלכלה ולאזן על ידי פגיעה בסקטורים אחרים</w:t>
      </w:r>
    </w:p>
    <w:p w14:paraId="6288180B" w14:textId="77777777" w:rsidR="00894C37" w:rsidRDefault="00894C37" w:rsidP="00894C37">
      <w:pPr>
        <w:bidi/>
        <w:spacing w:line="360" w:lineRule="auto"/>
        <w:rPr>
          <w:rFonts w:ascii="David" w:hAnsi="David" w:cs="David"/>
          <w:rtl/>
        </w:rPr>
      </w:pPr>
    </w:p>
    <w:p w14:paraId="57D4BC45" w14:textId="581085AD" w:rsidR="00894C37" w:rsidRPr="00C67E95" w:rsidRDefault="00894C37" w:rsidP="00894C37">
      <w:pPr>
        <w:bidi/>
        <w:spacing w:line="360" w:lineRule="auto"/>
        <w:rPr>
          <w:rFonts w:ascii="David" w:hAnsi="David" w:cs="David"/>
        </w:rPr>
      </w:pPr>
      <w:r>
        <w:rPr>
          <w:rFonts w:ascii="David" w:hAnsi="David" w:cs="David" w:hint="cs"/>
          <w:rtl/>
        </w:rPr>
        <w:t>התשובה ב</w:t>
      </w:r>
    </w:p>
    <w:p w14:paraId="5FD0BC51" w14:textId="0CE51D3C" w:rsidR="00C67E95" w:rsidRPr="00894C37" w:rsidRDefault="00C67E95" w:rsidP="00894C37">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65D5607E" w14:textId="08106D0E" w:rsidR="00C67E95" w:rsidRDefault="00C67E95" w:rsidP="00C67E95">
      <w:pPr>
        <w:bidi/>
        <w:spacing w:line="360" w:lineRule="auto"/>
        <w:rPr>
          <w:rFonts w:ascii="David" w:hAnsi="David" w:cs="David"/>
          <w:rtl/>
        </w:rPr>
      </w:pPr>
      <w:r w:rsidRPr="00C67E95">
        <w:rPr>
          <w:rFonts w:ascii="David" w:hAnsi="David" w:cs="David"/>
          <w:b/>
          <w:bCs/>
          <w:rtl/>
        </w:rPr>
        <w:t>שאלה 7</w:t>
      </w:r>
      <w:r w:rsidRPr="00C67E95">
        <w:rPr>
          <w:rFonts w:ascii="David" w:hAnsi="David" w:cs="David"/>
        </w:rPr>
        <w:br/>
      </w:r>
      <w:r w:rsidRPr="00C67E95">
        <w:rPr>
          <w:rFonts w:ascii="David" w:hAnsi="David" w:cs="David"/>
          <w:rtl/>
        </w:rPr>
        <w:t>למרות ההשפעות השליליות האפשריות של העלאת הריבית לטווח הקצר (כמו ירידה בצריכה ובהשקעה), מהי המטרה המרכזית לטווח הארוך של מדיניות זו</w:t>
      </w:r>
      <w:r w:rsidRPr="00C67E95">
        <w:rPr>
          <w:rFonts w:ascii="David" w:hAnsi="David" w:cs="David"/>
        </w:rPr>
        <w:t>?</w:t>
      </w:r>
      <w:r w:rsidRPr="00C67E95">
        <w:rPr>
          <w:rFonts w:ascii="David" w:hAnsi="David" w:cs="David"/>
        </w:rPr>
        <w:br/>
      </w:r>
      <w:r w:rsidRPr="00C67E95">
        <w:rPr>
          <w:rFonts w:ascii="David" w:hAnsi="David" w:cs="David"/>
          <w:rtl/>
        </w:rPr>
        <w:t>א. לגרום לאבטלה קבועה ולפגיעה בכל הפעילות הכלכלית</w:t>
      </w:r>
      <w:r w:rsidRPr="00C67E95">
        <w:rPr>
          <w:rFonts w:ascii="David" w:hAnsi="David" w:cs="David"/>
        </w:rPr>
        <w:br/>
      </w:r>
      <w:r w:rsidRPr="00C67E95">
        <w:rPr>
          <w:rFonts w:ascii="David" w:hAnsi="David" w:cs="David"/>
          <w:rtl/>
        </w:rPr>
        <w:t>ב. ליצור אינפלציה גבוהה יותר לטובת יצרנים מקומיים</w:t>
      </w:r>
      <w:r w:rsidRPr="00C67E95">
        <w:rPr>
          <w:rFonts w:ascii="David" w:hAnsi="David" w:cs="David"/>
        </w:rPr>
        <w:br/>
      </w:r>
      <w:r w:rsidRPr="00C67E95">
        <w:rPr>
          <w:rFonts w:ascii="David" w:hAnsi="David" w:cs="David"/>
          <w:rtl/>
        </w:rPr>
        <w:t>ג. להשיג יציבות במחירים, לשמור על אינפלציה מתונה ולאפשר צמיחה יציבה וארוכת טווח</w:t>
      </w:r>
      <w:r w:rsidRPr="00C67E95">
        <w:rPr>
          <w:rFonts w:ascii="David" w:hAnsi="David" w:cs="David"/>
        </w:rPr>
        <w:br/>
      </w:r>
      <w:r w:rsidRPr="00C67E95">
        <w:rPr>
          <w:rFonts w:ascii="David" w:hAnsi="David" w:cs="David"/>
          <w:rtl/>
        </w:rPr>
        <w:t>ד. לחזק את המטבע המקומי ולהחליש את כל המטבעות הזרים באופן קבוע</w:t>
      </w:r>
    </w:p>
    <w:p w14:paraId="33E0E3DD" w14:textId="77777777" w:rsidR="00894C37" w:rsidRDefault="00894C37" w:rsidP="00894C37">
      <w:pPr>
        <w:bidi/>
        <w:spacing w:line="360" w:lineRule="auto"/>
        <w:rPr>
          <w:rFonts w:ascii="David" w:hAnsi="David" w:cs="David"/>
          <w:rtl/>
        </w:rPr>
      </w:pPr>
    </w:p>
    <w:p w14:paraId="6D259726" w14:textId="3DC4924F" w:rsidR="00894C37" w:rsidRDefault="00894C37" w:rsidP="00894C37">
      <w:pPr>
        <w:bidi/>
        <w:spacing w:line="360" w:lineRule="auto"/>
        <w:rPr>
          <w:rFonts w:ascii="David" w:hAnsi="David" w:cs="David"/>
          <w:rtl/>
        </w:rPr>
      </w:pPr>
      <w:r>
        <w:rPr>
          <w:rFonts w:ascii="David" w:hAnsi="David" w:cs="David" w:hint="cs"/>
          <w:rtl/>
        </w:rPr>
        <w:t xml:space="preserve">ג נכון. </w:t>
      </w:r>
    </w:p>
    <w:p w14:paraId="27B97012" w14:textId="1E866FF5" w:rsidR="00894C37" w:rsidRDefault="00894C37" w:rsidP="00894C37">
      <w:pPr>
        <w:bidi/>
        <w:spacing w:line="360" w:lineRule="auto"/>
        <w:rPr>
          <w:rFonts w:ascii="David" w:hAnsi="David" w:cs="David"/>
          <w:rtl/>
        </w:rPr>
      </w:pPr>
      <w:r>
        <w:rPr>
          <w:rFonts w:ascii="David" w:hAnsi="David" w:cs="David" w:hint="cs"/>
          <w:rtl/>
        </w:rPr>
        <w:t xml:space="preserve">השאלה מה לגבי ד. אם מחזקים את המטבע המקומי </w:t>
      </w:r>
      <w:r>
        <w:rPr>
          <w:rFonts w:ascii="David" w:hAnsi="David" w:cs="David"/>
          <w:rtl/>
        </w:rPr>
        <w:t>–</w:t>
      </w:r>
      <w:r>
        <w:rPr>
          <w:rFonts w:ascii="David" w:hAnsi="David" w:cs="David" w:hint="cs"/>
          <w:rtl/>
        </w:rPr>
        <w:t xml:space="preserve"> למשל מחזקים את השקל </w:t>
      </w:r>
      <w:r>
        <w:rPr>
          <w:rFonts w:ascii="David" w:hAnsi="David" w:cs="David"/>
          <w:rtl/>
        </w:rPr>
        <w:t>–</w:t>
      </w:r>
      <w:r>
        <w:rPr>
          <w:rFonts w:ascii="David" w:hAnsi="David" w:cs="David" w:hint="cs"/>
          <w:rtl/>
        </w:rPr>
        <w:t xml:space="preserve"> זה אומר ששערי המטבעות האחרים כגון שער הדולר, יורדים. לצד הירידה במחיר המוצרים המיובאים במצב כזה </w:t>
      </w:r>
      <w:r>
        <w:rPr>
          <w:rFonts w:ascii="David" w:hAnsi="David" w:cs="David"/>
          <w:rtl/>
        </w:rPr>
        <w:t>–</w:t>
      </w:r>
      <w:r>
        <w:rPr>
          <w:rFonts w:ascii="David" w:hAnsi="David" w:cs="David" w:hint="cs"/>
          <w:rtl/>
        </w:rPr>
        <w:t xml:space="preserve"> היצואנים גובים תמורה הרבה יותר נמוכה בגין עסקיהם והם נפגעים פוטנציאלית באופן משמעותי. </w:t>
      </w:r>
      <w:r w:rsidR="00EF7ABF">
        <w:rPr>
          <w:rFonts w:ascii="David" w:hAnsi="David" w:cs="David" w:hint="cs"/>
          <w:rtl/>
        </w:rPr>
        <w:t xml:space="preserve">ולכן התייחסות לפעילות זו שפוגעת ביצואנים כמטרה לטווח הארוך </w:t>
      </w:r>
      <w:r w:rsidR="00EF7ABF">
        <w:rPr>
          <w:rFonts w:ascii="David" w:hAnsi="David" w:cs="David"/>
          <w:rtl/>
        </w:rPr>
        <w:t>–</w:t>
      </w:r>
      <w:r w:rsidR="00EF7ABF">
        <w:rPr>
          <w:rFonts w:ascii="David" w:hAnsi="David" w:cs="David" w:hint="cs"/>
          <w:rtl/>
        </w:rPr>
        <w:t xml:space="preserve"> שגויה. </w:t>
      </w:r>
    </w:p>
    <w:p w14:paraId="14DBB1F9" w14:textId="77777777" w:rsidR="00894C37" w:rsidRDefault="00894C37" w:rsidP="00894C37">
      <w:pPr>
        <w:bidi/>
        <w:spacing w:line="360" w:lineRule="auto"/>
        <w:rPr>
          <w:rFonts w:ascii="David" w:hAnsi="David" w:cs="David"/>
          <w:rtl/>
        </w:rPr>
      </w:pPr>
    </w:p>
    <w:p w14:paraId="0C62B6B2" w14:textId="77777777" w:rsidR="00894C37" w:rsidRPr="00C67E95" w:rsidRDefault="00894C37" w:rsidP="00894C37">
      <w:pPr>
        <w:bidi/>
        <w:spacing w:line="360" w:lineRule="auto"/>
        <w:rPr>
          <w:rFonts w:ascii="David" w:hAnsi="David" w:cs="David"/>
        </w:rPr>
      </w:pPr>
    </w:p>
    <w:p w14:paraId="45E39F49"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ג</w:t>
      </w:r>
    </w:p>
    <w:p w14:paraId="4862815F" w14:textId="354A8D03" w:rsidR="00C67E95" w:rsidRPr="00C67E95" w:rsidRDefault="00C67E95" w:rsidP="00C67E95">
      <w:pPr>
        <w:bidi/>
        <w:spacing w:line="360" w:lineRule="auto"/>
        <w:rPr>
          <w:rFonts w:ascii="David" w:hAnsi="David" w:cs="David"/>
        </w:rPr>
      </w:pPr>
    </w:p>
    <w:p w14:paraId="34A31FC5" w14:textId="3029477C" w:rsidR="00C67E95" w:rsidRDefault="00C67E95" w:rsidP="00EF7ABF">
      <w:pPr>
        <w:bidi/>
        <w:spacing w:line="360" w:lineRule="auto"/>
        <w:rPr>
          <w:rFonts w:ascii="David" w:hAnsi="David" w:cs="David"/>
          <w:rtl/>
        </w:rPr>
      </w:pPr>
      <w:r w:rsidRPr="00C67E95">
        <w:rPr>
          <w:rFonts w:ascii="David" w:hAnsi="David" w:cs="David"/>
          <w:b/>
          <w:bCs/>
          <w:rtl/>
        </w:rPr>
        <w:t xml:space="preserve">שאלה </w:t>
      </w:r>
      <w:r w:rsidR="00EF7ABF">
        <w:rPr>
          <w:rFonts w:ascii="David" w:hAnsi="David" w:cs="David" w:hint="cs"/>
          <w:b/>
          <w:bCs/>
          <w:rtl/>
        </w:rPr>
        <w:t>8</w:t>
      </w:r>
      <w:r w:rsidRPr="00C67E95">
        <w:rPr>
          <w:rFonts w:ascii="David" w:hAnsi="David" w:cs="David"/>
          <w:b/>
          <w:bCs/>
          <w:rtl/>
        </w:rPr>
        <w:t xml:space="preserve"> </w:t>
      </w:r>
      <w:r w:rsidRPr="00C67E95">
        <w:rPr>
          <w:rFonts w:ascii="David" w:hAnsi="David" w:cs="David"/>
        </w:rPr>
        <w:br/>
      </w:r>
      <w:r w:rsidRPr="00C67E95">
        <w:rPr>
          <w:rFonts w:ascii="David" w:hAnsi="David" w:cs="David"/>
          <w:rtl/>
        </w:rPr>
        <w:t>הניחו מצב שבו האינפלציה במשק גבוהה מאוד והבנק המרכזי חושש שאם לא יפעל, המחירים ימשיכו לעלות בקצב מופרז. מה צפוי לעשות הבנק המרכזי לפי ההיגיון של מדיניות מוניטרית</w:t>
      </w:r>
      <w:r w:rsidRPr="00C67E95">
        <w:rPr>
          <w:rFonts w:ascii="David" w:hAnsi="David" w:cs="David"/>
        </w:rPr>
        <w:t>?</w:t>
      </w:r>
      <w:r w:rsidRPr="00C67E95">
        <w:rPr>
          <w:rFonts w:ascii="David" w:hAnsi="David" w:cs="David"/>
        </w:rPr>
        <w:br/>
      </w:r>
      <w:r w:rsidRPr="00C67E95">
        <w:rPr>
          <w:rFonts w:ascii="David" w:hAnsi="David" w:cs="David"/>
          <w:rtl/>
        </w:rPr>
        <w:t>א. להוריד את הריבית כדי לעודד משקי בית ועסקים לצרוך ולהשקיע יותר, בתקווה שהמחירים ירדו לבד</w:t>
      </w:r>
      <w:r w:rsidRPr="00C67E95">
        <w:rPr>
          <w:rFonts w:ascii="David" w:hAnsi="David" w:cs="David"/>
        </w:rPr>
        <w:br/>
      </w:r>
      <w:r w:rsidRPr="00C67E95">
        <w:rPr>
          <w:rFonts w:ascii="David" w:hAnsi="David" w:cs="David"/>
          <w:rtl/>
        </w:rPr>
        <w:t>ב. להעלות את הריבית כדי להאט את הפעילות הכלכלית, לצמצם את הביקוש ולהביא לירידה בלחצי האינפלציה</w:t>
      </w:r>
      <w:r w:rsidRPr="00C67E95">
        <w:rPr>
          <w:rFonts w:ascii="David" w:hAnsi="David" w:cs="David"/>
        </w:rPr>
        <w:br/>
      </w:r>
      <w:r w:rsidRPr="00C67E95">
        <w:rPr>
          <w:rFonts w:ascii="David" w:hAnsi="David" w:cs="David"/>
          <w:rtl/>
        </w:rPr>
        <w:t>ג. להימנע משינוי בריבית ולתת לשוק לפעול בחופשיות מלאה, בלי התערבות</w:t>
      </w:r>
      <w:r w:rsidRPr="00C67E95">
        <w:rPr>
          <w:rFonts w:ascii="David" w:hAnsi="David" w:cs="David"/>
        </w:rPr>
        <w:br/>
      </w:r>
      <w:r w:rsidRPr="00C67E95">
        <w:rPr>
          <w:rFonts w:ascii="David" w:hAnsi="David" w:cs="David"/>
          <w:rtl/>
        </w:rPr>
        <w:t>ד. לקבוע תקרה על מחירי מוצרים כדי למנוע עליית מחירים</w:t>
      </w:r>
    </w:p>
    <w:p w14:paraId="62099369" w14:textId="77777777" w:rsidR="00EF7ABF" w:rsidRDefault="00EF7ABF" w:rsidP="00EF7ABF">
      <w:pPr>
        <w:bidi/>
        <w:spacing w:line="360" w:lineRule="auto"/>
        <w:rPr>
          <w:rFonts w:ascii="David" w:hAnsi="David" w:cs="David"/>
          <w:rtl/>
        </w:rPr>
      </w:pPr>
    </w:p>
    <w:p w14:paraId="6FB4A80E" w14:textId="151259ED" w:rsidR="00EF7ABF" w:rsidRDefault="00EF7ABF" w:rsidP="00EF7ABF">
      <w:pPr>
        <w:bidi/>
        <w:spacing w:line="360" w:lineRule="auto"/>
        <w:rPr>
          <w:rFonts w:ascii="David" w:hAnsi="David" w:cs="David"/>
          <w:rtl/>
        </w:rPr>
      </w:pPr>
      <w:r>
        <w:rPr>
          <w:rFonts w:ascii="David" w:hAnsi="David" w:cs="David" w:hint="cs"/>
          <w:rtl/>
        </w:rPr>
        <w:t xml:space="preserve">התשובה הנכונה: ב. </w:t>
      </w:r>
    </w:p>
    <w:p w14:paraId="232CC6B9" w14:textId="56A212CC" w:rsidR="00EF7ABF" w:rsidRDefault="00EF7ABF" w:rsidP="00EF7ABF">
      <w:pPr>
        <w:bidi/>
        <w:spacing w:line="360" w:lineRule="auto"/>
        <w:rPr>
          <w:rFonts w:ascii="David" w:hAnsi="David" w:cs="David"/>
          <w:rtl/>
        </w:rPr>
      </w:pPr>
      <w:r>
        <w:rPr>
          <w:rFonts w:ascii="David" w:hAnsi="David" w:cs="David" w:hint="cs"/>
          <w:rtl/>
        </w:rPr>
        <w:t xml:space="preserve">מדוע ד לא רלוונטי? 2 סיבות. </w:t>
      </w:r>
    </w:p>
    <w:p w14:paraId="074EF259" w14:textId="58FFB2B1" w:rsidR="00EF7ABF" w:rsidRDefault="00EF7ABF" w:rsidP="00EF7ABF">
      <w:pPr>
        <w:bidi/>
        <w:spacing w:line="360" w:lineRule="auto"/>
        <w:rPr>
          <w:rFonts w:ascii="David" w:hAnsi="David" w:cs="David"/>
          <w:rtl/>
        </w:rPr>
      </w:pPr>
      <w:r>
        <w:rPr>
          <w:rFonts w:ascii="David" w:hAnsi="David" w:cs="David" w:hint="cs"/>
          <w:rtl/>
        </w:rPr>
        <w:t xml:space="preserve">שמואל אומר: שייקה, תדגיש להם </w:t>
      </w:r>
      <w:r>
        <w:rPr>
          <w:rFonts w:ascii="David" w:hAnsi="David" w:cs="David"/>
          <w:rtl/>
        </w:rPr>
        <w:t>–</w:t>
      </w:r>
      <w:r>
        <w:rPr>
          <w:rFonts w:ascii="David" w:hAnsi="David" w:cs="David" w:hint="cs"/>
          <w:rtl/>
        </w:rPr>
        <w:t xml:space="preserve"> קודם כל קביעת תקרה למחירי מוצרים איננה בסמכותו של הבנק המרכזי!!!</w:t>
      </w:r>
    </w:p>
    <w:p w14:paraId="46EC4BD1" w14:textId="7D1C4870" w:rsidR="00EF7ABF" w:rsidRDefault="00EF7ABF" w:rsidP="00EF7ABF">
      <w:pPr>
        <w:bidi/>
        <w:spacing w:line="360" w:lineRule="auto"/>
        <w:rPr>
          <w:rFonts w:ascii="David" w:hAnsi="David" w:cs="David"/>
          <w:rtl/>
        </w:rPr>
      </w:pPr>
      <w:r>
        <w:rPr>
          <w:rFonts w:ascii="David" w:hAnsi="David" w:cs="David" w:hint="cs"/>
          <w:rtl/>
        </w:rPr>
        <w:t xml:space="preserve">קביעת מחירי תקרה על מוצרים </w:t>
      </w:r>
      <w:r>
        <w:rPr>
          <w:rFonts w:ascii="David" w:hAnsi="David" w:cs="David"/>
          <w:rtl/>
        </w:rPr>
        <w:t>–</w:t>
      </w:r>
      <w:r>
        <w:rPr>
          <w:rFonts w:ascii="David" w:hAnsi="David" w:cs="David" w:hint="cs"/>
          <w:rtl/>
        </w:rPr>
        <w:t xml:space="preserve"> היא בעייתית:</w:t>
      </w:r>
    </w:p>
    <w:p w14:paraId="33190314" w14:textId="7341D07F" w:rsidR="00EF7ABF" w:rsidRDefault="00EF7ABF" w:rsidP="00625A6D">
      <w:pPr>
        <w:pStyle w:val="ListParagraph"/>
        <w:numPr>
          <w:ilvl w:val="0"/>
          <w:numId w:val="48"/>
        </w:numPr>
        <w:bidi/>
        <w:spacing w:line="360" w:lineRule="auto"/>
        <w:rPr>
          <w:rFonts w:ascii="David" w:hAnsi="David" w:cs="David"/>
        </w:rPr>
      </w:pPr>
      <w:r>
        <w:rPr>
          <w:rFonts w:ascii="David" w:hAnsi="David" w:cs="David" w:hint="cs"/>
          <w:rtl/>
        </w:rPr>
        <w:t>אם עליית המחירים נרחבת, מאד קשה לפקח על המחירים של כלל המוצרים (ואם תפקח רק על חלקם, במקרים רבים זה לא יפתור את הבעיה הכללית...)</w:t>
      </w:r>
    </w:p>
    <w:p w14:paraId="09BFEB23" w14:textId="18153718" w:rsidR="00EF7ABF" w:rsidRPr="00EF7ABF" w:rsidRDefault="00EF7ABF" w:rsidP="00625A6D">
      <w:pPr>
        <w:pStyle w:val="ListParagraph"/>
        <w:numPr>
          <w:ilvl w:val="0"/>
          <w:numId w:val="48"/>
        </w:numPr>
        <w:bidi/>
        <w:spacing w:line="360" w:lineRule="auto"/>
        <w:rPr>
          <w:rFonts w:ascii="David" w:hAnsi="David" w:cs="David"/>
        </w:rPr>
      </w:pPr>
      <w:r>
        <w:rPr>
          <w:rFonts w:ascii="David" w:hAnsi="David" w:cs="David" w:hint="cs"/>
          <w:rtl/>
        </w:rPr>
        <w:t xml:space="preserve">היצרנים עלולים להפגע, מה שיקטין את היצע המוצרים במשק. </w:t>
      </w:r>
    </w:p>
    <w:p w14:paraId="71069225"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24219486" w14:textId="732D400B" w:rsidR="00C67E95" w:rsidRPr="00C67E95" w:rsidRDefault="00C67E95" w:rsidP="00C67E95">
      <w:pPr>
        <w:bidi/>
        <w:spacing w:line="360" w:lineRule="auto"/>
        <w:rPr>
          <w:rFonts w:ascii="David" w:hAnsi="David" w:cs="David"/>
        </w:rPr>
      </w:pPr>
    </w:p>
    <w:p w14:paraId="374B8E8E" w14:textId="7A0ED25B" w:rsidR="00C67E95" w:rsidRDefault="00C67E95" w:rsidP="00C67E95">
      <w:pPr>
        <w:bidi/>
        <w:spacing w:line="360" w:lineRule="auto"/>
        <w:rPr>
          <w:rFonts w:ascii="David" w:hAnsi="David" w:cs="David"/>
          <w:rtl/>
        </w:rPr>
      </w:pPr>
      <w:r w:rsidRPr="00C67E95">
        <w:rPr>
          <w:rFonts w:ascii="David" w:hAnsi="David" w:cs="David"/>
          <w:b/>
          <w:bCs/>
          <w:rtl/>
        </w:rPr>
        <w:t xml:space="preserve">שאלה </w:t>
      </w:r>
      <w:r w:rsidR="00EF7ABF">
        <w:rPr>
          <w:rFonts w:ascii="David" w:hAnsi="David" w:cs="David" w:hint="cs"/>
          <w:b/>
          <w:bCs/>
          <w:rtl/>
        </w:rPr>
        <w:t>9</w:t>
      </w:r>
      <w:r w:rsidRPr="00C67E95">
        <w:rPr>
          <w:rFonts w:ascii="David" w:hAnsi="David" w:cs="David"/>
          <w:b/>
          <w:bCs/>
          <w:rtl/>
        </w:rPr>
        <w:t xml:space="preserve"> </w:t>
      </w:r>
      <w:r w:rsidRPr="00C67E95">
        <w:rPr>
          <w:rFonts w:ascii="David" w:hAnsi="David" w:cs="David"/>
        </w:rPr>
        <w:br/>
      </w:r>
      <w:r w:rsidRPr="00C67E95">
        <w:rPr>
          <w:rFonts w:ascii="David" w:hAnsi="David" w:cs="David"/>
          <w:rtl/>
        </w:rPr>
        <w:t>כיצד משפיעה ריבית נמוכה לאורך זמן על התנהגות משקי הבית והעסקים, בהנחה שהמשק מאוזן בתחילת התהליך</w:t>
      </w:r>
      <w:r w:rsidRPr="00C67E95">
        <w:rPr>
          <w:rFonts w:ascii="David" w:hAnsi="David" w:cs="David"/>
        </w:rPr>
        <w:t>?</w:t>
      </w:r>
      <w:r w:rsidRPr="00C67E95">
        <w:rPr>
          <w:rFonts w:ascii="David" w:hAnsi="David" w:cs="David"/>
        </w:rPr>
        <w:br/>
      </w:r>
      <w:r w:rsidRPr="00C67E95">
        <w:rPr>
          <w:rFonts w:ascii="David" w:hAnsi="David" w:cs="David"/>
          <w:rtl/>
        </w:rPr>
        <w:t>א. ריבית נמוכה מעודדת נטילת הלוואות, הגדלת הצריכה, ההשקעה והפעילות הכלכלית, מה שעשוי בטווח ארוך להעלות אינפלציה אם לא יינקטו צעדים מאזנים בהמשך</w:t>
      </w:r>
      <w:r w:rsidRPr="00C67E95">
        <w:rPr>
          <w:rFonts w:ascii="David" w:hAnsi="David" w:cs="David"/>
        </w:rPr>
        <w:br/>
      </w:r>
      <w:r w:rsidRPr="00C67E95">
        <w:rPr>
          <w:rFonts w:ascii="David" w:hAnsi="David" w:cs="David"/>
          <w:rtl/>
        </w:rPr>
        <w:t>ב. ריבית נמוכה גורמת למשקי הבית להפחית צריכה באופן דרמטי כדי לחסוך</w:t>
      </w:r>
      <w:r w:rsidRPr="00C67E95">
        <w:rPr>
          <w:rFonts w:ascii="David" w:hAnsi="David" w:cs="David"/>
        </w:rPr>
        <w:br/>
      </w:r>
      <w:r w:rsidRPr="00C67E95">
        <w:rPr>
          <w:rFonts w:ascii="David" w:hAnsi="David" w:cs="David"/>
          <w:rtl/>
        </w:rPr>
        <w:t>ג. ריבית נמוכה מונעת ממשקיעים זרים להגיע לארץ, משום שהם מקבלים תשואה נמוכה מאוד על השקעתם</w:t>
      </w:r>
      <w:r w:rsidRPr="00C67E95">
        <w:rPr>
          <w:rFonts w:ascii="David" w:hAnsi="David" w:cs="David"/>
        </w:rPr>
        <w:br/>
      </w:r>
      <w:r w:rsidRPr="00C67E95">
        <w:rPr>
          <w:rFonts w:ascii="David" w:hAnsi="David" w:cs="David"/>
          <w:rtl/>
        </w:rPr>
        <w:t>ד. ריבית נמוכה תמיד יוצרת מיתון וירידה בהיקף הפעילות העסקית</w:t>
      </w:r>
    </w:p>
    <w:p w14:paraId="5336B84B" w14:textId="77777777" w:rsidR="00787C59" w:rsidRDefault="00787C59" w:rsidP="00787C59">
      <w:pPr>
        <w:bidi/>
        <w:spacing w:line="360" w:lineRule="auto"/>
        <w:rPr>
          <w:rFonts w:ascii="David" w:hAnsi="David" w:cs="David"/>
          <w:rtl/>
        </w:rPr>
      </w:pPr>
    </w:p>
    <w:p w14:paraId="0AD5077C" w14:textId="63AB054E" w:rsidR="00787C59" w:rsidRDefault="00787C59" w:rsidP="00787C59">
      <w:pPr>
        <w:bidi/>
        <w:spacing w:line="360" w:lineRule="auto"/>
        <w:rPr>
          <w:rFonts w:ascii="David" w:hAnsi="David" w:cs="David"/>
          <w:rtl/>
        </w:rPr>
      </w:pPr>
      <w:r>
        <w:rPr>
          <w:rFonts w:ascii="David" w:hAnsi="David" w:cs="David" w:hint="cs"/>
          <w:rtl/>
        </w:rPr>
        <w:t>התשובה א.</w:t>
      </w:r>
    </w:p>
    <w:p w14:paraId="597C9BF9" w14:textId="78010787" w:rsidR="00787C59" w:rsidRDefault="00787C59" w:rsidP="00787C59">
      <w:pPr>
        <w:bidi/>
        <w:spacing w:line="360" w:lineRule="auto"/>
        <w:rPr>
          <w:rFonts w:ascii="David" w:hAnsi="David" w:cs="David"/>
          <w:rtl/>
        </w:rPr>
      </w:pPr>
      <w:r>
        <w:rPr>
          <w:rFonts w:ascii="David" w:hAnsi="David" w:cs="David" w:hint="cs"/>
          <w:rtl/>
        </w:rPr>
        <w:t>יש לי דילמה קטנה לגבי ג. ננסה להסביר מדוע ההיגד שגוי:</w:t>
      </w:r>
    </w:p>
    <w:p w14:paraId="1654CE1F" w14:textId="56F39089" w:rsidR="00787C59" w:rsidRPr="00C67E95" w:rsidRDefault="00787C59" w:rsidP="00787C59">
      <w:pPr>
        <w:bidi/>
        <w:spacing w:line="360" w:lineRule="auto"/>
        <w:rPr>
          <w:rFonts w:ascii="David" w:hAnsi="David" w:cs="David"/>
        </w:rPr>
      </w:pPr>
      <w:r>
        <w:rPr>
          <w:rFonts w:ascii="David" w:hAnsi="David" w:cs="David" w:hint="cs"/>
          <w:rtl/>
        </w:rPr>
        <w:t xml:space="preserve">ראשית, מה פשר ״מונעת״? משקיעים זרים עשויים להגיע לארץ, מסיבות אחרות </w:t>
      </w:r>
      <w:r>
        <w:rPr>
          <w:rFonts w:ascii="David" w:hAnsi="David" w:cs="David"/>
          <w:rtl/>
        </w:rPr>
        <w:t>–</w:t>
      </w:r>
      <w:r>
        <w:rPr>
          <w:rFonts w:ascii="David" w:hAnsi="David" w:cs="David" w:hint="cs"/>
          <w:rtl/>
        </w:rPr>
        <w:t xml:space="preserve"> למשל, כדי להשקיע בנדל״ן, תשתיות וכיו״ב. הדבר היחידי שעלול להצטמצם </w:t>
      </w:r>
      <w:r>
        <w:rPr>
          <w:rFonts w:ascii="David" w:hAnsi="David" w:cs="David"/>
          <w:rtl/>
        </w:rPr>
        <w:t>–</w:t>
      </w:r>
      <w:r>
        <w:rPr>
          <w:rFonts w:ascii="David" w:hAnsi="David" w:cs="David" w:hint="cs"/>
          <w:rtl/>
        </w:rPr>
        <w:t xml:space="preserve"> הוא ירידה בהשקעות פיננסיות בארץ (כגון השקעה בפקדונות בארץ או באג״ח ישראליות). </w:t>
      </w:r>
    </w:p>
    <w:p w14:paraId="29445CC8" w14:textId="2FEEB1F1" w:rsidR="00C67E95" w:rsidRDefault="00C67E95" w:rsidP="00C67E95">
      <w:pPr>
        <w:bidi/>
        <w:spacing w:line="360" w:lineRule="auto"/>
        <w:rPr>
          <w:rFonts w:ascii="David" w:hAnsi="David" w:cs="David"/>
          <w:b/>
          <w:bCs/>
          <w:rtl/>
        </w:rPr>
      </w:pPr>
    </w:p>
    <w:p w14:paraId="7EE2A4CA" w14:textId="77777777" w:rsidR="00787C59" w:rsidRPr="00787C59" w:rsidRDefault="00787C59" w:rsidP="00787C59">
      <w:pPr>
        <w:bidi/>
        <w:spacing w:line="360" w:lineRule="auto"/>
        <w:rPr>
          <w:rFonts w:ascii="David" w:hAnsi="David" w:cs="David"/>
        </w:rPr>
      </w:pPr>
    </w:p>
    <w:p w14:paraId="3EA83EDF" w14:textId="16EA4021" w:rsidR="00C67E95" w:rsidRPr="00C67E95" w:rsidRDefault="00C67E95" w:rsidP="00C67E95">
      <w:pPr>
        <w:bidi/>
        <w:spacing w:line="360" w:lineRule="auto"/>
        <w:rPr>
          <w:rFonts w:ascii="David" w:hAnsi="David" w:cs="David"/>
        </w:rPr>
      </w:pPr>
      <w:r w:rsidRPr="00C67E95">
        <w:rPr>
          <w:rFonts w:ascii="David" w:hAnsi="David" w:cs="David"/>
          <w:b/>
          <w:bCs/>
          <w:rtl/>
        </w:rPr>
        <w:lastRenderedPageBreak/>
        <w:t xml:space="preserve">שאלה </w:t>
      </w:r>
      <w:r w:rsidR="001B7A84">
        <w:rPr>
          <w:rFonts w:ascii="David" w:hAnsi="David" w:cs="David" w:hint="cs"/>
          <w:b/>
          <w:bCs/>
          <w:rtl/>
        </w:rPr>
        <w:t>10</w:t>
      </w:r>
      <w:r w:rsidRPr="00C67E95">
        <w:rPr>
          <w:rFonts w:ascii="David" w:hAnsi="David" w:cs="David"/>
          <w:b/>
          <w:bCs/>
          <w:rtl/>
        </w:rPr>
        <w:t xml:space="preserve"> </w:t>
      </w:r>
      <w:r w:rsidRPr="00C67E95">
        <w:rPr>
          <w:rFonts w:ascii="David" w:hAnsi="David" w:cs="David"/>
        </w:rPr>
        <w:br/>
      </w:r>
      <w:r w:rsidRPr="00C67E95">
        <w:rPr>
          <w:rFonts w:ascii="David" w:hAnsi="David" w:cs="David"/>
          <w:rtl/>
        </w:rPr>
        <w:t>מדיניות מוניטרית עלולה במקרים מסוימים להיות מנוגדת למדיניות פיסקלית של הממשלה (לדוגמה, אם הממשלה מגדילה הוצאות בזמן שהבנק המרכזי מעלה ריבית). מה עשויות להיות ההשלכות במצב כזה</w:t>
      </w:r>
      <w:r w:rsidRPr="00C67E95">
        <w:rPr>
          <w:rFonts w:ascii="David" w:hAnsi="David" w:cs="David"/>
        </w:rPr>
        <w:t>?</w:t>
      </w:r>
      <w:r w:rsidRPr="00C67E95">
        <w:rPr>
          <w:rFonts w:ascii="David" w:hAnsi="David" w:cs="David"/>
        </w:rPr>
        <w:br/>
      </w:r>
      <w:r w:rsidRPr="00C67E95">
        <w:rPr>
          <w:rFonts w:ascii="David" w:hAnsi="David" w:cs="David"/>
          <w:rtl/>
        </w:rPr>
        <w:t>א. הפעולות המנוגדות יכולות "לנטרל" זו את זו, ולגרום לכך שהמשק לא ינוע לא בכיוון האצת הפעילות ולא בכיוון צמצומה</w:t>
      </w:r>
      <w:r w:rsidRPr="00C67E95">
        <w:rPr>
          <w:rFonts w:ascii="David" w:hAnsi="David" w:cs="David"/>
        </w:rPr>
        <w:br/>
      </w:r>
      <w:r w:rsidRPr="00C67E95">
        <w:rPr>
          <w:rFonts w:ascii="David" w:hAnsi="David" w:cs="David"/>
          <w:rtl/>
        </w:rPr>
        <w:t>ב. המדיניות הפיסקלית תמיד תגבר על המדיניות המוניטרית, משום שהממשלה חזקה יותר</w:t>
      </w:r>
      <w:r w:rsidRPr="00C67E95">
        <w:rPr>
          <w:rFonts w:ascii="David" w:hAnsi="David" w:cs="David"/>
        </w:rPr>
        <w:br/>
      </w:r>
      <w:r w:rsidRPr="00C67E95">
        <w:rPr>
          <w:rFonts w:ascii="David" w:hAnsi="David" w:cs="David"/>
          <w:rtl/>
        </w:rPr>
        <w:t>ג. המדיניות המוניטרית תמיד תגבר על המדיניות הפיסקלית, משום שהבנק המרכזי עצמאי לחלוטין</w:t>
      </w:r>
      <w:r w:rsidRPr="00C67E95">
        <w:rPr>
          <w:rFonts w:ascii="David" w:hAnsi="David" w:cs="David"/>
        </w:rPr>
        <w:br/>
      </w:r>
      <w:r w:rsidRPr="00C67E95">
        <w:rPr>
          <w:rFonts w:ascii="David" w:hAnsi="David" w:cs="David"/>
          <w:rtl/>
        </w:rPr>
        <w:t>ד. אין כל אפשרות לניגוד בין מדיניות מוניטרית למדיניות פיסקלית, הן תמיד פועלות באותו כיוון</w:t>
      </w:r>
    </w:p>
    <w:p w14:paraId="5780BF29"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א</w:t>
      </w:r>
    </w:p>
    <w:p w14:paraId="0132730C" w14:textId="0357F4E0" w:rsidR="00C67E95" w:rsidRDefault="001B7A84" w:rsidP="00C67E95">
      <w:pPr>
        <w:bidi/>
        <w:spacing w:line="360" w:lineRule="auto"/>
        <w:rPr>
          <w:rFonts w:ascii="David" w:hAnsi="David" w:cs="David"/>
          <w:rtl/>
        </w:rPr>
      </w:pPr>
      <w:r>
        <w:rPr>
          <w:rFonts w:ascii="David" w:hAnsi="David" w:cs="David" w:hint="cs"/>
          <w:rtl/>
        </w:rPr>
        <w:t xml:space="preserve">התשובה הנכונה: א. </w:t>
      </w:r>
    </w:p>
    <w:p w14:paraId="3FE9A41E" w14:textId="77777777" w:rsidR="001B7A84" w:rsidRPr="00C67E95" w:rsidRDefault="001B7A84" w:rsidP="001B7A84">
      <w:pPr>
        <w:bidi/>
        <w:spacing w:line="360" w:lineRule="auto"/>
        <w:rPr>
          <w:rFonts w:ascii="David" w:hAnsi="David" w:cs="David"/>
        </w:rPr>
      </w:pPr>
    </w:p>
    <w:p w14:paraId="07743D19" w14:textId="323DE944" w:rsidR="00C67E95" w:rsidRPr="00C67E95" w:rsidRDefault="00C67E95" w:rsidP="00C67E95">
      <w:pPr>
        <w:bidi/>
        <w:spacing w:line="360" w:lineRule="auto"/>
        <w:rPr>
          <w:rFonts w:ascii="David" w:hAnsi="David" w:cs="David"/>
        </w:rPr>
      </w:pPr>
      <w:r w:rsidRPr="00C67E95">
        <w:rPr>
          <w:rFonts w:ascii="David" w:hAnsi="David" w:cs="David"/>
          <w:b/>
          <w:bCs/>
          <w:rtl/>
        </w:rPr>
        <w:t xml:space="preserve">שאלה </w:t>
      </w:r>
      <w:r w:rsidR="001B7A84">
        <w:rPr>
          <w:rFonts w:ascii="David" w:hAnsi="David" w:cs="David" w:hint="cs"/>
          <w:b/>
          <w:bCs/>
          <w:rtl/>
        </w:rPr>
        <w:t>11</w:t>
      </w:r>
      <w:r w:rsidRPr="00C67E95">
        <w:rPr>
          <w:rFonts w:ascii="David" w:hAnsi="David" w:cs="David"/>
          <w:b/>
          <w:bCs/>
          <w:rtl/>
        </w:rPr>
        <w:t xml:space="preserve"> </w:t>
      </w:r>
      <w:r w:rsidRPr="00C67E95">
        <w:rPr>
          <w:rFonts w:ascii="David" w:hAnsi="David" w:cs="David"/>
        </w:rPr>
        <w:br/>
      </w:r>
      <w:r w:rsidRPr="00C67E95">
        <w:rPr>
          <w:rFonts w:ascii="David" w:hAnsi="David" w:cs="David"/>
          <w:rtl/>
        </w:rPr>
        <w:t>מדוע חשוב שהציבור יבין את עקרונות המדיניות המוניטרית ואת המטרות שעומדות מאחוריה, גם אם לא ניתן לראות תוצאות מיידיות</w:t>
      </w:r>
      <w:r w:rsidRPr="00C67E95">
        <w:rPr>
          <w:rFonts w:ascii="David" w:hAnsi="David" w:cs="David"/>
        </w:rPr>
        <w:t>?</w:t>
      </w:r>
      <w:r w:rsidRPr="00C67E95">
        <w:rPr>
          <w:rFonts w:ascii="David" w:hAnsi="David" w:cs="David"/>
        </w:rPr>
        <w:br/>
      </w:r>
      <w:r w:rsidRPr="00C67E95">
        <w:rPr>
          <w:rFonts w:ascii="David" w:hAnsi="David" w:cs="David"/>
          <w:rtl/>
        </w:rPr>
        <w:t>א. משום שהציבור יכול לנצל מידע זה כדי לתמרן את הבנק המרכזי ולשנות את החלטותיו</w:t>
      </w:r>
      <w:r w:rsidRPr="00C67E95">
        <w:rPr>
          <w:rFonts w:ascii="David" w:hAnsi="David" w:cs="David"/>
        </w:rPr>
        <w:br/>
      </w:r>
      <w:r w:rsidRPr="00C67E95">
        <w:rPr>
          <w:rFonts w:ascii="David" w:hAnsi="David" w:cs="David"/>
          <w:rtl/>
        </w:rPr>
        <w:t>ב. משום שהבנה זו מסייעת לציבור לקבל החלטות כלכליות מושכלות, לא להיות מופתע משינויים בריבית ולהבין שמדיניות זו מכוונת לשמירה על יציבות ואיזון במשק לטווח ארוך</w:t>
      </w:r>
      <w:r w:rsidRPr="00C67E95">
        <w:rPr>
          <w:rFonts w:ascii="David" w:hAnsi="David" w:cs="David"/>
        </w:rPr>
        <w:br/>
      </w:r>
      <w:r w:rsidRPr="00C67E95">
        <w:rPr>
          <w:rFonts w:ascii="David" w:hAnsi="David" w:cs="David"/>
          <w:rtl/>
        </w:rPr>
        <w:t>ג. משום שהמדיניות המוניטרית בדרך כלל מתפרסמת ברבים רק לאחר שנים, וחשוב להבין בדיעבד את השלכותיה</w:t>
      </w:r>
      <w:r w:rsidRPr="00C67E95">
        <w:rPr>
          <w:rFonts w:ascii="David" w:hAnsi="David" w:cs="David"/>
        </w:rPr>
        <w:br/>
      </w:r>
      <w:r w:rsidRPr="00C67E95">
        <w:rPr>
          <w:rFonts w:ascii="David" w:hAnsi="David" w:cs="David"/>
          <w:rtl/>
        </w:rPr>
        <w:t>ד. משום שהבנק המרכזי מחייב את האזרחים ללמוד את המדיניות כדי לקבל הלוואה מהבנקים המסחריים</w:t>
      </w:r>
    </w:p>
    <w:p w14:paraId="1158A23B"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7B5EBAFD" w14:textId="77777777" w:rsidR="00C67E95" w:rsidRPr="00C67E95" w:rsidRDefault="00C67E95" w:rsidP="00C67E95">
      <w:pPr>
        <w:bidi/>
        <w:spacing w:line="360" w:lineRule="auto"/>
        <w:rPr>
          <w:rFonts w:ascii="David" w:hAnsi="David" w:cs="David"/>
          <w:rtl/>
        </w:rPr>
      </w:pPr>
    </w:p>
    <w:p w14:paraId="72392DBF" w14:textId="77777777" w:rsidR="00F603F1" w:rsidRPr="00F71DDE" w:rsidRDefault="00F603F1" w:rsidP="00C67E95">
      <w:pPr>
        <w:bidi/>
        <w:spacing w:line="360" w:lineRule="auto"/>
        <w:rPr>
          <w:rFonts w:ascii="David" w:hAnsi="David" w:cs="David"/>
          <w:b/>
          <w:bCs/>
          <w:rtl/>
        </w:rPr>
      </w:pPr>
    </w:p>
    <w:p w14:paraId="169CF3B9" w14:textId="14E41D48" w:rsidR="009E5541" w:rsidRDefault="009E5541">
      <w:pPr>
        <w:rPr>
          <w:rFonts w:ascii="David" w:hAnsi="David" w:cs="David"/>
          <w:b/>
          <w:bCs/>
          <w:rtl/>
        </w:rPr>
      </w:pPr>
      <w:r>
        <w:rPr>
          <w:rFonts w:ascii="David" w:hAnsi="David" w:cs="David"/>
          <w:b/>
          <w:bCs/>
          <w:rtl/>
        </w:rPr>
        <w:br w:type="page"/>
      </w:r>
    </w:p>
    <w:p w14:paraId="62F02453" w14:textId="717AF7F2" w:rsidR="009E5541" w:rsidRPr="00722F90" w:rsidRDefault="009E5541" w:rsidP="009E5541">
      <w:pPr>
        <w:bidi/>
        <w:spacing w:line="360" w:lineRule="auto"/>
        <w:jc w:val="center"/>
        <w:rPr>
          <w:rFonts w:ascii="David" w:hAnsi="David" w:cs="David"/>
          <w:b/>
          <w:bCs/>
          <w:sz w:val="44"/>
          <w:szCs w:val="44"/>
          <w:rtl/>
        </w:rPr>
      </w:pPr>
      <w:r w:rsidRPr="00722F90">
        <w:rPr>
          <w:rFonts w:ascii="David" w:hAnsi="David" w:cs="David" w:hint="cs"/>
          <w:b/>
          <w:bCs/>
          <w:sz w:val="44"/>
          <w:szCs w:val="44"/>
          <w:rtl/>
        </w:rPr>
        <w:lastRenderedPageBreak/>
        <w:t xml:space="preserve">שיעור </w:t>
      </w:r>
      <w:r>
        <w:rPr>
          <w:rFonts w:ascii="David" w:hAnsi="David" w:cs="David" w:hint="cs"/>
          <w:b/>
          <w:bCs/>
          <w:sz w:val="44"/>
          <w:szCs w:val="44"/>
          <w:rtl/>
        </w:rPr>
        <w:t>7</w:t>
      </w:r>
      <w:r w:rsidRPr="00722F90">
        <w:rPr>
          <w:rFonts w:ascii="David" w:hAnsi="David" w:cs="David" w:hint="cs"/>
          <w:b/>
          <w:bCs/>
          <w:sz w:val="44"/>
          <w:szCs w:val="44"/>
          <w:rtl/>
        </w:rPr>
        <w:t xml:space="preserve"> </w:t>
      </w:r>
      <w:r w:rsidRPr="00722F90">
        <w:rPr>
          <w:rFonts w:ascii="David" w:hAnsi="David" w:cs="David"/>
          <w:b/>
          <w:bCs/>
          <w:sz w:val="44"/>
          <w:szCs w:val="44"/>
          <w:rtl/>
        </w:rPr>
        <w:t>–</w:t>
      </w:r>
      <w:r w:rsidRPr="00722F90">
        <w:rPr>
          <w:rFonts w:ascii="David" w:hAnsi="David" w:cs="David" w:hint="cs"/>
          <w:b/>
          <w:bCs/>
          <w:sz w:val="44"/>
          <w:szCs w:val="44"/>
          <w:rtl/>
        </w:rPr>
        <w:t xml:space="preserve"> </w:t>
      </w:r>
      <w:r w:rsidR="008C169D">
        <w:rPr>
          <w:rFonts w:ascii="David" w:hAnsi="David" w:cs="David" w:hint="cs"/>
          <w:b/>
          <w:bCs/>
          <w:sz w:val="44"/>
          <w:szCs w:val="44"/>
          <w:rtl/>
        </w:rPr>
        <w:t>אינפלציה</w:t>
      </w:r>
    </w:p>
    <w:p w14:paraId="4BE4B411" w14:textId="77777777" w:rsidR="009E5541" w:rsidRDefault="009E5541" w:rsidP="008C169D">
      <w:pPr>
        <w:bidi/>
        <w:spacing w:line="360" w:lineRule="auto"/>
        <w:jc w:val="both"/>
        <w:rPr>
          <w:rFonts w:ascii="David" w:hAnsi="David" w:cs="David"/>
          <w:rtl/>
        </w:rPr>
      </w:pPr>
    </w:p>
    <w:p w14:paraId="14C56742" w14:textId="61AFD5BA" w:rsidR="008A7198" w:rsidRPr="008A7198" w:rsidRDefault="008A7198" w:rsidP="008A7198">
      <w:pPr>
        <w:bidi/>
        <w:spacing w:line="360" w:lineRule="auto"/>
        <w:jc w:val="both"/>
        <w:rPr>
          <w:rFonts w:ascii="David" w:hAnsi="David" w:cs="David"/>
        </w:rPr>
      </w:pPr>
      <w:r w:rsidRPr="008A7198">
        <w:rPr>
          <w:rFonts w:ascii="David" w:hAnsi="David" w:cs="David"/>
        </w:rPr>
        <w:fldChar w:fldCharType="begin"/>
      </w:r>
      <w:r w:rsidRPr="008A7198">
        <w:rPr>
          <w:rFonts w:ascii="David" w:hAnsi="David" w:cs="David"/>
        </w:rPr>
        <w:instrText xml:space="preserve"> INCLUDEPICTURE "https://files.oaiusercontent.com/file-WKXwaZEpVZxWJp6q38Bc5b?se=2024-12-19T12%3A00%3A13Z&amp;sp=r&amp;sv=2024-08-04&amp;sr=b&amp;rscc=max-age%3D604800%2C%20immutable%2C%20private&amp;rscd=attachment%3B%20filename%3D79185d0a-6f9f-4c6a-b25d-1f9c16768021.webp&amp;sig=xqiYvi2PXq3OCE%2BBejgfeQdBGgD0PxHPaZko%2BMWaOkA%3D" \* MERGEFORMATINET </w:instrText>
      </w:r>
      <w:r w:rsidRPr="008A7198">
        <w:rPr>
          <w:rFonts w:ascii="David" w:hAnsi="David" w:cs="David"/>
        </w:rPr>
        <w:fldChar w:fldCharType="separate"/>
      </w:r>
      <w:r w:rsidRPr="008A7198">
        <w:rPr>
          <w:rFonts w:ascii="David" w:hAnsi="David" w:cs="David"/>
          <w:noProof/>
        </w:rPr>
        <w:drawing>
          <wp:inline distT="0" distB="0" distL="0" distR="0" wp14:anchorId="205C6CC4" wp14:editId="594C5D9A">
            <wp:extent cx="5943600" cy="5943600"/>
            <wp:effectExtent l="0" t="0" r="0" b="0"/>
            <wp:docPr id="724235313" name="Picture 2" descr="A humorous book cover for 'Inflation for Dummies'. The design features a cartoon-style illustration of a person inflating a balloon labeled 'Prices' with a hand pump, while their wallet flies away in the background. The title is bold and playful, with the word 'Inflation' shaped like balloons about to pop. The background shows exaggerated economic symbols, like a stock market graph skyrocketing and a piggy bank breaking open, all drawn in a whimsical, lighthearted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humorous book cover for 'Inflation for Dummies'. The design features a cartoon-style illustration of a person inflating a balloon labeled 'Prices' with a hand pump, while their wallet flies away in the background. The title is bold and playful, with the word 'Inflation' shaped like balloons about to pop. The background shows exaggerated economic symbols, like a stock market graph skyrocketing and a piggy bank breaking open, all drawn in a whimsical, lighthearted sty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8A7198">
        <w:rPr>
          <w:rFonts w:ascii="David" w:hAnsi="David" w:cs="David"/>
          <w:lang w:val="en-US"/>
        </w:rPr>
        <w:fldChar w:fldCharType="end"/>
      </w:r>
    </w:p>
    <w:p w14:paraId="28E24658" w14:textId="77777777" w:rsidR="008A7198" w:rsidRDefault="008A7198" w:rsidP="008A7198">
      <w:pPr>
        <w:bidi/>
        <w:spacing w:line="360" w:lineRule="auto"/>
        <w:jc w:val="both"/>
        <w:rPr>
          <w:rFonts w:ascii="David" w:hAnsi="David" w:cs="David"/>
          <w:rtl/>
        </w:rPr>
      </w:pPr>
    </w:p>
    <w:p w14:paraId="325F5119" w14:textId="77777777" w:rsidR="008A7198" w:rsidRPr="008C169D" w:rsidRDefault="008A7198" w:rsidP="008A7198">
      <w:pPr>
        <w:bidi/>
        <w:spacing w:line="360" w:lineRule="auto"/>
        <w:jc w:val="both"/>
        <w:rPr>
          <w:rFonts w:ascii="David" w:hAnsi="David" w:cs="David"/>
          <w:rtl/>
        </w:rPr>
      </w:pPr>
    </w:p>
    <w:p w14:paraId="691FBA9D" w14:textId="77777777" w:rsidR="008A7198" w:rsidRDefault="008A7198">
      <w:pPr>
        <w:rPr>
          <w:rFonts w:ascii="David" w:hAnsi="David" w:cs="David"/>
          <w:b/>
          <w:bCs/>
          <w:sz w:val="32"/>
          <w:szCs w:val="32"/>
          <w:rtl/>
        </w:rPr>
      </w:pPr>
      <w:r>
        <w:rPr>
          <w:rFonts w:ascii="David" w:hAnsi="David" w:cs="David"/>
          <w:b/>
          <w:bCs/>
          <w:sz w:val="32"/>
          <w:szCs w:val="32"/>
          <w:rtl/>
        </w:rPr>
        <w:br w:type="page"/>
      </w:r>
    </w:p>
    <w:p w14:paraId="1FDCBB1B" w14:textId="43F35564" w:rsidR="009E5541" w:rsidRPr="008A7198" w:rsidRDefault="009E5541" w:rsidP="008C169D">
      <w:pPr>
        <w:bidi/>
        <w:spacing w:line="360" w:lineRule="auto"/>
        <w:jc w:val="both"/>
        <w:rPr>
          <w:rFonts w:ascii="David" w:hAnsi="David" w:cs="David"/>
          <w:b/>
          <w:bCs/>
          <w:sz w:val="32"/>
          <w:szCs w:val="32"/>
          <w:rtl/>
        </w:rPr>
      </w:pPr>
      <w:r w:rsidRPr="008A7198">
        <w:rPr>
          <w:rFonts w:ascii="David" w:hAnsi="David" w:cs="David"/>
          <w:b/>
          <w:bCs/>
          <w:sz w:val="32"/>
          <w:szCs w:val="32"/>
          <w:rtl/>
        </w:rPr>
        <w:lastRenderedPageBreak/>
        <w:t>מבוא</w:t>
      </w:r>
    </w:p>
    <w:p w14:paraId="7202C6DC" w14:textId="77777777" w:rsidR="009E5541" w:rsidRPr="008C169D" w:rsidRDefault="009E5541" w:rsidP="008C169D">
      <w:pPr>
        <w:bidi/>
        <w:spacing w:line="360" w:lineRule="auto"/>
        <w:jc w:val="both"/>
        <w:rPr>
          <w:rFonts w:ascii="David" w:hAnsi="David" w:cs="David"/>
          <w:rtl/>
        </w:rPr>
      </w:pPr>
    </w:p>
    <w:p w14:paraId="4B433D15" w14:textId="77777777" w:rsidR="008A7198" w:rsidRDefault="009E5541" w:rsidP="008C169D">
      <w:pPr>
        <w:bidi/>
        <w:spacing w:line="360" w:lineRule="auto"/>
        <w:jc w:val="both"/>
        <w:rPr>
          <w:rFonts w:ascii="David" w:hAnsi="David" w:cs="David"/>
          <w:rtl/>
        </w:rPr>
      </w:pPr>
      <w:r w:rsidRPr="008C169D">
        <w:rPr>
          <w:rFonts w:ascii="David" w:hAnsi="David" w:cs="David"/>
          <w:rtl/>
        </w:rPr>
        <w:t>בכל בוקר אנחנו מתעוררים לעולם שבו המחירים משתנים</w:t>
      </w:r>
      <w:r w:rsidR="008A7198">
        <w:rPr>
          <w:rFonts w:ascii="David" w:hAnsi="David" w:cs="David" w:hint="cs"/>
          <w:rtl/>
        </w:rPr>
        <w:t xml:space="preserve"> (ותכל׳ס, מרגיש שהם בעיקר עולים)</w:t>
      </w:r>
      <w:r w:rsidRPr="008C169D">
        <w:rPr>
          <w:rFonts w:ascii="David" w:hAnsi="David" w:cs="David"/>
          <w:rtl/>
        </w:rPr>
        <w:t xml:space="preserve">. לעתים השינויים הם קטנים כל כך שבקושי נרגיש בהם - עוד שקל על כוס הקפה </w:t>
      </w:r>
      <w:r w:rsidR="008A7198">
        <w:rPr>
          <w:rFonts w:ascii="David" w:hAnsi="David" w:cs="David" w:hint="cs"/>
          <w:rtl/>
        </w:rPr>
        <w:t>במכללה (לדעתי אתם משלמים לאולגה איזה 700 ש״ח היום לכוס, לא?)</w:t>
      </w:r>
      <w:r w:rsidRPr="008C169D">
        <w:rPr>
          <w:rFonts w:ascii="David" w:hAnsi="David" w:cs="David"/>
          <w:rtl/>
        </w:rPr>
        <w:t xml:space="preserve">, כמה אגורות יותר על לחם בסופרמרקט. </w:t>
      </w:r>
    </w:p>
    <w:p w14:paraId="6F93CDC5" w14:textId="74FA8EBF" w:rsidR="009E5541" w:rsidRPr="008C169D" w:rsidRDefault="009E5541" w:rsidP="008A7198">
      <w:pPr>
        <w:bidi/>
        <w:spacing w:line="360" w:lineRule="auto"/>
        <w:jc w:val="both"/>
        <w:rPr>
          <w:rFonts w:ascii="David" w:hAnsi="David" w:cs="David"/>
          <w:rtl/>
        </w:rPr>
      </w:pPr>
      <w:r w:rsidRPr="008C169D">
        <w:rPr>
          <w:rFonts w:ascii="David" w:hAnsi="David" w:cs="David"/>
          <w:rtl/>
        </w:rPr>
        <w:t>אבל לאורך זמן, השינויים הקטנים האלה מצטברים לתופעה משמעותית שמשפיעה על כל היבט בחיינו הכלכליים - האינפלציה</w:t>
      </w:r>
      <w:r w:rsidRPr="008C169D">
        <w:rPr>
          <w:rFonts w:ascii="David" w:hAnsi="David" w:cs="David"/>
        </w:rPr>
        <w:t>.</w:t>
      </w:r>
    </w:p>
    <w:p w14:paraId="1449F555" w14:textId="77777777" w:rsidR="009E5541" w:rsidRPr="008C169D" w:rsidRDefault="009E5541" w:rsidP="008C169D">
      <w:pPr>
        <w:bidi/>
        <w:spacing w:line="360" w:lineRule="auto"/>
        <w:jc w:val="both"/>
        <w:rPr>
          <w:rFonts w:ascii="David" w:hAnsi="David" w:cs="David"/>
          <w:rtl/>
        </w:rPr>
      </w:pPr>
    </w:p>
    <w:p w14:paraId="74556D9B" w14:textId="63CA6F31" w:rsidR="009E5541" w:rsidRDefault="009E5541" w:rsidP="008C169D">
      <w:pPr>
        <w:bidi/>
        <w:spacing w:line="360" w:lineRule="auto"/>
        <w:jc w:val="both"/>
        <w:rPr>
          <w:rFonts w:ascii="David" w:hAnsi="David" w:cs="David"/>
        </w:rPr>
      </w:pPr>
      <w:r w:rsidRPr="008C169D">
        <w:rPr>
          <w:rFonts w:ascii="David" w:hAnsi="David" w:cs="David"/>
          <w:rtl/>
        </w:rPr>
        <w:t>כדי להבין עד כמה משמעותית התופעה הזו, בואו נערוך מסע קצר בזמן. בשנת 1970, משפחה ישראלית ממוצעת יכלה לקנות ארוחת בוקר מלאה במסעדה תמורת כ-3 לירות. באותה תקופה, שכר חודשי ממוצע עמד על כ-500 לירות</w:t>
      </w:r>
      <w:r w:rsidR="00016C8B">
        <w:rPr>
          <w:rFonts w:ascii="David" w:hAnsi="David" w:cs="David"/>
        </w:rPr>
        <w:t xml:space="preserve"> </w:t>
      </w:r>
      <w:r w:rsidR="00016C8B">
        <w:rPr>
          <w:rFonts w:ascii="David" w:hAnsi="David" w:cs="David" w:hint="cs"/>
          <w:rtl/>
        </w:rPr>
        <w:t xml:space="preserve"> (כלומר 166 ארוחות)</w:t>
      </w:r>
      <w:r w:rsidRPr="008C169D">
        <w:rPr>
          <w:rFonts w:ascii="David" w:hAnsi="David" w:cs="David"/>
          <w:rtl/>
        </w:rPr>
        <w:t>. כיום, אותה ארוחת בוקר תעלה לנו כ-70 ש"ח, כשהשכר הממוצע במשק עומד על כ-11,000 ש"ח</w:t>
      </w:r>
      <w:r w:rsidR="00016C8B">
        <w:rPr>
          <w:rFonts w:ascii="David" w:hAnsi="David" w:cs="David" w:hint="cs"/>
          <w:rtl/>
        </w:rPr>
        <w:t xml:space="preserve"> (כלומר 157 ארוחות)</w:t>
      </w:r>
      <w:r w:rsidRPr="008C169D">
        <w:rPr>
          <w:rFonts w:ascii="David" w:hAnsi="David" w:cs="David"/>
          <w:rtl/>
        </w:rPr>
        <w:t>. האם זה אומר שהחיים התייקרו</w:t>
      </w:r>
      <w:r w:rsidR="00016C8B">
        <w:rPr>
          <w:rFonts w:ascii="David" w:hAnsi="David" w:cs="David" w:hint="cs"/>
          <w:rtl/>
        </w:rPr>
        <w:t xml:space="preserve"> (כמובן שזו רק אינדיקציה נקודתית)</w:t>
      </w:r>
      <w:r w:rsidRPr="008C169D">
        <w:rPr>
          <w:rFonts w:ascii="David" w:hAnsi="David" w:cs="David"/>
          <w:rtl/>
        </w:rPr>
        <w:t>? האם אנחנו באמת משלמים יותר? ומה המשמעות של השינויים האלה עבור הכלכלה שלנו</w:t>
      </w:r>
      <w:r w:rsidRPr="008C169D">
        <w:rPr>
          <w:rFonts w:ascii="David" w:hAnsi="David" w:cs="David"/>
        </w:rPr>
        <w:t>?</w:t>
      </w:r>
    </w:p>
    <w:p w14:paraId="1AB2239C" w14:textId="77777777" w:rsidR="008A7198" w:rsidRDefault="008A7198" w:rsidP="008A7198">
      <w:pPr>
        <w:bidi/>
        <w:spacing w:line="360" w:lineRule="auto"/>
        <w:jc w:val="both"/>
        <w:rPr>
          <w:rFonts w:ascii="David" w:hAnsi="David" w:cs="David"/>
        </w:rPr>
      </w:pPr>
    </w:p>
    <w:p w14:paraId="3D02BAAF" w14:textId="4D15D287" w:rsidR="008A7198" w:rsidRPr="008A7198" w:rsidRDefault="008A7198" w:rsidP="008A7198">
      <w:pPr>
        <w:bidi/>
        <w:spacing w:line="360" w:lineRule="auto"/>
        <w:jc w:val="center"/>
        <w:rPr>
          <w:rFonts w:ascii="David" w:hAnsi="David" w:cs="David"/>
        </w:rPr>
      </w:pPr>
      <w:r w:rsidRPr="008A7198">
        <w:rPr>
          <w:rFonts w:ascii="David" w:hAnsi="David" w:cs="David"/>
        </w:rPr>
        <w:fldChar w:fldCharType="begin"/>
      </w:r>
      <w:r w:rsidRPr="008A7198">
        <w:rPr>
          <w:rFonts w:ascii="David" w:hAnsi="David" w:cs="David"/>
        </w:rPr>
        <w:instrText xml:space="preserve"> INCLUDEPICTURE "https://files.oaiusercontent.com/file-AGzW4TNZDkB5oQdyb4SaXL?se=2024-12-19T12%3A02%3A42Z&amp;sp=r&amp;sv=2024-08-04&amp;sr=b&amp;rscc=max-age%3D604800%2C%20immutable%2C%20private&amp;rscd=attachment%3B%20filename%3D544b91e2-fce2-44b8-b93e-c62b1735b817.webp&amp;sig=E1Sew1c20Iu2rRddQqiSsybnREzvFBMgpuBphA9Z3tM%3D" \* MERGEFORMATINET </w:instrText>
      </w:r>
      <w:r w:rsidRPr="008A7198">
        <w:rPr>
          <w:rFonts w:ascii="David" w:hAnsi="David" w:cs="David"/>
        </w:rPr>
        <w:fldChar w:fldCharType="separate"/>
      </w:r>
      <w:r w:rsidRPr="008A7198">
        <w:rPr>
          <w:rFonts w:ascii="David" w:hAnsi="David" w:cs="David"/>
          <w:noProof/>
        </w:rPr>
        <w:drawing>
          <wp:inline distT="0" distB="0" distL="0" distR="0" wp14:anchorId="516579E9" wp14:editId="2571CDB8">
            <wp:extent cx="3470856" cy="3470856"/>
            <wp:effectExtent l="0" t="0" r="0" b="0"/>
            <wp:docPr id="68720073" name="Picture 4" descr="A whimsical cartoon illustration of a frustrated consumer at a grocery store checkout counter. The prices on items like bread, milk, and eggs are visibly rising in real-time on the price tags, causing the consumer to sweat and look bewildered. The background shows a comically exaggerated inflation chart on the store wall and a cashier shrugging apologetically. The scene is vibrant and humorous, with bold colors and exaggerated expre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whimsical cartoon illustration of a frustrated consumer at a grocery store checkout counter. The prices on items like bread, milk, and eggs are visibly rising in real-time on the price tags, causing the consumer to sweat and look bewildered. The background shows a comically exaggerated inflation chart on the store wall and a cashier shrugging apologetically. The scene is vibrant and humorous, with bold colors and exaggerated expressi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75975" cy="3475975"/>
                    </a:xfrm>
                    <a:prstGeom prst="rect">
                      <a:avLst/>
                    </a:prstGeom>
                    <a:noFill/>
                    <a:ln>
                      <a:noFill/>
                    </a:ln>
                  </pic:spPr>
                </pic:pic>
              </a:graphicData>
            </a:graphic>
          </wp:inline>
        </w:drawing>
      </w:r>
      <w:r w:rsidRPr="008A7198">
        <w:rPr>
          <w:rFonts w:ascii="David" w:hAnsi="David" w:cs="David"/>
        </w:rPr>
        <w:fldChar w:fldCharType="end"/>
      </w:r>
    </w:p>
    <w:p w14:paraId="69B1E447" w14:textId="77777777" w:rsidR="008A7198" w:rsidRPr="008C169D" w:rsidRDefault="008A7198" w:rsidP="008A7198">
      <w:pPr>
        <w:bidi/>
        <w:spacing w:line="360" w:lineRule="auto"/>
        <w:jc w:val="both"/>
        <w:rPr>
          <w:rFonts w:ascii="David" w:hAnsi="David" w:cs="David"/>
          <w:rtl/>
        </w:rPr>
      </w:pPr>
    </w:p>
    <w:p w14:paraId="0C5AC833" w14:textId="77777777" w:rsidR="009E5541" w:rsidRPr="008C169D" w:rsidRDefault="009E5541" w:rsidP="008C169D">
      <w:pPr>
        <w:bidi/>
        <w:spacing w:line="360" w:lineRule="auto"/>
        <w:jc w:val="both"/>
        <w:rPr>
          <w:rFonts w:ascii="David" w:hAnsi="David" w:cs="David"/>
          <w:rtl/>
        </w:rPr>
      </w:pPr>
    </w:p>
    <w:p w14:paraId="11BF0DCB"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המדריך הזה נועד לענות על השאלות האלה ורבות אחרות. נלמד להבין מהי אינפלציה, כיצד היא משפיעה על חיינו, ואיך אפשר להתמודד איתה בצורה חכמה ומושכלת. הבנת האינפלציה אינה רק עניין אקדמי - היא כלי חיוני לניהול חיינו הכלכליים בעולם המודרני</w:t>
      </w:r>
      <w:r w:rsidRPr="008C169D">
        <w:rPr>
          <w:rFonts w:ascii="David" w:hAnsi="David" w:cs="David"/>
        </w:rPr>
        <w:t>.</w:t>
      </w:r>
    </w:p>
    <w:p w14:paraId="6980E03D" w14:textId="77777777" w:rsidR="009E5541" w:rsidRPr="008C169D" w:rsidRDefault="009E5541" w:rsidP="008C169D">
      <w:pPr>
        <w:bidi/>
        <w:spacing w:line="360" w:lineRule="auto"/>
        <w:jc w:val="both"/>
        <w:rPr>
          <w:rFonts w:ascii="David" w:hAnsi="David" w:cs="David"/>
          <w:rtl/>
        </w:rPr>
      </w:pPr>
    </w:p>
    <w:p w14:paraId="1027668B" w14:textId="6D8B26AB" w:rsidR="009E5541" w:rsidRPr="008A7198" w:rsidRDefault="009E5541" w:rsidP="008C169D">
      <w:pPr>
        <w:bidi/>
        <w:spacing w:line="360" w:lineRule="auto"/>
        <w:jc w:val="both"/>
        <w:rPr>
          <w:rFonts w:ascii="David" w:hAnsi="David" w:cs="David"/>
          <w:b/>
          <w:bCs/>
          <w:sz w:val="32"/>
          <w:szCs w:val="32"/>
          <w:rtl/>
        </w:rPr>
      </w:pPr>
      <w:r w:rsidRPr="008A7198">
        <w:rPr>
          <w:rFonts w:ascii="David" w:hAnsi="David" w:cs="David"/>
          <w:b/>
          <w:bCs/>
          <w:sz w:val="32"/>
          <w:szCs w:val="32"/>
          <w:rtl/>
        </w:rPr>
        <w:lastRenderedPageBreak/>
        <w:t>חלק א': מהי אינפלציה</w:t>
      </w:r>
      <w:r w:rsidRPr="008A7198">
        <w:rPr>
          <w:rFonts w:ascii="David" w:hAnsi="David" w:cs="David"/>
          <w:b/>
          <w:bCs/>
          <w:sz w:val="32"/>
          <w:szCs w:val="32"/>
        </w:rPr>
        <w:t>?</w:t>
      </w:r>
    </w:p>
    <w:p w14:paraId="5295A8EE" w14:textId="77777777" w:rsidR="009E5541" w:rsidRPr="008C169D" w:rsidRDefault="009E5541" w:rsidP="008C169D">
      <w:pPr>
        <w:bidi/>
        <w:spacing w:line="360" w:lineRule="auto"/>
        <w:jc w:val="both"/>
        <w:rPr>
          <w:rFonts w:ascii="David" w:hAnsi="David" w:cs="David"/>
          <w:rtl/>
        </w:rPr>
      </w:pPr>
    </w:p>
    <w:p w14:paraId="527E8269" w14:textId="0E57585F" w:rsidR="009E5541" w:rsidRPr="00016C8B" w:rsidRDefault="009E5541" w:rsidP="008C169D">
      <w:pPr>
        <w:bidi/>
        <w:spacing w:line="360" w:lineRule="auto"/>
        <w:jc w:val="both"/>
        <w:rPr>
          <w:rFonts w:ascii="David" w:hAnsi="David" w:cs="David"/>
          <w:b/>
          <w:bCs/>
          <w:rtl/>
        </w:rPr>
      </w:pPr>
      <w:r w:rsidRPr="00016C8B">
        <w:rPr>
          <w:rFonts w:ascii="David" w:hAnsi="David" w:cs="David"/>
          <w:b/>
          <w:bCs/>
          <w:rtl/>
        </w:rPr>
        <w:t>הגדרה והסבר מעמיק</w:t>
      </w:r>
    </w:p>
    <w:p w14:paraId="5A5DC8B7" w14:textId="77777777" w:rsidR="009E5541" w:rsidRPr="008C169D" w:rsidRDefault="009E5541" w:rsidP="008C169D">
      <w:pPr>
        <w:bidi/>
        <w:spacing w:line="360" w:lineRule="auto"/>
        <w:jc w:val="both"/>
        <w:rPr>
          <w:rFonts w:ascii="David" w:hAnsi="David" w:cs="David"/>
          <w:rtl/>
        </w:rPr>
      </w:pPr>
    </w:p>
    <w:p w14:paraId="5AE9F4C3"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 xml:space="preserve">אינפלציה היא תופעה כלכלית שמתארת עלייה מתמשכת ברמת המחירים </w:t>
      </w:r>
      <w:r w:rsidRPr="00016C8B">
        <w:rPr>
          <w:rFonts w:ascii="David" w:hAnsi="David" w:cs="David"/>
          <w:sz w:val="32"/>
          <w:szCs w:val="32"/>
          <w:rtl/>
        </w:rPr>
        <w:t>הכללית</w:t>
      </w:r>
      <w:r w:rsidRPr="00016C8B">
        <w:rPr>
          <w:rFonts w:ascii="David" w:hAnsi="David" w:cs="David"/>
          <w:rtl/>
        </w:rPr>
        <w:t xml:space="preserve"> </w:t>
      </w:r>
      <w:r w:rsidRPr="008C169D">
        <w:rPr>
          <w:rFonts w:ascii="David" w:hAnsi="David" w:cs="David"/>
          <w:rtl/>
        </w:rPr>
        <w:t>במשק לאורך זמן. אבל מה המשמעות העמוקה של ההגדרה הזו? בואו נפרק אותה למרכיבים ונבין כל אחד מהם לעומק</w:t>
      </w:r>
      <w:r w:rsidRPr="008C169D">
        <w:rPr>
          <w:rFonts w:ascii="David" w:hAnsi="David" w:cs="David"/>
        </w:rPr>
        <w:t>.</w:t>
      </w:r>
    </w:p>
    <w:p w14:paraId="5C5FC656" w14:textId="77777777" w:rsidR="009E5541" w:rsidRPr="008C169D" w:rsidRDefault="009E5541" w:rsidP="008C169D">
      <w:pPr>
        <w:bidi/>
        <w:spacing w:line="360" w:lineRule="auto"/>
        <w:jc w:val="both"/>
        <w:rPr>
          <w:rFonts w:ascii="David" w:hAnsi="David" w:cs="David"/>
          <w:rtl/>
        </w:rPr>
      </w:pPr>
    </w:p>
    <w:p w14:paraId="10BF0C94" w14:textId="77777777" w:rsidR="00016C8B" w:rsidRDefault="009E5541" w:rsidP="008C169D">
      <w:pPr>
        <w:bidi/>
        <w:spacing w:line="360" w:lineRule="auto"/>
        <w:jc w:val="both"/>
        <w:rPr>
          <w:rFonts w:ascii="David" w:hAnsi="David" w:cs="David"/>
          <w:rtl/>
        </w:rPr>
      </w:pPr>
      <w:r w:rsidRPr="008C169D">
        <w:rPr>
          <w:rFonts w:ascii="David" w:hAnsi="David" w:cs="David"/>
          <w:rtl/>
        </w:rPr>
        <w:t>כשאנחנו מדברים על "</w:t>
      </w:r>
      <w:r w:rsidRPr="00016C8B">
        <w:rPr>
          <w:rFonts w:ascii="David" w:hAnsi="David" w:cs="David"/>
          <w:b/>
          <w:bCs/>
          <w:rtl/>
        </w:rPr>
        <w:t>עלייה מתמשכת</w:t>
      </w:r>
      <w:r w:rsidRPr="008C169D">
        <w:rPr>
          <w:rFonts w:ascii="David" w:hAnsi="David" w:cs="David"/>
          <w:rtl/>
        </w:rPr>
        <w:t xml:space="preserve">", אנחנו מתכוונים לתהליך שקורה לאורך זמן, ולא לזינוק חד פעמי במחירים. </w:t>
      </w:r>
    </w:p>
    <w:p w14:paraId="4CAAA6AD" w14:textId="77777777" w:rsidR="00016C8B" w:rsidRDefault="009E5541" w:rsidP="00016C8B">
      <w:pPr>
        <w:bidi/>
        <w:spacing w:line="360" w:lineRule="auto"/>
        <w:jc w:val="both"/>
        <w:rPr>
          <w:rFonts w:ascii="David" w:hAnsi="David" w:cs="David"/>
          <w:rtl/>
        </w:rPr>
      </w:pPr>
      <w:r w:rsidRPr="008C169D">
        <w:rPr>
          <w:rFonts w:ascii="David" w:hAnsi="David" w:cs="David"/>
          <w:rtl/>
        </w:rPr>
        <w:t xml:space="preserve">למשל, אם מחיר העגבניות מזנק פי שניים בגלל סופה שפגעה בגידולים, זו אינה אינפלציה - זהו שינוי מחיר זמני שנובע מנסיבות מיוחדות. </w:t>
      </w:r>
    </w:p>
    <w:p w14:paraId="6148C7DA" w14:textId="0C524EEE" w:rsidR="009E5541" w:rsidRPr="008C169D" w:rsidRDefault="009E5541" w:rsidP="00016C8B">
      <w:pPr>
        <w:bidi/>
        <w:spacing w:line="360" w:lineRule="auto"/>
        <w:jc w:val="both"/>
        <w:rPr>
          <w:rFonts w:ascii="David" w:hAnsi="David" w:cs="David"/>
          <w:rtl/>
        </w:rPr>
      </w:pPr>
      <w:r w:rsidRPr="008C169D">
        <w:rPr>
          <w:rFonts w:ascii="David" w:hAnsi="David" w:cs="David"/>
          <w:rtl/>
        </w:rPr>
        <w:t>לעומת זאת, כשאנחנו רואים שמחירי המזון, הדיור, התחבורה והשירותים עולים בהתמדה במשך חודשים ושנים - זוהי אינפלציה</w:t>
      </w:r>
      <w:r w:rsidRPr="008C169D">
        <w:rPr>
          <w:rFonts w:ascii="David" w:hAnsi="David" w:cs="David"/>
        </w:rPr>
        <w:t>.</w:t>
      </w:r>
    </w:p>
    <w:p w14:paraId="4027E4A4" w14:textId="77777777" w:rsidR="009E5541" w:rsidRPr="008C169D" w:rsidRDefault="009E5541" w:rsidP="008C169D">
      <w:pPr>
        <w:bidi/>
        <w:spacing w:line="360" w:lineRule="auto"/>
        <w:jc w:val="both"/>
        <w:rPr>
          <w:rFonts w:ascii="David" w:hAnsi="David" w:cs="David"/>
          <w:rtl/>
        </w:rPr>
      </w:pPr>
    </w:p>
    <w:p w14:paraId="557B3760"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המונח "</w:t>
      </w:r>
      <w:r w:rsidRPr="00016C8B">
        <w:rPr>
          <w:rFonts w:ascii="David" w:hAnsi="David" w:cs="David"/>
          <w:b/>
          <w:bCs/>
          <w:rtl/>
        </w:rPr>
        <w:t>רמת המחירים הכללית</w:t>
      </w:r>
      <w:r w:rsidRPr="008C169D">
        <w:rPr>
          <w:rFonts w:ascii="David" w:hAnsi="David" w:cs="David"/>
          <w:rtl/>
        </w:rPr>
        <w:t>" מתייחס למכלול המוצרים והשירותים שאנחנו צורכים. זה לא מספיק שמחיר הדיור עולה, או שמחירי הרכבים מתייקרים - אינפלציה היא תופעה שמקיפה את כל המשק. כדי למדוד אותה, אנחנו מסתכלים על סל רחב של מוצרים ושירותים שמייצג את הצריכה של משק בית טיפוסי</w:t>
      </w:r>
      <w:r w:rsidRPr="008C169D">
        <w:rPr>
          <w:rFonts w:ascii="David" w:hAnsi="David" w:cs="David"/>
        </w:rPr>
        <w:t>.</w:t>
      </w:r>
    </w:p>
    <w:p w14:paraId="730848DF" w14:textId="77777777" w:rsidR="009E5541" w:rsidRPr="008C169D" w:rsidRDefault="009E5541" w:rsidP="008C169D">
      <w:pPr>
        <w:bidi/>
        <w:spacing w:line="360" w:lineRule="auto"/>
        <w:jc w:val="both"/>
        <w:rPr>
          <w:rFonts w:ascii="David" w:hAnsi="David" w:cs="David"/>
          <w:rtl/>
        </w:rPr>
      </w:pPr>
    </w:p>
    <w:p w14:paraId="1FE07B8A"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נניח לדוגמה שאנחנו עוקבים אחר משפחה ישראלית ממוצעת לאורך חודש. הם משלמים על שכר דירה או משכנתא, קונים מזון, משלמים על חשמל ומים, קונים בגדים, משתמשים בתחבורה ציבורית או ברכב פרטי, הולכים לרופא, קונים תרופות, משלמים על חינוך הילדים, ולפעמים גם יוצאים לבילוי. כל ההוצאות האלה יחד מרכיבות את סל הצריכה שלהם, וכשאנחנו רוצים למדוד אינפלציה, אנחנו בודקים איך המחיר של הסל הזה משתנה לאורך זמן</w:t>
      </w:r>
      <w:r w:rsidRPr="008C169D">
        <w:rPr>
          <w:rFonts w:ascii="David" w:hAnsi="David" w:cs="David"/>
        </w:rPr>
        <w:t>.</w:t>
      </w:r>
    </w:p>
    <w:p w14:paraId="01F01F99" w14:textId="77777777" w:rsidR="009E5541" w:rsidRPr="008C169D" w:rsidRDefault="009E5541" w:rsidP="008C169D">
      <w:pPr>
        <w:bidi/>
        <w:spacing w:line="360" w:lineRule="auto"/>
        <w:jc w:val="both"/>
        <w:rPr>
          <w:rFonts w:ascii="David" w:hAnsi="David" w:cs="David"/>
          <w:rtl/>
        </w:rPr>
      </w:pPr>
    </w:p>
    <w:p w14:paraId="73F8E87A" w14:textId="47E5FDB7" w:rsidR="009E5541" w:rsidRPr="008A7198" w:rsidRDefault="009E5541" w:rsidP="008C169D">
      <w:pPr>
        <w:bidi/>
        <w:spacing w:line="360" w:lineRule="auto"/>
        <w:jc w:val="both"/>
        <w:rPr>
          <w:rFonts w:ascii="David" w:hAnsi="David" w:cs="David"/>
          <w:b/>
          <w:bCs/>
          <w:sz w:val="32"/>
          <w:szCs w:val="32"/>
          <w:rtl/>
        </w:rPr>
      </w:pPr>
      <w:r w:rsidRPr="008A7198">
        <w:rPr>
          <w:rFonts w:ascii="David" w:hAnsi="David" w:cs="David"/>
          <w:b/>
          <w:bCs/>
          <w:sz w:val="32"/>
          <w:szCs w:val="32"/>
          <w:rtl/>
        </w:rPr>
        <w:t>מדידת אינפלציה בפועל</w:t>
      </w:r>
    </w:p>
    <w:p w14:paraId="2EFB7D7F" w14:textId="77777777" w:rsidR="009E5541" w:rsidRPr="008C169D" w:rsidRDefault="009E5541" w:rsidP="008C169D">
      <w:pPr>
        <w:bidi/>
        <w:spacing w:line="360" w:lineRule="auto"/>
        <w:jc w:val="both"/>
        <w:rPr>
          <w:rFonts w:ascii="David" w:hAnsi="David" w:cs="David"/>
          <w:rtl/>
        </w:rPr>
      </w:pPr>
    </w:p>
    <w:p w14:paraId="010A2E35"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כיצד מודדים את האינפלציה בפועל? בישראל, כמו במדינות רבות אחרות, המדידה נעשית באמצעות מדד המחירים לצרכן. הלשכה המרכזית לסטטיסטיקה עוקבת אחר מחיריהם של אלפי מוצרים ושירותים בחנויות, בתי עסק ומקומות שירות ברחבי הארץ</w:t>
      </w:r>
      <w:r w:rsidRPr="008C169D">
        <w:rPr>
          <w:rFonts w:ascii="David" w:hAnsi="David" w:cs="David"/>
        </w:rPr>
        <w:t xml:space="preserve">. </w:t>
      </w:r>
    </w:p>
    <w:p w14:paraId="7E9B5C26" w14:textId="77777777" w:rsidR="009E5541" w:rsidRPr="008C169D" w:rsidRDefault="009E5541" w:rsidP="008C169D">
      <w:pPr>
        <w:bidi/>
        <w:spacing w:line="360" w:lineRule="auto"/>
        <w:jc w:val="both"/>
        <w:rPr>
          <w:rFonts w:ascii="David" w:hAnsi="David" w:cs="David"/>
          <w:rtl/>
        </w:rPr>
      </w:pPr>
    </w:p>
    <w:p w14:paraId="292B2727"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בואו נבין איך זה עובד בפועל. נניח שאנחנו רוצים לעקוב אחר מחיר הלחם. צוותי הלשכה המרכזית לסטטיסטיקה יבקרו במאות חנויות ברחבי הארץ ויתעדו את המחיר של סוגי לחם שונים. הם יעשו זאת מדי חודש, כך שאפשר יהיה לראות איך המחירים משתנים לאורך זמן. אותו תהליך מתבצע עבור אלפי מוצרים ושירותים אחרים</w:t>
      </w:r>
      <w:r w:rsidRPr="008C169D">
        <w:rPr>
          <w:rFonts w:ascii="David" w:hAnsi="David" w:cs="David"/>
        </w:rPr>
        <w:t>.</w:t>
      </w:r>
    </w:p>
    <w:p w14:paraId="7789C015" w14:textId="77777777" w:rsidR="009E5541" w:rsidRPr="008C169D" w:rsidRDefault="009E5541" w:rsidP="008C169D">
      <w:pPr>
        <w:bidi/>
        <w:spacing w:line="360" w:lineRule="auto"/>
        <w:jc w:val="both"/>
        <w:rPr>
          <w:rFonts w:ascii="David" w:hAnsi="David" w:cs="David"/>
          <w:rtl/>
        </w:rPr>
      </w:pPr>
    </w:p>
    <w:p w14:paraId="7A9AD951"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lastRenderedPageBreak/>
        <w:t>כל מוצר או שירות בסל מקבל משקל שמשקף את החשיבות שלו בתקציב המשפחה הממוצעת. למשל, הוצאות על דיור מהוות כ-25% מהסל, כי זהו בדרך כלל הסעיף הגדול ביותר בתקציב המשפחה. לעומת זאת, הוצאות על ספרים ועיתונים מהוות פחות מ-1% מהסל</w:t>
      </w:r>
      <w:r w:rsidRPr="008C169D">
        <w:rPr>
          <w:rFonts w:ascii="David" w:hAnsi="David" w:cs="David"/>
        </w:rPr>
        <w:t>.</w:t>
      </w:r>
    </w:p>
    <w:p w14:paraId="1A3B2847" w14:textId="77777777" w:rsidR="008C169D" w:rsidRPr="008C169D" w:rsidRDefault="008C169D" w:rsidP="008C169D">
      <w:pPr>
        <w:bidi/>
        <w:spacing w:line="360" w:lineRule="auto"/>
        <w:jc w:val="both"/>
        <w:rPr>
          <w:rFonts w:ascii="David" w:hAnsi="David" w:cs="David"/>
          <w:rtl/>
        </w:rPr>
      </w:pPr>
    </w:p>
    <w:p w14:paraId="458E2D7F" w14:textId="74208E9B" w:rsidR="008A7198" w:rsidRPr="008A7198" w:rsidRDefault="008A7198" w:rsidP="008A7198">
      <w:pPr>
        <w:bidi/>
        <w:spacing w:line="360" w:lineRule="auto"/>
        <w:jc w:val="center"/>
        <w:rPr>
          <w:rFonts w:ascii="David" w:hAnsi="David" w:cs="David"/>
          <w:b/>
          <w:bCs/>
        </w:rPr>
      </w:pPr>
      <w:r w:rsidRPr="008A7198">
        <w:rPr>
          <w:rFonts w:ascii="David" w:hAnsi="David" w:cs="David"/>
          <w:b/>
          <w:bCs/>
        </w:rPr>
        <w:fldChar w:fldCharType="begin"/>
      </w:r>
      <w:r w:rsidRPr="008A7198">
        <w:rPr>
          <w:rFonts w:ascii="David" w:hAnsi="David" w:cs="David"/>
          <w:b/>
          <w:bCs/>
        </w:rPr>
        <w:instrText xml:space="preserve"> INCLUDEPICTURE "https://files.oaiusercontent.com/file-VmyDgg8oNxajDTecq89d1g?se=2024-12-19T12%3A06%3A36Z&amp;sp=r&amp;sv=2024-08-04&amp;sr=b&amp;rscc=max-age%3D604800%2C%20immutable%2C%20private&amp;rscd=attachment%3B%20filename%3D57644e4e-ae69-406e-bfa2-2f09d2b9a3d4.webp&amp;sig=LP4t2QChPNRyOHQuXIaK5tZkwAOdrgbqcOhe6ES6XQs%3D" \* MERGEFORMATINET </w:instrText>
      </w:r>
      <w:r w:rsidRPr="008A7198">
        <w:rPr>
          <w:rFonts w:ascii="David" w:hAnsi="David" w:cs="David"/>
          <w:b/>
          <w:bCs/>
        </w:rPr>
        <w:fldChar w:fldCharType="separate"/>
      </w:r>
      <w:r w:rsidRPr="008A7198">
        <w:rPr>
          <w:rFonts w:ascii="David" w:hAnsi="David" w:cs="David"/>
          <w:b/>
          <w:bCs/>
          <w:noProof/>
        </w:rPr>
        <w:drawing>
          <wp:inline distT="0" distB="0" distL="0" distR="0" wp14:anchorId="2E1DBAA6" wp14:editId="57139617">
            <wp:extent cx="2479183" cy="2479183"/>
            <wp:effectExtent l="0" t="0" r="0" b="0"/>
            <wp:docPr id="2064542736" name="Picture 6" descr="A humorous cartoon illustration of an economist calculating inflation in percentages. The economist, wearing glasses and a suit, is using a giant calculator that displays a percentage symbol (%). The background shows colorful charts and graphs with upward arrows. The scene is playful, with money symbols and price tags flying around, emphasizing rising costs, all drawn in a vibrant and exaggerated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humorous cartoon illustration of an economist calculating inflation in percentages. The economist, wearing glasses and a suit, is using a giant calculator that displays a percentage symbol (%). The background shows colorful charts and graphs with upward arrows. The scene is playful, with money symbols and price tags flying around, emphasizing rising costs, all drawn in a vibrant and exaggerated sty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4658" cy="2494658"/>
                    </a:xfrm>
                    <a:prstGeom prst="rect">
                      <a:avLst/>
                    </a:prstGeom>
                    <a:noFill/>
                    <a:ln>
                      <a:noFill/>
                    </a:ln>
                  </pic:spPr>
                </pic:pic>
              </a:graphicData>
            </a:graphic>
          </wp:inline>
        </w:drawing>
      </w:r>
      <w:r w:rsidRPr="008A7198">
        <w:rPr>
          <w:rFonts w:ascii="David" w:hAnsi="David" w:cs="David"/>
          <w:b/>
          <w:bCs/>
        </w:rPr>
        <w:fldChar w:fldCharType="end"/>
      </w:r>
    </w:p>
    <w:p w14:paraId="5D781783" w14:textId="77777777" w:rsidR="008A7198" w:rsidRDefault="008A7198" w:rsidP="008C169D">
      <w:pPr>
        <w:bidi/>
        <w:spacing w:line="360" w:lineRule="auto"/>
        <w:jc w:val="both"/>
        <w:rPr>
          <w:rFonts w:ascii="David" w:hAnsi="David" w:cs="David"/>
          <w:b/>
          <w:bCs/>
          <w:rtl/>
        </w:rPr>
      </w:pPr>
    </w:p>
    <w:p w14:paraId="00C9A519" w14:textId="77777777" w:rsidR="008A7198" w:rsidRDefault="008A7198" w:rsidP="008A7198">
      <w:pPr>
        <w:bidi/>
        <w:spacing w:line="360" w:lineRule="auto"/>
        <w:jc w:val="both"/>
        <w:rPr>
          <w:rFonts w:ascii="David" w:hAnsi="David" w:cs="David"/>
          <w:b/>
          <w:bCs/>
          <w:rtl/>
        </w:rPr>
      </w:pPr>
    </w:p>
    <w:p w14:paraId="6A84DC7F" w14:textId="632AECC1" w:rsidR="008C169D" w:rsidRPr="008A7198" w:rsidRDefault="008C169D" w:rsidP="008A7198">
      <w:pPr>
        <w:bidi/>
        <w:spacing w:line="360" w:lineRule="auto"/>
        <w:jc w:val="both"/>
        <w:rPr>
          <w:rFonts w:ascii="David" w:hAnsi="David" w:cs="David"/>
          <w:b/>
          <w:bCs/>
          <w:rtl/>
        </w:rPr>
      </w:pPr>
      <w:r w:rsidRPr="008A7198">
        <w:rPr>
          <w:rFonts w:ascii="David" w:hAnsi="David" w:cs="David"/>
          <w:b/>
          <w:bCs/>
          <w:rtl/>
        </w:rPr>
        <w:t>השפעת האינפלציה על חיי היומיום</w:t>
      </w:r>
    </w:p>
    <w:p w14:paraId="060BDC07" w14:textId="77777777" w:rsidR="008C169D" w:rsidRPr="008C169D" w:rsidRDefault="008C169D" w:rsidP="008C169D">
      <w:pPr>
        <w:bidi/>
        <w:spacing w:line="360" w:lineRule="auto"/>
        <w:jc w:val="both"/>
        <w:rPr>
          <w:rFonts w:ascii="David" w:hAnsi="David" w:cs="David"/>
          <w:rtl/>
        </w:rPr>
      </w:pPr>
    </w:p>
    <w:p w14:paraId="1004B949"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כשאנחנו מדברים על אינפלציה, חשוב להבין שמדובר בהרבה יותר מסתם מספרים ומדדים. האינפלציה משפיעה על כל החלטה כלכלית שאנחנו מקבלים, החל מהקנייה הקטנה ביותר בסופרמרקט ועד להחלטות גדולות כמו רכישת דירה או תכנון הפנסיה</w:t>
      </w:r>
      <w:r w:rsidRPr="008C169D">
        <w:rPr>
          <w:rFonts w:ascii="David" w:hAnsi="David" w:cs="David"/>
        </w:rPr>
        <w:t>.</w:t>
      </w:r>
    </w:p>
    <w:p w14:paraId="2044D69A" w14:textId="77777777" w:rsidR="008C169D" w:rsidRPr="008C169D" w:rsidRDefault="008C169D" w:rsidP="008C169D">
      <w:pPr>
        <w:bidi/>
        <w:spacing w:line="360" w:lineRule="auto"/>
        <w:jc w:val="both"/>
        <w:rPr>
          <w:rFonts w:ascii="David" w:hAnsi="David" w:cs="David"/>
          <w:rtl/>
        </w:rPr>
      </w:pPr>
    </w:p>
    <w:p w14:paraId="74B0E301" w14:textId="77777777" w:rsidR="00016C8B" w:rsidRDefault="008C169D" w:rsidP="008C169D">
      <w:pPr>
        <w:bidi/>
        <w:spacing w:line="360" w:lineRule="auto"/>
        <w:jc w:val="both"/>
        <w:rPr>
          <w:rFonts w:ascii="David" w:hAnsi="David" w:cs="David"/>
          <w:rtl/>
        </w:rPr>
      </w:pPr>
      <w:r w:rsidRPr="008C169D">
        <w:rPr>
          <w:rFonts w:ascii="David" w:hAnsi="David" w:cs="David"/>
          <w:rtl/>
        </w:rPr>
        <w:t>בואו נתחיל עם דוגמה פשוטה מחיי היומיום. נניח שאתם חוסכים 1,000 ש"ח בחודש במשך שנה</w:t>
      </w:r>
      <w:r w:rsidR="00016C8B">
        <w:rPr>
          <w:rFonts w:ascii="David" w:hAnsi="David" w:cs="David" w:hint="cs"/>
          <w:rtl/>
        </w:rPr>
        <w:t xml:space="preserve"> (קופת חסכון חזיר)</w:t>
      </w:r>
      <w:r w:rsidRPr="008C169D">
        <w:rPr>
          <w:rFonts w:ascii="David" w:hAnsi="David" w:cs="David"/>
          <w:rtl/>
        </w:rPr>
        <w:t xml:space="preserve">. </w:t>
      </w:r>
    </w:p>
    <w:p w14:paraId="74AAC4FE" w14:textId="77777777" w:rsidR="00016C8B" w:rsidRDefault="008C169D" w:rsidP="00016C8B">
      <w:pPr>
        <w:bidi/>
        <w:spacing w:line="360" w:lineRule="auto"/>
        <w:jc w:val="both"/>
        <w:rPr>
          <w:rFonts w:ascii="David" w:hAnsi="David" w:cs="David"/>
          <w:rtl/>
        </w:rPr>
      </w:pPr>
      <w:r w:rsidRPr="008C169D">
        <w:rPr>
          <w:rFonts w:ascii="David" w:hAnsi="David" w:cs="David"/>
          <w:rtl/>
        </w:rPr>
        <w:t xml:space="preserve">בסוף השנה יש לכם 12,000 ש"ח בחשבון. </w:t>
      </w:r>
    </w:p>
    <w:p w14:paraId="28877DF8" w14:textId="1055345C" w:rsidR="00016C8B" w:rsidRDefault="008C169D" w:rsidP="00016C8B">
      <w:pPr>
        <w:bidi/>
        <w:spacing w:line="360" w:lineRule="auto"/>
        <w:jc w:val="both"/>
        <w:rPr>
          <w:rFonts w:ascii="David" w:hAnsi="David" w:cs="David"/>
          <w:rtl/>
        </w:rPr>
      </w:pPr>
      <w:r w:rsidRPr="008C169D">
        <w:rPr>
          <w:rFonts w:ascii="David" w:hAnsi="David" w:cs="David"/>
          <w:rtl/>
        </w:rPr>
        <w:t xml:space="preserve">נשמע טוב, נכון? אבל אם במהלך אותה שנה הייתה אינפלציה של 4%, המשמעות היא שהכוח הקנייה האמיתי </w:t>
      </w:r>
      <w:r w:rsidR="00016C8B">
        <w:rPr>
          <w:rFonts w:ascii="David" w:hAnsi="David" w:cs="David" w:hint="cs"/>
          <w:rtl/>
        </w:rPr>
        <w:t xml:space="preserve">נמוך יותר </w:t>
      </w:r>
      <w:r w:rsidR="00016C8B">
        <w:rPr>
          <w:rFonts w:ascii="David" w:hAnsi="David" w:cs="David"/>
          <w:rtl/>
        </w:rPr>
        <w:t>–</w:t>
      </w:r>
      <w:r w:rsidR="00016C8B">
        <w:rPr>
          <w:rFonts w:ascii="David" w:hAnsi="David" w:cs="David" w:hint="cs"/>
          <w:rtl/>
        </w:rPr>
        <w:t xml:space="preserve"> הערך הריאלי יחושב כך:</w:t>
      </w:r>
    </w:p>
    <w:p w14:paraId="6949602C" w14:textId="38154E57" w:rsidR="00016C8B" w:rsidRDefault="00016C8B" w:rsidP="00016C8B">
      <w:pPr>
        <w:bidi/>
        <w:spacing w:line="360" w:lineRule="auto"/>
        <w:jc w:val="both"/>
        <w:rPr>
          <w:rFonts w:ascii="David" w:hAnsi="David" w:cs="David"/>
          <w:rtl/>
        </w:rPr>
      </w:pPr>
      <m:oMathPara>
        <m:oMath>
          <m:r>
            <w:rPr>
              <w:rFonts w:ascii="Cambria Math" w:hAnsi="Cambria Math" w:cs="David" w:hint="cs"/>
              <w:rtl/>
            </w:rPr>
            <m:t>ריאלי</m:t>
          </m:r>
          <m:r>
            <w:rPr>
              <w:rFonts w:ascii="Cambria Math" w:hAnsi="Cambria Math" w:cs="David"/>
            </w:rPr>
            <m:t xml:space="preserve"> </m:t>
          </m:r>
          <m:r>
            <w:rPr>
              <w:rFonts w:ascii="Cambria Math" w:hAnsi="Cambria Math" w:cs="David" w:hint="cs"/>
              <w:rtl/>
            </w:rPr>
            <m:t>שווי</m:t>
          </m:r>
          <m:r>
            <w:rPr>
              <w:rFonts w:ascii="Cambria Math" w:hAnsi="Cambria Math" w:cs="David"/>
            </w:rPr>
            <m:t>=</m:t>
          </m:r>
          <m:f>
            <m:fPr>
              <m:ctrlPr>
                <w:rPr>
                  <w:rFonts w:ascii="Cambria Math" w:hAnsi="Cambria Math" w:cs="David"/>
                  <w:i/>
                </w:rPr>
              </m:ctrlPr>
            </m:fPr>
            <m:num>
              <m:r>
                <w:rPr>
                  <w:rFonts w:ascii="Cambria Math" w:hAnsi="Cambria Math" w:cs="David"/>
                </w:rPr>
                <m:t>12,000</m:t>
              </m:r>
              <m:ctrlPr>
                <w:rPr>
                  <w:rFonts w:ascii="Cambria Math" w:hAnsi="Cambria Math" w:cs="David"/>
                  <w:i/>
                  <w:rtl/>
                </w:rPr>
              </m:ctrlPr>
            </m:num>
            <m:den>
              <m:r>
                <w:rPr>
                  <w:rFonts w:ascii="Cambria Math" w:hAnsi="Cambria Math" w:cs="David"/>
                </w:rPr>
                <m:t>(1+4%)</m:t>
              </m:r>
            </m:den>
          </m:f>
          <m:r>
            <w:rPr>
              <w:rFonts w:ascii="Cambria Math" w:hAnsi="Cambria Math" w:cs="David"/>
            </w:rPr>
            <m:t>=11,538</m:t>
          </m:r>
        </m:oMath>
      </m:oMathPara>
    </w:p>
    <w:p w14:paraId="6B5C9AA5" w14:textId="77777777" w:rsidR="00016C8B" w:rsidRDefault="00016C8B" w:rsidP="00016C8B">
      <w:pPr>
        <w:bidi/>
        <w:spacing w:line="360" w:lineRule="auto"/>
        <w:jc w:val="both"/>
        <w:rPr>
          <w:rFonts w:ascii="David" w:hAnsi="David" w:cs="David"/>
          <w:rtl/>
        </w:rPr>
      </w:pPr>
    </w:p>
    <w:p w14:paraId="0BE98473" w14:textId="2652BD5B" w:rsidR="008C169D" w:rsidRPr="008C169D" w:rsidRDefault="008C169D" w:rsidP="00016C8B">
      <w:pPr>
        <w:bidi/>
        <w:spacing w:line="360" w:lineRule="auto"/>
        <w:jc w:val="both"/>
        <w:rPr>
          <w:rFonts w:ascii="David" w:hAnsi="David" w:cs="David"/>
          <w:rtl/>
        </w:rPr>
      </w:pPr>
      <w:r w:rsidRPr="008C169D">
        <w:rPr>
          <w:rFonts w:ascii="David" w:hAnsi="David" w:cs="David"/>
          <w:rtl/>
        </w:rPr>
        <w:t>של החיסכון שלכם הוא רק כ-11,</w:t>
      </w:r>
      <w:r w:rsidR="009F15E2">
        <w:rPr>
          <w:rFonts w:ascii="David" w:hAnsi="David" w:cs="David" w:hint="cs"/>
          <w:rtl/>
        </w:rPr>
        <w:t>538</w:t>
      </w:r>
      <w:r w:rsidRPr="008C169D">
        <w:rPr>
          <w:rFonts w:ascii="David" w:hAnsi="David" w:cs="David"/>
          <w:rtl/>
        </w:rPr>
        <w:t xml:space="preserve"> ש"ח במונחי תחילת השנה. במילים אחרות, איבדתם </w:t>
      </w:r>
      <w:r w:rsidR="009F15E2">
        <w:rPr>
          <w:rFonts w:ascii="David" w:hAnsi="David" w:cs="David" w:hint="cs"/>
          <w:rtl/>
        </w:rPr>
        <w:t>462</w:t>
      </w:r>
      <w:r w:rsidRPr="008C169D">
        <w:rPr>
          <w:rFonts w:ascii="David" w:hAnsi="David" w:cs="David"/>
          <w:rtl/>
        </w:rPr>
        <w:t xml:space="preserve"> ש"ח מערך החיסכון שלכם, מבלי שהוצאתם שקל אחד</w:t>
      </w:r>
      <w:r w:rsidRPr="008C169D">
        <w:rPr>
          <w:rFonts w:ascii="David" w:hAnsi="David" w:cs="David"/>
        </w:rPr>
        <w:t>!</w:t>
      </w:r>
    </w:p>
    <w:p w14:paraId="188AF397" w14:textId="77777777" w:rsidR="008C169D" w:rsidRPr="008C169D" w:rsidRDefault="008C169D" w:rsidP="008C169D">
      <w:pPr>
        <w:bidi/>
        <w:spacing w:line="360" w:lineRule="auto"/>
        <w:jc w:val="both"/>
        <w:rPr>
          <w:rFonts w:ascii="David" w:hAnsi="David" w:cs="David"/>
          <w:rtl/>
        </w:rPr>
      </w:pPr>
    </w:p>
    <w:p w14:paraId="25AFAA1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 xml:space="preserve">זוהי אחת הסיבות שבגללן אנשי כלכלה מדברים על "אשליית הכסף" - הנטייה שלנו להסתכל על ערכים נומינליים (הסכום בשקלים) במקום על ערכים ריאליים (כוח הקנייה האמיתי של הכסף). כדי להמחיש זאת, </w:t>
      </w:r>
      <w:r w:rsidRPr="008C169D">
        <w:rPr>
          <w:rFonts w:ascii="David" w:hAnsi="David" w:cs="David"/>
          <w:rtl/>
        </w:rPr>
        <w:lastRenderedPageBreak/>
        <w:t>נחזור לדוגמה של שנות השבעים: כשמישהו אומר "פעם דירה עלתה 100,000 לירות!", זה נשמע מצחיק היום - אבל באותה תקופה זה היה סכום משמעותי מאוד, ששווה ערך למאות אלפי שקלים היום</w:t>
      </w:r>
      <w:r w:rsidRPr="008C169D">
        <w:rPr>
          <w:rFonts w:ascii="David" w:hAnsi="David" w:cs="David"/>
        </w:rPr>
        <w:t>.</w:t>
      </w:r>
    </w:p>
    <w:p w14:paraId="5F1D2412" w14:textId="77777777" w:rsidR="008C169D" w:rsidRPr="008C169D" w:rsidRDefault="008C169D" w:rsidP="008C169D">
      <w:pPr>
        <w:bidi/>
        <w:spacing w:line="360" w:lineRule="auto"/>
        <w:jc w:val="both"/>
        <w:rPr>
          <w:rFonts w:ascii="David" w:hAnsi="David" w:cs="David"/>
          <w:rtl/>
        </w:rPr>
      </w:pPr>
    </w:p>
    <w:p w14:paraId="7BFDC012" w14:textId="4F371F9A"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מנגנוני השפעה של האינפלציה</w:t>
      </w:r>
    </w:p>
    <w:p w14:paraId="50BE6434" w14:textId="77777777" w:rsidR="008C169D" w:rsidRPr="008C169D" w:rsidRDefault="008C169D" w:rsidP="008C169D">
      <w:pPr>
        <w:bidi/>
        <w:spacing w:line="360" w:lineRule="auto"/>
        <w:jc w:val="both"/>
        <w:rPr>
          <w:rFonts w:ascii="David" w:hAnsi="David" w:cs="David"/>
          <w:rtl/>
        </w:rPr>
      </w:pPr>
    </w:p>
    <w:p w14:paraId="33170DDC"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האינפלציה משפיעה על הכלכלה דרך מספר ערוצים מרכזיים. בואו נבחן כל אחד מהם</w:t>
      </w:r>
      <w:r w:rsidRPr="008C169D">
        <w:rPr>
          <w:rFonts w:ascii="David" w:hAnsi="David" w:cs="David"/>
        </w:rPr>
        <w:t>:</w:t>
      </w:r>
    </w:p>
    <w:p w14:paraId="167B8B23" w14:textId="77777777" w:rsidR="008C169D" w:rsidRPr="008C169D" w:rsidRDefault="008C169D" w:rsidP="008C169D">
      <w:pPr>
        <w:bidi/>
        <w:spacing w:line="360" w:lineRule="auto"/>
        <w:jc w:val="both"/>
        <w:rPr>
          <w:rFonts w:ascii="David" w:hAnsi="David" w:cs="David"/>
          <w:rtl/>
        </w:rPr>
      </w:pPr>
    </w:p>
    <w:p w14:paraId="1C958BDE" w14:textId="10C44518"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חיסכון והשקעות</w:t>
      </w:r>
    </w:p>
    <w:p w14:paraId="3023886F"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כשיש אינפלציה, אנשים נוטים לשנות את הרגלי החיסכון שלהם. למה? כי להחזיק כסף במזומן או בחשבון עו"ש משמעו לאבד מערכו. נניח שיש לכם 10,000 ש"ח בחשבון הבנק. אם האינפלציה היא 3% בשנה, ואתם לא מקבלים ריבית על הכסף, בסוף השנה תוכלו לקנות פחות מוצרים ושירותים באותו סכום</w:t>
      </w:r>
      <w:r w:rsidRPr="008C169D">
        <w:rPr>
          <w:rFonts w:ascii="David" w:hAnsi="David" w:cs="David"/>
        </w:rPr>
        <w:t xml:space="preserve">. </w:t>
      </w:r>
    </w:p>
    <w:p w14:paraId="5E35DA6C" w14:textId="77777777" w:rsidR="008C169D" w:rsidRPr="008C169D" w:rsidRDefault="008C169D" w:rsidP="008C169D">
      <w:pPr>
        <w:bidi/>
        <w:spacing w:line="360" w:lineRule="auto"/>
        <w:jc w:val="both"/>
        <w:rPr>
          <w:rFonts w:ascii="David" w:hAnsi="David" w:cs="David"/>
          <w:rtl/>
        </w:rPr>
      </w:pPr>
    </w:p>
    <w:p w14:paraId="530941B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לכן, בתקופות של אינפלציה, אנשים מחפשים דרכים להגן על כספם. הם עשויים להשקיע בנכסים כמו נדל"ן, מניות, או אגרות חוב צמודות מדד. זו הסיבה שבישראל, למשל, התפתחה תרבות של השקעה בדירות כהגנה מפני אינפלציה - במיוחד אחרי הטראומה של האינפלציה הדוהרת בשנות השמונים</w:t>
      </w:r>
      <w:r w:rsidRPr="008C169D">
        <w:rPr>
          <w:rFonts w:ascii="David" w:hAnsi="David" w:cs="David"/>
        </w:rPr>
        <w:t>.</w:t>
      </w:r>
    </w:p>
    <w:p w14:paraId="252BEE11" w14:textId="77777777" w:rsidR="008C169D" w:rsidRPr="008C169D" w:rsidRDefault="008C169D" w:rsidP="008C169D">
      <w:pPr>
        <w:bidi/>
        <w:spacing w:line="360" w:lineRule="auto"/>
        <w:jc w:val="both"/>
        <w:rPr>
          <w:rFonts w:ascii="David" w:hAnsi="David" w:cs="David"/>
          <w:rtl/>
        </w:rPr>
      </w:pPr>
    </w:p>
    <w:p w14:paraId="2158C610" w14:textId="549B5DA5"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שכר ומשכורות</w:t>
      </w:r>
    </w:p>
    <w:p w14:paraId="65B31D0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אחת ההשפעות המורכבות ביותר של האינפלציה היא על שוק העבודה. כשהמחירים עולים, העובדים מבקשים העלאות שכר כדי לשמור על רמת החיים שלהם. אבל מה קורה כשהמעסיק נותן העלאה של 5% כשהאינפלציה היא 6%? למרות שהמשכורת גדלה במונחים נומינליים, העובד למעשה מרוויח פחות במונחים ריאליים</w:t>
      </w:r>
      <w:r w:rsidRPr="008C169D">
        <w:rPr>
          <w:rFonts w:ascii="David" w:hAnsi="David" w:cs="David"/>
        </w:rPr>
        <w:t>.</w:t>
      </w:r>
    </w:p>
    <w:p w14:paraId="236D0E0D" w14:textId="77777777" w:rsidR="008C169D" w:rsidRPr="008C169D" w:rsidRDefault="008C169D" w:rsidP="008C169D">
      <w:pPr>
        <w:bidi/>
        <w:spacing w:line="360" w:lineRule="auto"/>
        <w:jc w:val="both"/>
        <w:rPr>
          <w:rFonts w:ascii="David" w:hAnsi="David" w:cs="David"/>
          <w:rtl/>
        </w:rPr>
      </w:pPr>
    </w:p>
    <w:p w14:paraId="29C0DC45" w14:textId="6764580F" w:rsidR="008C169D" w:rsidRPr="008C169D" w:rsidRDefault="008C169D" w:rsidP="008C169D">
      <w:pPr>
        <w:bidi/>
        <w:spacing w:line="360" w:lineRule="auto"/>
        <w:jc w:val="both"/>
        <w:rPr>
          <w:rFonts w:ascii="David" w:hAnsi="David" w:cs="David"/>
          <w:rtl/>
        </w:rPr>
      </w:pPr>
      <w:r w:rsidRPr="008C169D">
        <w:rPr>
          <w:rFonts w:ascii="David" w:hAnsi="David" w:cs="David"/>
          <w:rtl/>
        </w:rPr>
        <w:t>זה מוביל אותנו למושג חשוב: "שחיקת שכר". נניח שעובד מרוויח 10,000 ש"ח בחודש. אם האינפלציה היא 4% בשנה והוא מקבל העלאה של 2%, המשמעות היא ששכרו הריאלי ירד ב</w:t>
      </w:r>
      <w:r w:rsidR="009F15E2">
        <w:rPr>
          <w:rFonts w:ascii="David" w:hAnsi="David" w:cs="David" w:hint="cs"/>
          <w:rtl/>
        </w:rPr>
        <w:t>כ</w:t>
      </w:r>
      <w:r w:rsidRPr="008C169D">
        <w:rPr>
          <w:rFonts w:ascii="David" w:hAnsi="David" w:cs="David"/>
          <w:rtl/>
        </w:rPr>
        <w:t>-2%. במילים אחרות, למרות שהוא מרוויח יותר כסף, הוא יכול לקנות פחות דברים במשכורת שלו</w:t>
      </w:r>
      <w:r w:rsidRPr="008C169D">
        <w:rPr>
          <w:rFonts w:ascii="David" w:hAnsi="David" w:cs="David"/>
        </w:rPr>
        <w:t>.</w:t>
      </w:r>
    </w:p>
    <w:p w14:paraId="66CF0AD8" w14:textId="77777777" w:rsidR="008C169D" w:rsidRPr="008C169D" w:rsidRDefault="008C169D" w:rsidP="008C169D">
      <w:pPr>
        <w:bidi/>
        <w:spacing w:line="360" w:lineRule="auto"/>
        <w:jc w:val="both"/>
        <w:rPr>
          <w:rFonts w:ascii="David" w:hAnsi="David" w:cs="David"/>
          <w:rtl/>
        </w:rPr>
      </w:pPr>
    </w:p>
    <w:p w14:paraId="3F97D761" w14:textId="1A04FECC" w:rsidR="008C169D" w:rsidRPr="009F15E2" w:rsidRDefault="008C169D" w:rsidP="009F15E2">
      <w:pPr>
        <w:bidi/>
        <w:spacing w:line="360" w:lineRule="auto"/>
        <w:jc w:val="both"/>
        <w:rPr>
          <w:rFonts w:ascii="David" w:hAnsi="David" w:cs="David"/>
          <w:b/>
          <w:bCs/>
          <w:rtl/>
        </w:rPr>
      </w:pPr>
      <w:r w:rsidRPr="009F15E2">
        <w:rPr>
          <w:rFonts w:ascii="David" w:hAnsi="David" w:cs="David"/>
          <w:b/>
          <w:bCs/>
          <w:rtl/>
        </w:rPr>
        <w:t>דוגמאות היסטוריות: כשהאינפלציה יוצאת משליטה</w:t>
      </w:r>
    </w:p>
    <w:p w14:paraId="3F2E8B4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אחת הדרכים הטובות ביותר להבין את הסכנות שבאינפלציה היא ללמוד ממקרים היסטוריים. נתחיל עם אחד המקרים המפורסמים ביותר - ההיפר-אינפלציה בגרמניה של שנות העשרים</w:t>
      </w:r>
      <w:r w:rsidRPr="008C169D">
        <w:rPr>
          <w:rFonts w:ascii="David" w:hAnsi="David" w:cs="David"/>
        </w:rPr>
        <w:t>.</w:t>
      </w:r>
    </w:p>
    <w:p w14:paraId="77A1802C" w14:textId="77777777" w:rsidR="008C169D" w:rsidRPr="008C169D" w:rsidRDefault="008C169D" w:rsidP="008C169D">
      <w:pPr>
        <w:bidi/>
        <w:spacing w:line="360" w:lineRule="auto"/>
        <w:jc w:val="both"/>
        <w:rPr>
          <w:rFonts w:ascii="David" w:hAnsi="David" w:cs="David"/>
          <w:rtl/>
        </w:rPr>
      </w:pPr>
    </w:p>
    <w:p w14:paraId="09BF1B56" w14:textId="502E430E"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המקרה של גרמניה (1923</w:t>
      </w:r>
      <w:r w:rsidR="009F15E2" w:rsidRPr="009F15E2">
        <w:rPr>
          <w:rFonts w:ascii="David" w:hAnsi="David" w:cs="David" w:hint="cs"/>
          <w:b/>
          <w:bCs/>
          <w:rtl/>
        </w:rPr>
        <w:t>)</w:t>
      </w:r>
    </w:p>
    <w:p w14:paraId="038875C2"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בתחילת שנות העשרים של המאה הקודמת, גרמניה נקלעה למשבר כלכלי חמור. כדי לממן את החובות העצומים שנוצרו בעקבות מלחמת העולם הראשונה, הממשלה הגרמנית החליטה להדפיס כסף בכמויות אדירות. התוצאה הייתה קטסטרופלית: בשיא המשבר, המחירים הוכפלו כל 3.7 ימים</w:t>
      </w:r>
      <w:r w:rsidRPr="008C169D">
        <w:rPr>
          <w:rFonts w:ascii="David" w:hAnsi="David" w:cs="David"/>
        </w:rPr>
        <w:t>.</w:t>
      </w:r>
    </w:p>
    <w:p w14:paraId="251A39D8" w14:textId="77777777" w:rsidR="008C169D" w:rsidRPr="008C169D" w:rsidRDefault="008C169D" w:rsidP="008C169D">
      <w:pPr>
        <w:bidi/>
        <w:spacing w:line="360" w:lineRule="auto"/>
        <w:jc w:val="both"/>
        <w:rPr>
          <w:rFonts w:ascii="David" w:hAnsi="David" w:cs="David"/>
          <w:rtl/>
        </w:rPr>
      </w:pPr>
    </w:p>
    <w:p w14:paraId="7A29C6F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lastRenderedPageBreak/>
        <w:t>כדי להבין את המשמעות המעשית, נחשוב על מצב שבו מחיר כיכר לחם בבוקר הוא 1 מיליון מארק, ובערב אותו יום המחיר כבר עומד על 2 מיליון מארק. אנשים קיבלו את משכורתם בשקים של שטרות, ומיהרו לקנות מוצרים לפני שהכסף יאבד מערכו. ילדים שיחקו בשטרות כסף כי הנייר היה שווה יותר מהערך הנקוב על השטר</w:t>
      </w:r>
      <w:r w:rsidRPr="008C169D">
        <w:rPr>
          <w:rFonts w:ascii="David" w:hAnsi="David" w:cs="David"/>
        </w:rPr>
        <w:t>.</w:t>
      </w:r>
    </w:p>
    <w:p w14:paraId="2FC20396" w14:textId="77777777" w:rsidR="008C169D" w:rsidRPr="008C169D" w:rsidRDefault="008C169D" w:rsidP="008C169D">
      <w:pPr>
        <w:bidi/>
        <w:spacing w:line="360" w:lineRule="auto"/>
        <w:jc w:val="both"/>
        <w:rPr>
          <w:rFonts w:ascii="David" w:hAnsi="David" w:cs="David"/>
          <w:rtl/>
        </w:rPr>
      </w:pPr>
    </w:p>
    <w:p w14:paraId="41106AE2" w14:textId="3FB99C55"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המשבר הכלכלי בישראל (1984-1985</w:t>
      </w:r>
      <w:r w:rsidR="00A1206B" w:rsidRPr="00A1206B">
        <w:rPr>
          <w:rFonts w:ascii="David" w:hAnsi="David" w:cs="David" w:hint="cs"/>
          <w:b/>
          <w:bCs/>
          <w:rtl/>
        </w:rPr>
        <w:t>)</w:t>
      </w:r>
    </w:p>
    <w:p w14:paraId="2DE12E5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הסיפור של האינפלציה הישראלית בשנות השמונים הוא דוגמה מצוינת לאופן שבו משבר כלכלי יכול להתפתח, אבל גם לאופן שבו מדיניות נכונה יכולה לפתור אותו</w:t>
      </w:r>
      <w:r w:rsidRPr="008C169D">
        <w:rPr>
          <w:rFonts w:ascii="David" w:hAnsi="David" w:cs="David"/>
        </w:rPr>
        <w:t>.</w:t>
      </w:r>
    </w:p>
    <w:p w14:paraId="32BB1845" w14:textId="77777777" w:rsidR="008C169D" w:rsidRPr="008C169D" w:rsidRDefault="008C169D" w:rsidP="008C169D">
      <w:pPr>
        <w:bidi/>
        <w:spacing w:line="360" w:lineRule="auto"/>
        <w:jc w:val="both"/>
        <w:rPr>
          <w:rFonts w:ascii="David" w:hAnsi="David" w:cs="David"/>
          <w:rtl/>
        </w:rPr>
      </w:pPr>
    </w:p>
    <w:p w14:paraId="4E9EDB0B"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בשנת 1984, האינפלציה בישראל הגיעה לשיא של 445% - כלומר, המחירים עלו פי 5.45 בשנה אחת. המשמעות המעשית הייתה דרמטית: אנשים מיהרו להוציא את המשכורת ברגע שקיבלו אותה, כי ידעו שתוך ימים ספורים היא תאבד מערכה. חנויות שינו מחירים מדי יום, ולפעמים אפילו מספר פעמים ביום</w:t>
      </w:r>
      <w:r w:rsidRPr="008C169D">
        <w:rPr>
          <w:rFonts w:ascii="David" w:hAnsi="David" w:cs="David"/>
        </w:rPr>
        <w:t>.</w:t>
      </w:r>
    </w:p>
    <w:p w14:paraId="3F4615E1" w14:textId="77777777" w:rsidR="008C169D" w:rsidRPr="008C169D" w:rsidRDefault="008C169D" w:rsidP="008C169D">
      <w:pPr>
        <w:bidi/>
        <w:spacing w:line="360" w:lineRule="auto"/>
        <w:jc w:val="both"/>
        <w:rPr>
          <w:rFonts w:ascii="David" w:hAnsi="David" w:cs="David"/>
          <w:rtl/>
        </w:rPr>
      </w:pPr>
    </w:p>
    <w:p w14:paraId="7EC22D4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כדי להתמודד עם המצב, הממשלה השיקה את "תוכנית הייצוב הכלכלית". התוכנית כללה מספר צעדים דרמטיים</w:t>
      </w:r>
      <w:r w:rsidRPr="008C169D">
        <w:rPr>
          <w:rFonts w:ascii="David" w:hAnsi="David" w:cs="David"/>
        </w:rPr>
        <w:t>:</w:t>
      </w:r>
    </w:p>
    <w:p w14:paraId="7A4F129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xml:space="preserve">. </w:t>
      </w:r>
      <w:r w:rsidRPr="008C169D">
        <w:rPr>
          <w:rFonts w:ascii="David" w:hAnsi="David" w:cs="David"/>
          <w:rtl/>
        </w:rPr>
        <w:t>החלפת המטבע: השקל הישן הוחלף בשקל חדש, כאשר 1,000 שקל ישן = 1 שקל חדש</w:t>
      </w:r>
    </w:p>
    <w:p w14:paraId="468A28E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xml:space="preserve">. </w:t>
      </w:r>
      <w:r w:rsidRPr="008C169D">
        <w:rPr>
          <w:rFonts w:ascii="David" w:hAnsi="David" w:cs="David"/>
          <w:rtl/>
        </w:rPr>
        <w:t>הקפאת מחירים ושכר: נאסר על עסקים להעלות מחירים ועל מעסיקים להעלות שכר</w:t>
      </w:r>
    </w:p>
    <w:p w14:paraId="3D507A0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xml:space="preserve">. </w:t>
      </w:r>
      <w:r w:rsidRPr="008C169D">
        <w:rPr>
          <w:rFonts w:ascii="David" w:hAnsi="David" w:cs="David"/>
          <w:rtl/>
        </w:rPr>
        <w:t>קיצוץ בהוצאות הממשלה: צמצום דרסטי בתקציבי משרדי הממשלה</w:t>
      </w:r>
    </w:p>
    <w:p w14:paraId="5366B416"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4</w:t>
      </w:r>
      <w:r w:rsidRPr="008C169D">
        <w:rPr>
          <w:rFonts w:ascii="David" w:hAnsi="David" w:cs="David"/>
        </w:rPr>
        <w:t xml:space="preserve">. </w:t>
      </w:r>
      <w:r w:rsidRPr="008C169D">
        <w:rPr>
          <w:rFonts w:ascii="David" w:hAnsi="David" w:cs="David"/>
          <w:rtl/>
        </w:rPr>
        <w:t>העלאת הריבית: כדי לעודד חיסכון ולהקטין את כמות הכסף במשק</w:t>
      </w:r>
    </w:p>
    <w:p w14:paraId="2617A3C2" w14:textId="77777777" w:rsidR="008C169D" w:rsidRPr="008C169D" w:rsidRDefault="008C169D" w:rsidP="008C169D">
      <w:pPr>
        <w:bidi/>
        <w:spacing w:line="360" w:lineRule="auto"/>
        <w:jc w:val="both"/>
        <w:rPr>
          <w:rFonts w:ascii="David" w:hAnsi="David" w:cs="David"/>
          <w:rtl/>
        </w:rPr>
      </w:pPr>
    </w:p>
    <w:p w14:paraId="73F2154D"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התוכנית הצליחה מעבר למצופה: תוך שנה האינפלציה ירדה ל-20%, ובהדרגה המשיכה לרדת עד שהתייצבה על רמות נמוכות יותר</w:t>
      </w:r>
      <w:r w:rsidRPr="008C169D">
        <w:rPr>
          <w:rFonts w:ascii="David" w:hAnsi="David" w:cs="David"/>
        </w:rPr>
        <w:t>.</w:t>
      </w:r>
    </w:p>
    <w:p w14:paraId="29282449" w14:textId="77777777" w:rsidR="008C169D" w:rsidRPr="008C169D" w:rsidRDefault="008C169D" w:rsidP="008C169D">
      <w:pPr>
        <w:bidi/>
        <w:spacing w:line="360" w:lineRule="auto"/>
        <w:jc w:val="both"/>
        <w:rPr>
          <w:rFonts w:ascii="David" w:hAnsi="David" w:cs="David"/>
          <w:rtl/>
        </w:rPr>
      </w:pPr>
    </w:p>
    <w:p w14:paraId="0404BAFF" w14:textId="4EAF2CB0"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לקחים מההיסטוריה</w:t>
      </w:r>
    </w:p>
    <w:p w14:paraId="44867E23" w14:textId="77777777" w:rsidR="008C169D" w:rsidRPr="008C169D" w:rsidRDefault="008C169D" w:rsidP="008C169D">
      <w:pPr>
        <w:bidi/>
        <w:spacing w:line="360" w:lineRule="auto"/>
        <w:jc w:val="both"/>
        <w:rPr>
          <w:rFonts w:ascii="David" w:hAnsi="David" w:cs="David"/>
          <w:rtl/>
        </w:rPr>
      </w:pPr>
    </w:p>
    <w:p w14:paraId="76A1D2B6"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מה אנחנו יכולים ללמוד מהמקרים ההיסטוריים האלה? מספר לקחים חשובים</w:t>
      </w:r>
      <w:r w:rsidRPr="008C169D">
        <w:rPr>
          <w:rFonts w:ascii="David" w:hAnsi="David" w:cs="David"/>
        </w:rPr>
        <w:t>:</w:t>
      </w:r>
    </w:p>
    <w:p w14:paraId="391D93B1" w14:textId="77777777" w:rsidR="008C169D" w:rsidRPr="008C169D" w:rsidRDefault="008C169D" w:rsidP="008C169D">
      <w:pPr>
        <w:bidi/>
        <w:spacing w:line="360" w:lineRule="auto"/>
        <w:jc w:val="both"/>
        <w:rPr>
          <w:rFonts w:ascii="David" w:hAnsi="David" w:cs="David"/>
          <w:rtl/>
        </w:rPr>
      </w:pPr>
    </w:p>
    <w:p w14:paraId="3EB7C5A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xml:space="preserve">. </w:t>
      </w:r>
      <w:r w:rsidRPr="008C169D">
        <w:rPr>
          <w:rFonts w:ascii="David" w:hAnsi="David" w:cs="David"/>
          <w:rtl/>
        </w:rPr>
        <w:t>אינפלציה היא תופעה שיכולה לצאת משליטה במהירות אם לא מטפלים בה</w:t>
      </w:r>
    </w:p>
    <w:p w14:paraId="2B260457"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xml:space="preserve">. </w:t>
      </w:r>
      <w:r w:rsidRPr="008C169D">
        <w:rPr>
          <w:rFonts w:ascii="David" w:hAnsi="David" w:cs="David"/>
          <w:rtl/>
        </w:rPr>
        <w:t>הדפסת כסף ללא כיסוי היא מתכון בטוח לאינפלציה גבוהה</w:t>
      </w:r>
    </w:p>
    <w:p w14:paraId="6C813653"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xml:space="preserve">. </w:t>
      </w:r>
      <w:r w:rsidRPr="008C169D">
        <w:rPr>
          <w:rFonts w:ascii="David" w:hAnsi="David" w:cs="David"/>
          <w:rtl/>
        </w:rPr>
        <w:t>פתרון משבר אינפלציוני דורש צעדים דרמטיים ולעתים כואבים</w:t>
      </w:r>
    </w:p>
    <w:p w14:paraId="340DFB40"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4</w:t>
      </w:r>
      <w:r w:rsidRPr="008C169D">
        <w:rPr>
          <w:rFonts w:ascii="David" w:hAnsi="David" w:cs="David"/>
        </w:rPr>
        <w:t xml:space="preserve">. </w:t>
      </w:r>
      <w:r w:rsidRPr="008C169D">
        <w:rPr>
          <w:rFonts w:ascii="David" w:hAnsi="David" w:cs="David"/>
          <w:rtl/>
        </w:rPr>
        <w:t>שיתוף פעולה בין הממשלה, הבנק המרכזי והציבור הוא קריטי להצלחת המאבק באינפלציה</w:t>
      </w:r>
    </w:p>
    <w:p w14:paraId="5D81CD02" w14:textId="77777777" w:rsidR="008C169D" w:rsidRPr="008C169D" w:rsidRDefault="008C169D" w:rsidP="0092687A">
      <w:pPr>
        <w:bidi/>
        <w:spacing w:line="360" w:lineRule="auto"/>
        <w:jc w:val="both"/>
        <w:rPr>
          <w:rFonts w:ascii="David" w:hAnsi="David" w:cs="David"/>
          <w:rtl/>
        </w:rPr>
      </w:pPr>
    </w:p>
    <w:p w14:paraId="5D1FEF3D" w14:textId="77777777" w:rsidR="008C169D" w:rsidRDefault="008C169D">
      <w:pPr>
        <w:rPr>
          <w:rFonts w:ascii="David" w:hAnsi="David" w:cs="David"/>
        </w:rPr>
      </w:pPr>
      <w:r>
        <w:rPr>
          <w:rFonts w:ascii="David" w:hAnsi="David" w:cs="David"/>
        </w:rPr>
        <w:br w:type="page"/>
      </w:r>
    </w:p>
    <w:p w14:paraId="57A29C0B" w14:textId="785E84F7" w:rsidR="008C169D" w:rsidRPr="00A1206B" w:rsidRDefault="008C169D" w:rsidP="008C169D">
      <w:pPr>
        <w:bidi/>
        <w:spacing w:line="360" w:lineRule="auto"/>
        <w:jc w:val="both"/>
        <w:rPr>
          <w:rFonts w:ascii="David" w:hAnsi="David" w:cs="David"/>
          <w:b/>
          <w:bCs/>
          <w:sz w:val="28"/>
          <w:szCs w:val="28"/>
          <w:rtl/>
        </w:rPr>
      </w:pPr>
      <w:r w:rsidRPr="00A1206B">
        <w:rPr>
          <w:rFonts w:ascii="David" w:hAnsi="David" w:cs="David"/>
          <w:b/>
          <w:bCs/>
          <w:sz w:val="28"/>
          <w:szCs w:val="28"/>
          <w:rtl/>
        </w:rPr>
        <w:lastRenderedPageBreak/>
        <w:t>חלק ד': התמודדות עם אינפלציה - מהתיאוריה למעשה</w:t>
      </w:r>
    </w:p>
    <w:p w14:paraId="1449356E" w14:textId="77777777" w:rsidR="008C169D" w:rsidRPr="008C169D" w:rsidRDefault="008C169D" w:rsidP="008C169D">
      <w:pPr>
        <w:bidi/>
        <w:spacing w:line="360" w:lineRule="auto"/>
        <w:jc w:val="both"/>
        <w:rPr>
          <w:rFonts w:ascii="David" w:hAnsi="David" w:cs="David"/>
          <w:rtl/>
        </w:rPr>
      </w:pPr>
    </w:p>
    <w:p w14:paraId="579371DC" w14:textId="3152448A"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התמודדות ברמה האישית</w:t>
      </w:r>
    </w:p>
    <w:p w14:paraId="4E83E7E7" w14:textId="77777777" w:rsidR="008C169D" w:rsidRPr="008C169D" w:rsidRDefault="008C169D" w:rsidP="008C169D">
      <w:pPr>
        <w:bidi/>
        <w:spacing w:line="360" w:lineRule="auto"/>
        <w:jc w:val="both"/>
        <w:rPr>
          <w:rFonts w:ascii="David" w:hAnsi="David" w:cs="David"/>
          <w:rtl/>
        </w:rPr>
      </w:pPr>
    </w:p>
    <w:p w14:paraId="1FBD2D95" w14:textId="77777777" w:rsidR="00A1206B" w:rsidRPr="00A1206B" w:rsidRDefault="008C169D" w:rsidP="00625A6D">
      <w:pPr>
        <w:pStyle w:val="ListParagraph"/>
        <w:numPr>
          <w:ilvl w:val="0"/>
          <w:numId w:val="49"/>
        </w:numPr>
        <w:bidi/>
        <w:spacing w:line="360" w:lineRule="auto"/>
        <w:jc w:val="both"/>
        <w:rPr>
          <w:rFonts w:ascii="David" w:hAnsi="David" w:cs="David"/>
          <w:rtl/>
        </w:rPr>
      </w:pPr>
      <w:r w:rsidRPr="00A1206B">
        <w:rPr>
          <w:rFonts w:ascii="David" w:hAnsi="David" w:cs="David"/>
          <w:rtl/>
        </w:rPr>
        <w:t xml:space="preserve">כשאנחנו מבינים את מנגנוני האינפלציה, השאלה המתבקשת היא: מה אנחנו יכולים לעשות כדי להגן על עצמנו מפני השפעותיה? </w:t>
      </w:r>
    </w:p>
    <w:p w14:paraId="356460BC" w14:textId="3C1C2B7D" w:rsidR="008C169D" w:rsidRPr="00A1206B" w:rsidRDefault="008C169D" w:rsidP="00625A6D">
      <w:pPr>
        <w:pStyle w:val="ListParagraph"/>
        <w:numPr>
          <w:ilvl w:val="0"/>
          <w:numId w:val="49"/>
        </w:numPr>
        <w:bidi/>
        <w:spacing w:line="360" w:lineRule="auto"/>
        <w:jc w:val="both"/>
        <w:rPr>
          <w:rFonts w:ascii="David" w:hAnsi="David" w:cs="David"/>
          <w:rtl/>
        </w:rPr>
      </w:pPr>
      <w:r w:rsidRPr="00A1206B">
        <w:rPr>
          <w:rFonts w:ascii="David" w:hAnsi="David" w:cs="David"/>
          <w:rtl/>
        </w:rPr>
        <w:t>ההתמודדות עם אינפלציה מתחילה בהבנה עמוקה של המצב הפיננסי האישי שלנו ובתכנון נכון של ההתנהלות הכלכלית</w:t>
      </w:r>
      <w:r w:rsidRPr="00A1206B">
        <w:rPr>
          <w:rFonts w:ascii="David" w:hAnsi="David" w:cs="David"/>
        </w:rPr>
        <w:t>.</w:t>
      </w:r>
    </w:p>
    <w:p w14:paraId="66DFE1A3" w14:textId="77777777" w:rsidR="008C169D" w:rsidRPr="008C169D" w:rsidRDefault="008C169D" w:rsidP="008C169D">
      <w:pPr>
        <w:bidi/>
        <w:spacing w:line="360" w:lineRule="auto"/>
        <w:jc w:val="both"/>
        <w:rPr>
          <w:rFonts w:ascii="David" w:hAnsi="David" w:cs="David"/>
          <w:rtl/>
        </w:rPr>
      </w:pPr>
    </w:p>
    <w:p w14:paraId="35E02626" w14:textId="7FCA77BD"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ניהול תקציב בעידן של אינפלציה</w:t>
      </w:r>
    </w:p>
    <w:p w14:paraId="732443E9" w14:textId="77777777" w:rsidR="008C169D" w:rsidRPr="008C169D" w:rsidRDefault="008C169D" w:rsidP="008C169D">
      <w:pPr>
        <w:bidi/>
        <w:spacing w:line="360" w:lineRule="auto"/>
        <w:jc w:val="both"/>
        <w:rPr>
          <w:rFonts w:ascii="David" w:hAnsi="David" w:cs="David"/>
          <w:rtl/>
        </w:rPr>
      </w:pPr>
    </w:p>
    <w:p w14:paraId="514E461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בואו נתחיל עם דוגמה מעשית. נניח שמשפחה ממוצעת מוציאה 15,000 ש"ח בחודש על הוצאות קבועות: 6,000 ש"ח על דיור, 4,000 ש"ח על מזון, 2,000 ש"ח על תחבורה, ו-3,000 ש"ח על חינוך ובריאות. אם האינפלציה היא 4% בשנה, משמעות הדבר היא שבעוד שנה אותן הוצאות בדיוק יעלו ל-15,600 ש"ח - תוספת של 600 ש"ח בחודש או 7,200 ש"ח בשנה</w:t>
      </w:r>
      <w:r w:rsidRPr="008C169D">
        <w:rPr>
          <w:rFonts w:ascii="David" w:hAnsi="David" w:cs="David"/>
        </w:rPr>
        <w:t>.</w:t>
      </w:r>
    </w:p>
    <w:p w14:paraId="42E4CC22" w14:textId="77777777" w:rsidR="008C169D" w:rsidRPr="008C169D" w:rsidRDefault="008C169D" w:rsidP="008C169D">
      <w:pPr>
        <w:bidi/>
        <w:spacing w:line="360" w:lineRule="auto"/>
        <w:jc w:val="both"/>
        <w:rPr>
          <w:rFonts w:ascii="David" w:hAnsi="David" w:cs="David"/>
          <w:rtl/>
        </w:rPr>
      </w:pPr>
    </w:p>
    <w:p w14:paraId="5E780905"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כיצד מתמודדים עם מצב כזה? הנה כמה אסטרטגיות מעשיות</w:t>
      </w:r>
      <w:r w:rsidRPr="008C169D">
        <w:rPr>
          <w:rFonts w:ascii="David" w:hAnsi="David" w:cs="David"/>
        </w:rPr>
        <w:t>:</w:t>
      </w:r>
    </w:p>
    <w:p w14:paraId="3DFEE866" w14:textId="77777777" w:rsidR="008C169D" w:rsidRPr="008C169D" w:rsidRDefault="008C169D" w:rsidP="008C169D">
      <w:pPr>
        <w:bidi/>
        <w:spacing w:line="360" w:lineRule="auto"/>
        <w:jc w:val="both"/>
        <w:rPr>
          <w:rFonts w:ascii="David" w:hAnsi="David" w:cs="David"/>
          <w:rtl/>
        </w:rPr>
      </w:pPr>
    </w:p>
    <w:p w14:paraId="772653E3"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w:t>
      </w:r>
      <w:r w:rsidRPr="008C169D">
        <w:rPr>
          <w:rFonts w:ascii="David" w:hAnsi="David" w:cs="David"/>
          <w:rtl/>
        </w:rPr>
        <w:t>תכנון תקציבי מראש**: במקום להגיב לעליות מחירים אחרי שהן קורות, כדאי לתכנן מראש. למשל, אם אנחנו יודעים שהאינפלציה היא 4%, נוכל להקצות מראש סכום גבוה ב-4% לחיסכון או להוצאות צפויות</w:t>
      </w:r>
      <w:r w:rsidRPr="008C169D">
        <w:rPr>
          <w:rFonts w:ascii="David" w:hAnsi="David" w:cs="David"/>
        </w:rPr>
        <w:t>.</w:t>
      </w:r>
    </w:p>
    <w:p w14:paraId="146D2C92" w14:textId="77777777" w:rsidR="008C169D" w:rsidRPr="008C169D" w:rsidRDefault="008C169D" w:rsidP="008C169D">
      <w:pPr>
        <w:bidi/>
        <w:spacing w:line="360" w:lineRule="auto"/>
        <w:jc w:val="both"/>
        <w:rPr>
          <w:rFonts w:ascii="David" w:hAnsi="David" w:cs="David"/>
          <w:rtl/>
        </w:rPr>
      </w:pPr>
    </w:p>
    <w:p w14:paraId="3B538F5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w:t>
      </w:r>
      <w:r w:rsidRPr="008C169D">
        <w:rPr>
          <w:rFonts w:ascii="David" w:hAnsi="David" w:cs="David"/>
          <w:rtl/>
        </w:rPr>
        <w:t>הצמדת הכנסות**: בעולם העסקי, זה יכול להתבטא בהצמדת מחירי מוצרים ושירותים למדד. כשכירים, זה אומר לנהל משא ומתן על העלאות שכר שמפצות על האינפלציה</w:t>
      </w:r>
      <w:r w:rsidRPr="008C169D">
        <w:rPr>
          <w:rFonts w:ascii="David" w:hAnsi="David" w:cs="David"/>
        </w:rPr>
        <w:t>.</w:t>
      </w:r>
    </w:p>
    <w:p w14:paraId="0FADEBB3" w14:textId="77777777" w:rsidR="008C169D" w:rsidRPr="008C169D" w:rsidRDefault="008C169D" w:rsidP="008C169D">
      <w:pPr>
        <w:bidi/>
        <w:spacing w:line="360" w:lineRule="auto"/>
        <w:jc w:val="both"/>
        <w:rPr>
          <w:rFonts w:ascii="David" w:hAnsi="David" w:cs="David"/>
          <w:rtl/>
        </w:rPr>
      </w:pPr>
    </w:p>
    <w:p w14:paraId="1E37DA4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w:t>
      </w:r>
      <w:r w:rsidRPr="008C169D">
        <w:rPr>
          <w:rFonts w:ascii="David" w:hAnsi="David" w:cs="David"/>
          <w:rtl/>
        </w:rPr>
        <w:t>חיסכון חכם**: במקום להחזיק כסף בחשבון עו"ש או בתוכניות חיסכון בריבית נמוכה, כדאי לשקול אפיקי השקעה שמספקים הגנה מפני אינפלציה. למשל, אגרות חוב צמודות מדד או השקעות בנכסים ריאליים</w:t>
      </w:r>
      <w:r w:rsidRPr="008C169D">
        <w:rPr>
          <w:rFonts w:ascii="David" w:hAnsi="David" w:cs="David"/>
        </w:rPr>
        <w:t>.</w:t>
      </w:r>
    </w:p>
    <w:p w14:paraId="5FBD2AEF" w14:textId="77777777" w:rsidR="008C169D" w:rsidRPr="008C169D" w:rsidRDefault="008C169D" w:rsidP="008C169D">
      <w:pPr>
        <w:bidi/>
        <w:spacing w:line="360" w:lineRule="auto"/>
        <w:jc w:val="both"/>
        <w:rPr>
          <w:rFonts w:ascii="David" w:hAnsi="David" w:cs="David"/>
          <w:rtl/>
        </w:rPr>
      </w:pPr>
    </w:p>
    <w:p w14:paraId="7724F08E" w14:textId="15607B6F"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השפעות חברתיות של אינפלציה</w:t>
      </w:r>
    </w:p>
    <w:p w14:paraId="5F2D80B4" w14:textId="77777777" w:rsidR="008C169D" w:rsidRPr="008C169D" w:rsidRDefault="008C169D" w:rsidP="008C169D">
      <w:pPr>
        <w:bidi/>
        <w:spacing w:line="360" w:lineRule="auto"/>
        <w:jc w:val="both"/>
        <w:rPr>
          <w:rFonts w:ascii="David" w:hAnsi="David" w:cs="David"/>
          <w:rtl/>
        </w:rPr>
      </w:pPr>
    </w:p>
    <w:p w14:paraId="6FAF62A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האינפלציה אינה משפיעה על כולם באופן שווה. למעשה, היא יכולה להעמיק פערים חברתיים קיימים. בואו נבחן כיצד זה קורה</w:t>
      </w:r>
      <w:r w:rsidRPr="008C169D">
        <w:rPr>
          <w:rFonts w:ascii="David" w:hAnsi="David" w:cs="David"/>
        </w:rPr>
        <w:t>:</w:t>
      </w:r>
    </w:p>
    <w:p w14:paraId="3668F577" w14:textId="77777777" w:rsidR="008C169D" w:rsidRPr="008C169D" w:rsidRDefault="008C169D" w:rsidP="008C169D">
      <w:pPr>
        <w:bidi/>
        <w:spacing w:line="360" w:lineRule="auto"/>
        <w:jc w:val="both"/>
        <w:rPr>
          <w:rFonts w:ascii="David" w:hAnsi="David" w:cs="David"/>
          <w:rtl/>
        </w:rPr>
      </w:pPr>
    </w:p>
    <w:p w14:paraId="739DAAA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אי-שוויון והשפעת האינפלציה</w:t>
      </w:r>
    </w:p>
    <w:p w14:paraId="02A97D87" w14:textId="77777777" w:rsidR="008C169D" w:rsidRPr="008C169D" w:rsidRDefault="008C169D" w:rsidP="008C169D">
      <w:pPr>
        <w:bidi/>
        <w:spacing w:line="360" w:lineRule="auto"/>
        <w:jc w:val="both"/>
        <w:rPr>
          <w:rFonts w:ascii="David" w:hAnsi="David" w:cs="David"/>
          <w:rtl/>
        </w:rPr>
      </w:pPr>
    </w:p>
    <w:p w14:paraId="3B414CE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lastRenderedPageBreak/>
        <w:t>נניח שיש לנו שתי משפחות: משפחת כהן ומשפחת לוי. משפחת כהן מרוויחה 25,000 ש"ח בחודש ומצליחה לחסוך 5,000 ש"ח מדי חודש. משפחת לוי מרוויחה 12,000 ש"ח בחודש ובקושי סוגרת את החודש. כשיש אינפלציה של 4%, ההשפעה על כל משפחה שונה לחלוטין</w:t>
      </w:r>
      <w:r w:rsidRPr="008C169D">
        <w:rPr>
          <w:rFonts w:ascii="David" w:hAnsi="David" w:cs="David"/>
        </w:rPr>
        <w:t>:</w:t>
      </w:r>
    </w:p>
    <w:p w14:paraId="532F2D5B" w14:textId="77777777" w:rsidR="008C169D" w:rsidRPr="008C169D" w:rsidRDefault="008C169D" w:rsidP="008C169D">
      <w:pPr>
        <w:bidi/>
        <w:spacing w:line="360" w:lineRule="auto"/>
        <w:jc w:val="both"/>
        <w:rPr>
          <w:rFonts w:ascii="David" w:hAnsi="David" w:cs="David"/>
          <w:rtl/>
        </w:rPr>
      </w:pPr>
    </w:p>
    <w:p w14:paraId="53EBCFD4"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משפחת כהן יכולה להשקיע את החסכונות שלה באפיקים מניבים ולהתגונן מפני האינפלציה</w:t>
      </w:r>
    </w:p>
    <w:p w14:paraId="1890D4B4"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משפחת לוי, שכל הכנסתה הולכת להוצאות שוטפות, סופגת את מלוא השפעת עליית המחירים</w:t>
      </w:r>
    </w:p>
    <w:p w14:paraId="073CCB52" w14:textId="77777777" w:rsidR="008C169D" w:rsidRPr="008C169D" w:rsidRDefault="008C169D" w:rsidP="008C169D">
      <w:pPr>
        <w:bidi/>
        <w:spacing w:line="360" w:lineRule="auto"/>
        <w:jc w:val="both"/>
        <w:rPr>
          <w:rFonts w:ascii="David" w:hAnsi="David" w:cs="David"/>
          <w:rtl/>
        </w:rPr>
      </w:pPr>
    </w:p>
    <w:p w14:paraId="4250B8AB"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זוהי דוגמה לאופן שבו אינפלציה יכולה להעמיק פערים חברתיים קיימים. משפחות מבוססות יכולות להגן על עצמן טוב יותר מפני אינפלציה, בעוד משפחות מעוטות יכולת נפגעות יותר</w:t>
      </w:r>
      <w:r w:rsidRPr="008C169D">
        <w:rPr>
          <w:rFonts w:ascii="David" w:hAnsi="David" w:cs="David"/>
        </w:rPr>
        <w:t>.</w:t>
      </w:r>
    </w:p>
    <w:p w14:paraId="2DC95496" w14:textId="77777777" w:rsidR="008C169D" w:rsidRPr="008C169D" w:rsidRDefault="008C169D" w:rsidP="008C169D">
      <w:pPr>
        <w:bidi/>
        <w:spacing w:line="360" w:lineRule="auto"/>
        <w:jc w:val="both"/>
        <w:rPr>
          <w:rFonts w:ascii="David" w:hAnsi="David" w:cs="David"/>
          <w:rtl/>
        </w:rPr>
      </w:pPr>
    </w:p>
    <w:p w14:paraId="1FBEB784" w14:textId="7D435DD0" w:rsidR="008C169D" w:rsidRPr="005C4C2F" w:rsidRDefault="008C169D" w:rsidP="008C169D">
      <w:pPr>
        <w:bidi/>
        <w:spacing w:line="360" w:lineRule="auto"/>
        <w:jc w:val="both"/>
        <w:rPr>
          <w:rFonts w:ascii="David" w:hAnsi="David" w:cs="David"/>
          <w:b/>
          <w:bCs/>
          <w:rtl/>
        </w:rPr>
      </w:pPr>
      <w:r w:rsidRPr="005C4C2F">
        <w:rPr>
          <w:rFonts w:ascii="David" w:hAnsi="David" w:cs="David"/>
          <w:b/>
          <w:bCs/>
          <w:rtl/>
        </w:rPr>
        <w:t>מדיניות כלכלית ומאבק באינפלציה</w:t>
      </w:r>
    </w:p>
    <w:p w14:paraId="7292FF31" w14:textId="77777777" w:rsidR="008C169D" w:rsidRPr="008C169D" w:rsidRDefault="008C169D" w:rsidP="008C169D">
      <w:pPr>
        <w:bidi/>
        <w:spacing w:line="360" w:lineRule="auto"/>
        <w:jc w:val="both"/>
        <w:rPr>
          <w:rFonts w:ascii="David" w:hAnsi="David" w:cs="David"/>
          <w:rtl/>
        </w:rPr>
      </w:pPr>
    </w:p>
    <w:p w14:paraId="0C54FC8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כיצד נלחמת המדינה באינפלציה? התשובה מורכבת וכוללת שילוב של כלים מוניטריים ופיסקליים. בואו נבחן את הכלים העיקריים</w:t>
      </w:r>
      <w:r w:rsidRPr="008C169D">
        <w:rPr>
          <w:rFonts w:ascii="David" w:hAnsi="David" w:cs="David"/>
        </w:rPr>
        <w:t>:</w:t>
      </w:r>
    </w:p>
    <w:p w14:paraId="3367A486" w14:textId="77777777" w:rsidR="008C169D" w:rsidRPr="008C169D" w:rsidRDefault="008C169D" w:rsidP="008C169D">
      <w:pPr>
        <w:bidi/>
        <w:spacing w:line="360" w:lineRule="auto"/>
        <w:jc w:val="both"/>
        <w:rPr>
          <w:rFonts w:ascii="David" w:hAnsi="David" w:cs="David"/>
          <w:rtl/>
        </w:rPr>
      </w:pPr>
    </w:p>
    <w:p w14:paraId="15FE9892" w14:textId="7E815343" w:rsidR="008C169D" w:rsidRPr="005C4C2F" w:rsidRDefault="008C169D" w:rsidP="005C4C2F">
      <w:pPr>
        <w:bidi/>
        <w:spacing w:line="360" w:lineRule="auto"/>
        <w:jc w:val="both"/>
        <w:rPr>
          <w:rFonts w:ascii="David" w:hAnsi="David" w:cs="David"/>
          <w:b/>
          <w:bCs/>
          <w:rtl/>
        </w:rPr>
      </w:pPr>
      <w:r w:rsidRPr="005C4C2F">
        <w:rPr>
          <w:rFonts w:ascii="David" w:hAnsi="David" w:cs="David"/>
          <w:b/>
          <w:bCs/>
          <w:rtl/>
        </w:rPr>
        <w:t>הבנק המרכזי וריבית המשק</w:t>
      </w:r>
    </w:p>
    <w:p w14:paraId="632FC51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הבנק המרכזי (בישראל - בנק ישראל) הוא השחקן המרכזי במאבק באינפלציה. הכלי העיקרי שלו הוא ריבית המשק. כיצד זה עובד? בואו נבחן את התהליך</w:t>
      </w:r>
      <w:r w:rsidRPr="008C169D">
        <w:rPr>
          <w:rFonts w:ascii="David" w:hAnsi="David" w:cs="David"/>
        </w:rPr>
        <w:t>:</w:t>
      </w:r>
    </w:p>
    <w:p w14:paraId="3AA9226E" w14:textId="77777777" w:rsidR="008C169D" w:rsidRPr="008C169D" w:rsidRDefault="008C169D" w:rsidP="008C169D">
      <w:pPr>
        <w:bidi/>
        <w:spacing w:line="360" w:lineRule="auto"/>
        <w:jc w:val="both"/>
        <w:rPr>
          <w:rFonts w:ascii="David" w:hAnsi="David" w:cs="David"/>
          <w:rtl/>
        </w:rPr>
      </w:pPr>
    </w:p>
    <w:p w14:paraId="059AA15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w:t>
      </w:r>
      <w:r w:rsidRPr="008C169D">
        <w:rPr>
          <w:rFonts w:ascii="David" w:hAnsi="David" w:cs="David"/>
          <w:rtl/>
        </w:rPr>
        <w:t>העלאת ריבית**: כשהבנק המרכזי מעלה את הריבית, הוא משפיע על כל המערכת הפיננסית. למשל, אם הריבית עולה מ-2% ל-3%, המשמעות היא ש</w:t>
      </w:r>
      <w:r w:rsidRPr="008C169D">
        <w:rPr>
          <w:rFonts w:ascii="David" w:hAnsi="David" w:cs="David"/>
        </w:rPr>
        <w:t>:</w:t>
      </w:r>
    </w:p>
    <w:p w14:paraId="182C561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הלוואות הופכות ליקרות יותר</w:t>
      </w:r>
    </w:p>
    <w:p w14:paraId="77F018EE"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חיסכון הופך לאטרקטיבי יותר</w:t>
      </w:r>
    </w:p>
    <w:p w14:paraId="50F95B78"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אנשים נוטים להוציא פחות ולחסוך יותר</w:t>
      </w:r>
    </w:p>
    <w:p w14:paraId="0936F1EC" w14:textId="77777777" w:rsidR="008C169D" w:rsidRPr="008C169D" w:rsidRDefault="008C169D" w:rsidP="008C169D">
      <w:pPr>
        <w:bidi/>
        <w:spacing w:line="360" w:lineRule="auto"/>
        <w:jc w:val="both"/>
        <w:rPr>
          <w:rFonts w:ascii="David" w:hAnsi="David" w:cs="David"/>
          <w:rtl/>
        </w:rPr>
      </w:pPr>
    </w:p>
    <w:p w14:paraId="1BEBB0B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w:t>
      </w:r>
      <w:r w:rsidRPr="008C169D">
        <w:rPr>
          <w:rFonts w:ascii="David" w:hAnsi="David" w:cs="David"/>
          <w:rtl/>
        </w:rPr>
        <w:t>השפעה על הביקושים**: כשאנשים לווים פחות ומוציאים פחות, הביקושים במשק יורדים. כתוצאה מכך</w:t>
      </w:r>
      <w:r w:rsidRPr="008C169D">
        <w:rPr>
          <w:rFonts w:ascii="David" w:hAnsi="David" w:cs="David"/>
        </w:rPr>
        <w:t>:</w:t>
      </w:r>
    </w:p>
    <w:p w14:paraId="3BE74F5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עסקים מתקשים להעלות מחירים</w:t>
      </w:r>
    </w:p>
    <w:p w14:paraId="33DBCE44"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הלחץ האינפלציוני פוחת</w:t>
      </w:r>
    </w:p>
    <w:p w14:paraId="1284E4BE" w14:textId="77777777" w:rsidR="008C169D" w:rsidRPr="008C169D" w:rsidRDefault="008C169D" w:rsidP="008C169D">
      <w:pPr>
        <w:bidi/>
        <w:spacing w:line="360" w:lineRule="auto"/>
        <w:jc w:val="both"/>
        <w:rPr>
          <w:rFonts w:ascii="David" w:hAnsi="David" w:cs="David"/>
          <w:rtl/>
        </w:rPr>
      </w:pPr>
    </w:p>
    <w:p w14:paraId="0F47FEE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w:t>
      </w:r>
      <w:r w:rsidRPr="008C169D">
        <w:rPr>
          <w:rFonts w:ascii="David" w:hAnsi="David" w:cs="David"/>
          <w:rtl/>
        </w:rPr>
        <w:t>מחיר כלכלי**: אבל לכל דבר יש מחיר. העלאת ריבית עלולה להאט את הצמיחה הכלכלית כי</w:t>
      </w:r>
      <w:r w:rsidRPr="008C169D">
        <w:rPr>
          <w:rFonts w:ascii="David" w:hAnsi="David" w:cs="David"/>
        </w:rPr>
        <w:t>:</w:t>
      </w:r>
    </w:p>
    <w:p w14:paraId="580BA2E3"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עסקים משקיעים פחות</w:t>
      </w:r>
    </w:p>
    <w:p w14:paraId="5174C1A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צרכנים קונים פחות</w:t>
      </w:r>
    </w:p>
    <w:p w14:paraId="0736A9D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תעסוקה עלולה להיפגע</w:t>
      </w:r>
    </w:p>
    <w:p w14:paraId="571E8C73" w14:textId="77777777" w:rsidR="008C169D" w:rsidRPr="008C169D" w:rsidRDefault="008C169D" w:rsidP="008C169D">
      <w:pPr>
        <w:bidi/>
        <w:spacing w:line="360" w:lineRule="auto"/>
        <w:jc w:val="both"/>
        <w:rPr>
          <w:rFonts w:ascii="David" w:hAnsi="David" w:cs="David"/>
          <w:rtl/>
        </w:rPr>
      </w:pPr>
    </w:p>
    <w:p w14:paraId="66B229C0" w14:textId="77777777" w:rsidR="006406E3" w:rsidRDefault="006406E3">
      <w:pPr>
        <w:rPr>
          <w:rFonts w:ascii="David" w:hAnsi="David" w:cs="David"/>
        </w:rPr>
      </w:pPr>
      <w:r>
        <w:rPr>
          <w:rFonts w:ascii="David" w:hAnsi="David" w:cs="David"/>
        </w:rPr>
        <w:br w:type="page"/>
      </w:r>
    </w:p>
    <w:p w14:paraId="49FEEE78" w14:textId="740E6128" w:rsidR="008C169D" w:rsidRPr="006406E3" w:rsidRDefault="008C169D" w:rsidP="008C169D">
      <w:pPr>
        <w:bidi/>
        <w:spacing w:line="360" w:lineRule="auto"/>
        <w:jc w:val="both"/>
        <w:rPr>
          <w:rFonts w:ascii="David" w:hAnsi="David" w:cs="David"/>
          <w:b/>
          <w:bCs/>
          <w:rtl/>
        </w:rPr>
      </w:pPr>
      <w:r w:rsidRPr="006406E3">
        <w:rPr>
          <w:rFonts w:ascii="David" w:hAnsi="David" w:cs="David"/>
          <w:b/>
          <w:bCs/>
          <w:rtl/>
        </w:rPr>
        <w:lastRenderedPageBreak/>
        <w:t>ציפיות אינפלציה והשפעתן על הכלכלה</w:t>
      </w:r>
    </w:p>
    <w:p w14:paraId="540F5180" w14:textId="77777777" w:rsidR="008C169D" w:rsidRPr="008C169D" w:rsidRDefault="008C169D" w:rsidP="008C169D">
      <w:pPr>
        <w:bidi/>
        <w:spacing w:line="360" w:lineRule="auto"/>
        <w:jc w:val="both"/>
        <w:rPr>
          <w:rFonts w:ascii="David" w:hAnsi="David" w:cs="David"/>
          <w:rtl/>
        </w:rPr>
      </w:pPr>
    </w:p>
    <w:p w14:paraId="6AB68885"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אחד המושגים המרתקים בכלכלה הוא "ציפיות אינפלציה". מדובר בתחזיות של הציבור לגבי האינפלציה העתידית. למה זה חשוב כל כך? כי ציפיות יכולות להפוך לנבואה שמגשימה את עצמה</w:t>
      </w:r>
      <w:r w:rsidRPr="008C169D">
        <w:rPr>
          <w:rFonts w:ascii="David" w:hAnsi="David" w:cs="David"/>
        </w:rPr>
        <w:t>.</w:t>
      </w:r>
    </w:p>
    <w:p w14:paraId="77A03B2B" w14:textId="77777777" w:rsidR="008C169D" w:rsidRPr="008C169D" w:rsidRDefault="008C169D" w:rsidP="008C169D">
      <w:pPr>
        <w:bidi/>
        <w:spacing w:line="360" w:lineRule="auto"/>
        <w:jc w:val="both"/>
        <w:rPr>
          <w:rFonts w:ascii="David" w:hAnsi="David" w:cs="David"/>
          <w:rtl/>
        </w:rPr>
      </w:pPr>
    </w:p>
    <w:p w14:paraId="590ACD3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נניח שאנשים מאמינים שהאינפלציה תהיה גבוהה בשנה הבאה. מה יקרה</w:t>
      </w:r>
      <w:r w:rsidRPr="008C169D">
        <w:rPr>
          <w:rFonts w:ascii="David" w:hAnsi="David" w:cs="David"/>
        </w:rPr>
        <w:t>?</w:t>
      </w:r>
    </w:p>
    <w:p w14:paraId="0E6EB24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עובדים ידרשו העלאות שכר גבוהות יותר</w:t>
      </w:r>
    </w:p>
    <w:p w14:paraId="47BA5A0F"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עסקים יעלו מחירים מראש</w:t>
      </w:r>
    </w:p>
    <w:p w14:paraId="531DCC7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אנשים ימהרו לקנות מוצרים לפני שהמחירים יעלו</w:t>
      </w:r>
    </w:p>
    <w:p w14:paraId="393AA57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כל אלה יובילו... לאינפלציה גבוהה יותר</w:t>
      </w:r>
      <w:r w:rsidRPr="008C169D">
        <w:rPr>
          <w:rFonts w:ascii="David" w:hAnsi="David" w:cs="David"/>
        </w:rPr>
        <w:t>!</w:t>
      </w:r>
    </w:p>
    <w:p w14:paraId="19EB6A3B" w14:textId="77777777" w:rsidR="008C169D" w:rsidRPr="008C169D" w:rsidRDefault="008C169D" w:rsidP="008C169D">
      <w:pPr>
        <w:bidi/>
        <w:spacing w:line="360" w:lineRule="auto"/>
        <w:jc w:val="both"/>
        <w:rPr>
          <w:rFonts w:ascii="David" w:hAnsi="David" w:cs="David"/>
          <w:rtl/>
        </w:rPr>
      </w:pPr>
    </w:p>
    <w:p w14:paraId="77570749"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לכן, חלק חשוב מהמאבק באינפלציה הוא ניהול ציפיות. כשבנק ישראל מודיע שהוא מתחייב לשמור על יעד אינפלציה של 1-3%, הוא מנסה להשפיע על הציפיות ולייצב אותן</w:t>
      </w:r>
      <w:r w:rsidRPr="008C169D">
        <w:rPr>
          <w:rFonts w:ascii="David" w:hAnsi="David" w:cs="David"/>
        </w:rPr>
        <w:t>.</w:t>
      </w:r>
    </w:p>
    <w:p w14:paraId="60BF8204" w14:textId="77777777" w:rsidR="008C169D" w:rsidRPr="008C169D" w:rsidRDefault="008C169D" w:rsidP="008C169D">
      <w:pPr>
        <w:bidi/>
        <w:spacing w:line="360" w:lineRule="auto"/>
        <w:jc w:val="both"/>
        <w:rPr>
          <w:rFonts w:ascii="David" w:hAnsi="David" w:cs="David"/>
          <w:rtl/>
        </w:rPr>
      </w:pPr>
    </w:p>
    <w:p w14:paraId="2DEBAF18" w14:textId="5BF88C15" w:rsidR="008C169D" w:rsidRDefault="008C169D" w:rsidP="008C169D">
      <w:pPr>
        <w:bidi/>
        <w:spacing w:line="360" w:lineRule="auto"/>
        <w:jc w:val="both"/>
        <w:rPr>
          <w:rFonts w:ascii="David" w:hAnsi="David" w:cs="David"/>
          <w:rtl/>
        </w:rPr>
      </w:pPr>
      <w:r w:rsidRPr="008C169D">
        <w:rPr>
          <w:rFonts w:ascii="David" w:hAnsi="David" w:cs="David"/>
          <w:rtl/>
        </w:rPr>
        <w:t>פתרונות מעשיים לניהול כלכלי בתקופת אינפלציה</w:t>
      </w:r>
    </w:p>
    <w:p w14:paraId="79027F7F" w14:textId="023B0B83" w:rsidR="006406E3" w:rsidRDefault="006406E3" w:rsidP="006406E3">
      <w:pPr>
        <w:bidi/>
        <w:spacing w:line="360" w:lineRule="auto"/>
        <w:jc w:val="both"/>
        <w:rPr>
          <w:rFonts w:ascii="David" w:hAnsi="David" w:cs="David"/>
          <w:rtl/>
        </w:rPr>
      </w:pPr>
      <w:r w:rsidRPr="006406E3">
        <w:rPr>
          <w:rFonts w:ascii="David" w:hAnsi="David" w:cs="David"/>
          <w:noProof/>
          <w:rtl/>
        </w:rPr>
        <w:drawing>
          <wp:inline distT="0" distB="0" distL="0" distR="0" wp14:anchorId="3CF36FB0" wp14:editId="5F388F35">
            <wp:extent cx="2289533" cy="2017284"/>
            <wp:effectExtent l="0" t="0" r="0" b="2540"/>
            <wp:docPr id="126807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71553" name=""/>
                    <pic:cNvPicPr/>
                  </pic:nvPicPr>
                  <pic:blipFill>
                    <a:blip r:embed="rId23"/>
                    <a:stretch>
                      <a:fillRect/>
                    </a:stretch>
                  </pic:blipFill>
                  <pic:spPr>
                    <a:xfrm>
                      <a:off x="0" y="0"/>
                      <a:ext cx="2299473" cy="2026042"/>
                    </a:xfrm>
                    <a:prstGeom prst="rect">
                      <a:avLst/>
                    </a:prstGeom>
                  </pic:spPr>
                </pic:pic>
              </a:graphicData>
            </a:graphic>
          </wp:inline>
        </w:drawing>
      </w:r>
      <w:r w:rsidRPr="006406E3">
        <w:rPr>
          <w:noProof/>
        </w:rPr>
        <w:t xml:space="preserve"> </w:t>
      </w:r>
      <w:r w:rsidRPr="006406E3">
        <w:rPr>
          <w:rFonts w:ascii="David" w:hAnsi="David" w:cs="David"/>
          <w:noProof/>
          <w:rtl/>
        </w:rPr>
        <w:drawing>
          <wp:inline distT="0" distB="0" distL="0" distR="0" wp14:anchorId="4CB04FD8" wp14:editId="41192F67">
            <wp:extent cx="2669335" cy="2012941"/>
            <wp:effectExtent l="0" t="0" r="0" b="0"/>
            <wp:docPr id="112536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62479" name=""/>
                    <pic:cNvPicPr/>
                  </pic:nvPicPr>
                  <pic:blipFill>
                    <a:blip r:embed="rId24"/>
                    <a:stretch>
                      <a:fillRect/>
                    </a:stretch>
                  </pic:blipFill>
                  <pic:spPr>
                    <a:xfrm>
                      <a:off x="0" y="0"/>
                      <a:ext cx="2687679" cy="2026774"/>
                    </a:xfrm>
                    <a:prstGeom prst="rect">
                      <a:avLst/>
                    </a:prstGeom>
                  </pic:spPr>
                </pic:pic>
              </a:graphicData>
            </a:graphic>
          </wp:inline>
        </w:drawing>
      </w:r>
    </w:p>
    <w:p w14:paraId="45A8E4D0" w14:textId="77777777" w:rsidR="008C169D" w:rsidRPr="008C169D" w:rsidRDefault="008C169D" w:rsidP="008C169D">
      <w:pPr>
        <w:bidi/>
        <w:spacing w:line="360" w:lineRule="auto"/>
        <w:jc w:val="both"/>
        <w:rPr>
          <w:rFonts w:ascii="David" w:hAnsi="David" w:cs="David"/>
          <w:rtl/>
        </w:rPr>
      </w:pPr>
    </w:p>
    <w:p w14:paraId="7B5EE922"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בואו נסכם עם כמה עצות מעשיות לניהול כלכלי נבון בתקופה של אינפלציה</w:t>
      </w:r>
      <w:r w:rsidRPr="008C169D">
        <w:rPr>
          <w:rFonts w:ascii="David" w:hAnsi="David" w:cs="David"/>
        </w:rPr>
        <w:t>:</w:t>
      </w:r>
    </w:p>
    <w:p w14:paraId="0322BAEF" w14:textId="77777777" w:rsidR="008C169D" w:rsidRPr="008C169D" w:rsidRDefault="008C169D" w:rsidP="008C169D">
      <w:pPr>
        <w:bidi/>
        <w:spacing w:line="360" w:lineRule="auto"/>
        <w:jc w:val="both"/>
        <w:rPr>
          <w:rFonts w:ascii="David" w:hAnsi="David" w:cs="David"/>
          <w:rtl/>
        </w:rPr>
      </w:pPr>
    </w:p>
    <w:p w14:paraId="666A26C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w:t>
      </w:r>
      <w:r w:rsidRPr="008C169D">
        <w:rPr>
          <w:rFonts w:ascii="David" w:hAnsi="David" w:cs="David"/>
          <w:rtl/>
        </w:rPr>
        <w:t>תכנון פיננסי ארוך טווח</w:t>
      </w:r>
      <w:r w:rsidRPr="008C169D">
        <w:rPr>
          <w:rFonts w:ascii="David" w:hAnsi="David" w:cs="David"/>
        </w:rPr>
        <w:t>**:</w:t>
      </w:r>
    </w:p>
    <w:p w14:paraId="115EBD33" w14:textId="31939B85" w:rsid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בניית תקציב שלוקח בחשבון עליית מחירים</w:t>
      </w:r>
      <w:r w:rsidR="006406E3">
        <w:rPr>
          <w:rFonts w:ascii="David" w:hAnsi="David" w:cs="David" w:hint="cs"/>
          <w:rtl/>
        </w:rPr>
        <w:t xml:space="preserve">: </w:t>
      </w:r>
    </w:p>
    <w:p w14:paraId="5EEB0C1B" w14:textId="17B5CDE1" w:rsidR="006406E3" w:rsidRDefault="006406E3" w:rsidP="006406E3">
      <w:pPr>
        <w:bidi/>
        <w:spacing w:line="360" w:lineRule="auto"/>
        <w:jc w:val="both"/>
        <w:rPr>
          <w:rFonts w:ascii="David" w:hAnsi="David" w:cs="David"/>
          <w:rtl/>
        </w:rPr>
      </w:pPr>
      <w:r>
        <w:rPr>
          <w:rFonts w:ascii="David" w:hAnsi="David" w:cs="David" w:hint="cs"/>
          <w:rtl/>
        </w:rPr>
        <w:t xml:space="preserve">מבחינה עסקית </w:t>
      </w:r>
      <w:r>
        <w:rPr>
          <w:rFonts w:ascii="David" w:hAnsi="David" w:cs="David"/>
          <w:rtl/>
        </w:rPr>
        <w:t>–</w:t>
      </w:r>
      <w:r>
        <w:rPr>
          <w:rFonts w:ascii="David" w:hAnsi="David" w:cs="David" w:hint="cs"/>
          <w:rtl/>
        </w:rPr>
        <w:t xml:space="preserve"> אסטרטגיית המחרה: תכנון אופן קביעת המחיר לצרכן, למשל </w:t>
      </w:r>
      <w:r>
        <w:rPr>
          <w:rFonts w:ascii="David" w:hAnsi="David" w:cs="David"/>
          <w:rtl/>
        </w:rPr>
        <w:t>–</w:t>
      </w:r>
      <w:r>
        <w:rPr>
          <w:rFonts w:ascii="David" w:hAnsi="David" w:cs="David" w:hint="cs"/>
          <w:rtl/>
        </w:rPr>
        <w:t xml:space="preserve"> חברת טכנולוגיה שמודעת לעליית המחירים יכולה לתכנן את השקות המוצרים החדשים עם פיצ׳רים חדשים באופן שיאפשר לעליית המחירים להרגיש ״נסבלת״ בהתאם. </w:t>
      </w:r>
    </w:p>
    <w:p w14:paraId="28A2DB61" w14:textId="54FC0691" w:rsidR="006406E3" w:rsidRPr="006016B1" w:rsidRDefault="006406E3" w:rsidP="006406E3">
      <w:pPr>
        <w:bidi/>
        <w:spacing w:line="360" w:lineRule="auto"/>
        <w:jc w:val="both"/>
        <w:rPr>
          <w:rFonts w:ascii="David" w:hAnsi="David" w:cs="David"/>
          <w:rtl/>
          <w:lang w:val="en-US"/>
        </w:rPr>
      </w:pPr>
      <w:r>
        <w:rPr>
          <w:rFonts w:ascii="David" w:hAnsi="David" w:cs="David" w:hint="cs"/>
          <w:rtl/>
        </w:rPr>
        <w:t xml:space="preserve">תכנון עתודות רכש </w:t>
      </w:r>
      <w:r w:rsidR="006016B1">
        <w:rPr>
          <w:rFonts w:ascii="David" w:hAnsi="David" w:cs="David"/>
          <w:rtl/>
        </w:rPr>
        <w:t>–</w:t>
      </w:r>
      <w:r>
        <w:rPr>
          <w:rFonts w:ascii="David" w:hAnsi="David" w:cs="David" w:hint="cs"/>
          <w:rtl/>
        </w:rPr>
        <w:t xml:space="preserve"> </w:t>
      </w:r>
      <w:r w:rsidR="006016B1">
        <w:rPr>
          <w:rFonts w:ascii="David" w:hAnsi="David" w:cs="David" w:hint="cs"/>
          <w:rtl/>
        </w:rPr>
        <w:t>שריון ורכישה מראש של מלאים במחיר הנוכחי. ואפשר גם להדפק מזה...</w:t>
      </w:r>
      <w:r w:rsidR="006016B1">
        <w:rPr>
          <w:rFonts w:ascii="David" w:hAnsi="David" w:cs="David"/>
        </w:rPr>
        <w:t xml:space="preserve"> </w:t>
      </w:r>
      <w:r w:rsidR="006016B1">
        <w:rPr>
          <w:rFonts w:ascii="David" w:hAnsi="David" w:cs="David" w:hint="cs"/>
          <w:rtl/>
        </w:rPr>
        <w:t xml:space="preserve">אם תחול ירידת ביקושים. </w:t>
      </w:r>
    </w:p>
    <w:p w14:paraId="499B9142" w14:textId="1874ADFA" w:rsidR="006406E3" w:rsidRPr="008C169D" w:rsidRDefault="006016B1" w:rsidP="006016B1">
      <w:pPr>
        <w:bidi/>
        <w:spacing w:line="360" w:lineRule="auto"/>
        <w:jc w:val="center"/>
        <w:rPr>
          <w:rFonts w:ascii="David" w:hAnsi="David" w:cs="David"/>
          <w:rtl/>
        </w:rPr>
      </w:pPr>
      <w:r w:rsidRPr="006016B1">
        <w:rPr>
          <w:rFonts w:ascii="David" w:hAnsi="David" w:cs="David"/>
          <w:noProof/>
          <w:rtl/>
        </w:rPr>
        <w:lastRenderedPageBreak/>
        <w:drawing>
          <wp:inline distT="0" distB="0" distL="0" distR="0" wp14:anchorId="4F430DEF" wp14:editId="4E33E275">
            <wp:extent cx="3581400" cy="2131786"/>
            <wp:effectExtent l="0" t="0" r="0" b="1905"/>
            <wp:docPr id="201117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3770" name=""/>
                    <pic:cNvPicPr/>
                  </pic:nvPicPr>
                  <pic:blipFill>
                    <a:blip r:embed="rId25"/>
                    <a:stretch>
                      <a:fillRect/>
                    </a:stretch>
                  </pic:blipFill>
                  <pic:spPr>
                    <a:xfrm>
                      <a:off x="0" y="0"/>
                      <a:ext cx="3589474" cy="2136592"/>
                    </a:xfrm>
                    <a:prstGeom prst="rect">
                      <a:avLst/>
                    </a:prstGeom>
                  </pic:spPr>
                </pic:pic>
              </a:graphicData>
            </a:graphic>
          </wp:inline>
        </w:drawing>
      </w:r>
    </w:p>
    <w:p w14:paraId="7A8CFF47" w14:textId="1C5B8E6C"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הקצאת רזרבה כספית למקרי חירום</w:t>
      </w:r>
      <w:r w:rsidR="006016B1">
        <w:rPr>
          <w:rFonts w:ascii="David" w:hAnsi="David" w:cs="David" w:hint="cs"/>
          <w:rtl/>
        </w:rPr>
        <w:t xml:space="preserve">&gt;&gt;&gt; מאד רלוונטי במישור האישי, במישור העסקי זה יותר מתוחכם. משום שנשאלת השאלה </w:t>
      </w:r>
      <w:r w:rsidR="006016B1">
        <w:rPr>
          <w:rFonts w:ascii="David" w:hAnsi="David" w:cs="David"/>
          <w:rtl/>
        </w:rPr>
        <w:t>–</w:t>
      </w:r>
      <w:r w:rsidR="006016B1">
        <w:rPr>
          <w:rFonts w:ascii="David" w:hAnsi="David" w:cs="David" w:hint="cs"/>
          <w:rtl/>
        </w:rPr>
        <w:t xml:space="preserve"> כמה זה ״יותר מדי רזרבה״ שלא מניבה תשואה ולפיכך, תבאס משקיעים. </w:t>
      </w:r>
    </w:p>
    <w:p w14:paraId="0E2A3803"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תכנון מראש של הוצאות גדולות</w:t>
      </w:r>
    </w:p>
    <w:p w14:paraId="04B39041" w14:textId="77777777" w:rsidR="008C169D" w:rsidRPr="008C169D" w:rsidRDefault="008C169D" w:rsidP="008C169D">
      <w:pPr>
        <w:bidi/>
        <w:spacing w:line="360" w:lineRule="auto"/>
        <w:jc w:val="both"/>
        <w:rPr>
          <w:rFonts w:ascii="David" w:hAnsi="David" w:cs="David"/>
          <w:rtl/>
        </w:rPr>
      </w:pPr>
    </w:p>
    <w:p w14:paraId="77B1B3D3" w14:textId="77777777" w:rsidR="008C169D" w:rsidRPr="006016B1" w:rsidRDefault="008C169D" w:rsidP="008C169D">
      <w:pPr>
        <w:bidi/>
        <w:spacing w:line="360" w:lineRule="auto"/>
        <w:jc w:val="both"/>
        <w:rPr>
          <w:rFonts w:ascii="David" w:hAnsi="David" w:cs="David"/>
          <w:b/>
          <w:bCs/>
          <w:rtl/>
        </w:rPr>
      </w:pPr>
      <w:r w:rsidRPr="006016B1">
        <w:rPr>
          <w:rFonts w:ascii="David" w:hAnsi="David" w:cs="David"/>
          <w:b/>
          <w:bCs/>
          <w:rtl/>
        </w:rPr>
        <w:t>2</w:t>
      </w:r>
      <w:r w:rsidRPr="006016B1">
        <w:rPr>
          <w:rFonts w:ascii="David" w:hAnsi="David" w:cs="David"/>
          <w:b/>
          <w:bCs/>
        </w:rPr>
        <w:t>. **</w:t>
      </w:r>
      <w:r w:rsidRPr="006016B1">
        <w:rPr>
          <w:rFonts w:ascii="David" w:hAnsi="David" w:cs="David"/>
          <w:b/>
          <w:bCs/>
          <w:rtl/>
        </w:rPr>
        <w:t>אסטרטגיות השקעה</w:t>
      </w:r>
      <w:r w:rsidRPr="006016B1">
        <w:rPr>
          <w:rFonts w:ascii="David" w:hAnsi="David" w:cs="David"/>
          <w:b/>
          <w:bCs/>
        </w:rPr>
        <w:t>**:</w:t>
      </w:r>
    </w:p>
    <w:p w14:paraId="774C97EA" w14:textId="27466AC3"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פיזור השקעות בין אפיקים שונים</w:t>
      </w:r>
      <w:r w:rsidR="006016B1">
        <w:rPr>
          <w:rFonts w:ascii="David" w:hAnsi="David" w:cs="David" w:hint="cs"/>
          <w:rtl/>
        </w:rPr>
        <w:t xml:space="preserve">: בהקשר העסקי הרב-לאומי, יש השפעות גם של אינפלציה בשווקי חו״ל. לכן אם מנהלים תיק השקעות למטרות גידור נרצה שיפוצל לוקאלית / גיאוגרפית בהתאם. </w:t>
      </w:r>
    </w:p>
    <w:p w14:paraId="506CEC5C" w14:textId="20A6A8E3"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שילוב של נכסים צמודי מדד בתיק ההשקעות</w:t>
      </w:r>
      <w:r w:rsidR="006016B1">
        <w:rPr>
          <w:rFonts w:ascii="David" w:hAnsi="David" w:cs="David" w:hint="cs"/>
          <w:rtl/>
        </w:rPr>
        <w:t xml:space="preserve">: </w:t>
      </w:r>
    </w:p>
    <w:p w14:paraId="7DB4651A"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חשיבה על השקעות בנכסים ריאליים כמו נדל"ן</w:t>
      </w:r>
    </w:p>
    <w:p w14:paraId="0C9794ED" w14:textId="77777777" w:rsidR="008C169D" w:rsidRPr="008C169D" w:rsidRDefault="008C169D" w:rsidP="008C169D">
      <w:pPr>
        <w:bidi/>
        <w:spacing w:line="360" w:lineRule="auto"/>
        <w:jc w:val="both"/>
        <w:rPr>
          <w:rFonts w:ascii="David" w:hAnsi="David" w:cs="David"/>
          <w:rtl/>
        </w:rPr>
      </w:pPr>
    </w:p>
    <w:p w14:paraId="2E3912F4" w14:textId="77777777" w:rsidR="008C169D" w:rsidRPr="006016B1" w:rsidRDefault="008C169D" w:rsidP="008C169D">
      <w:pPr>
        <w:bidi/>
        <w:spacing w:line="360" w:lineRule="auto"/>
        <w:jc w:val="both"/>
        <w:rPr>
          <w:rFonts w:ascii="David" w:hAnsi="David" w:cs="David"/>
          <w:b/>
          <w:bCs/>
          <w:rtl/>
        </w:rPr>
      </w:pPr>
      <w:r w:rsidRPr="006016B1">
        <w:rPr>
          <w:rFonts w:ascii="David" w:hAnsi="David" w:cs="David"/>
          <w:b/>
          <w:bCs/>
          <w:rtl/>
        </w:rPr>
        <w:t>3</w:t>
      </w:r>
      <w:r w:rsidRPr="006016B1">
        <w:rPr>
          <w:rFonts w:ascii="David" w:hAnsi="David" w:cs="David"/>
          <w:b/>
          <w:bCs/>
        </w:rPr>
        <w:t>. **</w:t>
      </w:r>
      <w:r w:rsidRPr="006016B1">
        <w:rPr>
          <w:rFonts w:ascii="David" w:hAnsi="David" w:cs="David"/>
          <w:b/>
          <w:bCs/>
          <w:rtl/>
        </w:rPr>
        <w:t>ניהול חובות והלוואות</w:t>
      </w:r>
      <w:r w:rsidRPr="006016B1">
        <w:rPr>
          <w:rFonts w:ascii="David" w:hAnsi="David" w:cs="David"/>
          <w:b/>
          <w:bCs/>
        </w:rPr>
        <w:t>**:</w:t>
      </w:r>
    </w:p>
    <w:p w14:paraId="5E98DFB9" w14:textId="1B69D2CD"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בחינה מחדש של הלוואות קיימות</w:t>
      </w:r>
      <w:r w:rsidR="006016B1">
        <w:rPr>
          <w:rFonts w:ascii="David" w:hAnsi="David" w:cs="David" w:hint="cs"/>
          <w:rtl/>
        </w:rPr>
        <w:t xml:space="preserve">: ניהול תיק האשראי צריך להתבצע בצורה חכמה: כשמחדשים מסגרת אשראי, יש מקום לשקול שינוי תנאים לגבי אפיק ההלוואה (צמודה / לא צמודה) וכיו״ב. </w:t>
      </w:r>
    </w:p>
    <w:p w14:paraId="29CBA82E" w14:textId="6427D974"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שקילת מחזור הלוואות כשהריבית משתנה</w:t>
      </w:r>
    </w:p>
    <w:p w14:paraId="04FFBCBD"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הימנעות מהלוואות בריבית משתנה בתקופות של אי-ודאות</w:t>
      </w:r>
    </w:p>
    <w:p w14:paraId="61F851D6" w14:textId="77777777" w:rsidR="008C169D" w:rsidRPr="008C169D" w:rsidRDefault="008C169D" w:rsidP="008C169D">
      <w:pPr>
        <w:bidi/>
        <w:spacing w:line="360" w:lineRule="auto"/>
        <w:jc w:val="both"/>
        <w:rPr>
          <w:rFonts w:ascii="David" w:hAnsi="David" w:cs="David"/>
          <w:rtl/>
        </w:rPr>
      </w:pPr>
    </w:p>
    <w:p w14:paraId="2152ADA1" w14:textId="4C398B06" w:rsidR="008C169D" w:rsidRDefault="008C169D">
      <w:pPr>
        <w:rPr>
          <w:rFonts w:ascii="David" w:hAnsi="David" w:cs="David"/>
          <w:rtl/>
        </w:rPr>
      </w:pPr>
      <w:r>
        <w:rPr>
          <w:rFonts w:ascii="David" w:hAnsi="David" w:cs="David"/>
          <w:rtl/>
        </w:rPr>
        <w:br w:type="page"/>
      </w:r>
    </w:p>
    <w:p w14:paraId="569750A0" w14:textId="77777777" w:rsidR="008C169D" w:rsidRPr="008C169D" w:rsidRDefault="008C169D" w:rsidP="008C169D">
      <w:pPr>
        <w:bidi/>
        <w:spacing w:line="360" w:lineRule="auto"/>
        <w:jc w:val="both"/>
        <w:rPr>
          <w:rFonts w:ascii="David" w:hAnsi="David" w:cs="David"/>
          <w:rtl/>
        </w:rPr>
      </w:pPr>
    </w:p>
    <w:p w14:paraId="7BDBC1B7" w14:textId="7E3C4D6B" w:rsidR="008C169D" w:rsidRPr="006406E3" w:rsidRDefault="008C169D" w:rsidP="008C169D">
      <w:pPr>
        <w:bidi/>
        <w:spacing w:line="360" w:lineRule="auto"/>
        <w:jc w:val="both"/>
        <w:rPr>
          <w:rFonts w:ascii="David" w:hAnsi="David" w:cs="David"/>
          <w:b/>
          <w:bCs/>
          <w:rtl/>
        </w:rPr>
      </w:pPr>
      <w:r w:rsidRPr="006406E3">
        <w:rPr>
          <w:rFonts w:ascii="David" w:hAnsi="David" w:cs="David"/>
          <w:b/>
          <w:bCs/>
          <w:rtl/>
        </w:rPr>
        <w:t>חלק ה': אתגרים עתידיים ומגמות גלובליות</w:t>
      </w:r>
    </w:p>
    <w:p w14:paraId="38A38D94" w14:textId="77777777" w:rsidR="008C169D" w:rsidRPr="008C169D" w:rsidRDefault="008C169D" w:rsidP="008C169D">
      <w:pPr>
        <w:bidi/>
        <w:spacing w:line="360" w:lineRule="auto"/>
        <w:jc w:val="both"/>
        <w:rPr>
          <w:rFonts w:ascii="David" w:hAnsi="David" w:cs="David"/>
          <w:rtl/>
        </w:rPr>
      </w:pPr>
    </w:p>
    <w:p w14:paraId="757B4998" w14:textId="1DDF0549" w:rsidR="008C169D" w:rsidRPr="0021159B" w:rsidRDefault="008C169D" w:rsidP="008C169D">
      <w:pPr>
        <w:bidi/>
        <w:spacing w:line="360" w:lineRule="auto"/>
        <w:jc w:val="both"/>
        <w:rPr>
          <w:rFonts w:ascii="David" w:hAnsi="David" w:cs="David"/>
          <w:b/>
          <w:bCs/>
          <w:sz w:val="28"/>
          <w:szCs w:val="28"/>
          <w:rtl/>
        </w:rPr>
      </w:pPr>
      <w:r w:rsidRPr="0021159B">
        <w:rPr>
          <w:rFonts w:ascii="David" w:hAnsi="David" w:cs="David"/>
          <w:b/>
          <w:bCs/>
          <w:sz w:val="28"/>
          <w:szCs w:val="28"/>
          <w:rtl/>
        </w:rPr>
        <w:t>השפעת הדיגיטליזציה על האינפלציה</w:t>
      </w:r>
    </w:p>
    <w:p w14:paraId="15C33C77" w14:textId="77777777" w:rsidR="008C169D" w:rsidRPr="008C169D" w:rsidRDefault="008C169D" w:rsidP="008C169D">
      <w:pPr>
        <w:bidi/>
        <w:spacing w:line="360" w:lineRule="auto"/>
        <w:jc w:val="both"/>
        <w:rPr>
          <w:rFonts w:ascii="David" w:hAnsi="David" w:cs="David"/>
          <w:rtl/>
        </w:rPr>
      </w:pPr>
    </w:p>
    <w:p w14:paraId="7DF35873"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העולם הדיגיטלי מביא איתו אתגרים חדשים למדידה והבנה של אינפלציה. חשבו למשל על השינוי בהרגלי הצריכה שלנו: לפני עשרים שנה, משפחה ממוצעת הייתה קונה עיתון מודפס, שוכרת סרטים בחנות וידאו, וקונה אלבומי מוזיקה בחנות תקליטים. היום, אותה משפחה משלמת מנוי חודשי לנטפליקס, ספוטיפיי ועיתון דיגיטלי. איך משווים בין המחירים? איך מודדים את השינוי באיכות השירות</w:t>
      </w:r>
      <w:r w:rsidRPr="008C169D">
        <w:rPr>
          <w:rFonts w:ascii="David" w:hAnsi="David" w:cs="David"/>
        </w:rPr>
        <w:t>?</w:t>
      </w:r>
    </w:p>
    <w:p w14:paraId="7B952EF5" w14:textId="77777777" w:rsidR="008C169D" w:rsidRPr="008C169D" w:rsidRDefault="008C169D" w:rsidP="008C169D">
      <w:pPr>
        <w:bidi/>
        <w:spacing w:line="360" w:lineRule="auto"/>
        <w:jc w:val="both"/>
        <w:rPr>
          <w:rFonts w:ascii="David" w:hAnsi="David" w:cs="David"/>
          <w:rtl/>
        </w:rPr>
      </w:pPr>
    </w:p>
    <w:p w14:paraId="25375E86"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נניח לדוגמה את המעבר משירותי טלפון קווי לחבילות תקשורת מודרניות. בשנת 2000, משפחה שילמה כ-100 ש"ח בחודש עבור קו טלפון ביתי. היום, היא משלמת אולי 150 ש"ח עבור חבילת סלולר הכוללת שיחות, הודעות, וגלישה באינטרנט. האם זו התייקרות של 50%? או שמא זו בעצם הוזלה, בהתחשב בכמות ואיכות השירותים שמקבלים</w:t>
      </w:r>
      <w:r w:rsidRPr="008C169D">
        <w:rPr>
          <w:rFonts w:ascii="David" w:hAnsi="David" w:cs="David"/>
        </w:rPr>
        <w:t>?</w:t>
      </w:r>
    </w:p>
    <w:p w14:paraId="5831F559" w14:textId="77777777" w:rsidR="008C169D" w:rsidRPr="008C169D" w:rsidRDefault="008C169D" w:rsidP="008C169D">
      <w:pPr>
        <w:bidi/>
        <w:spacing w:line="360" w:lineRule="auto"/>
        <w:jc w:val="both"/>
        <w:rPr>
          <w:rFonts w:ascii="David" w:hAnsi="David" w:cs="David"/>
          <w:rtl/>
        </w:rPr>
      </w:pPr>
    </w:p>
    <w:p w14:paraId="0F9E39CB" w14:textId="77777777" w:rsidR="008C169D" w:rsidRPr="0021159B" w:rsidRDefault="008C169D" w:rsidP="008C169D">
      <w:pPr>
        <w:bidi/>
        <w:spacing w:line="360" w:lineRule="auto"/>
        <w:jc w:val="both"/>
        <w:rPr>
          <w:rFonts w:ascii="David" w:hAnsi="David" w:cs="David"/>
          <w:b/>
          <w:bCs/>
          <w:rtl/>
        </w:rPr>
      </w:pPr>
      <w:r w:rsidRPr="0021159B">
        <w:rPr>
          <w:rFonts w:ascii="David" w:hAnsi="David" w:cs="David"/>
          <w:b/>
          <w:bCs/>
        </w:rPr>
        <w:t xml:space="preserve">### </w:t>
      </w:r>
      <w:r w:rsidRPr="0021159B">
        <w:rPr>
          <w:rFonts w:ascii="David" w:hAnsi="David" w:cs="David"/>
          <w:b/>
          <w:bCs/>
          <w:rtl/>
        </w:rPr>
        <w:t>אתגרים גלובליים והשפעתם על האינפלציה</w:t>
      </w:r>
    </w:p>
    <w:p w14:paraId="441BC7C9" w14:textId="77777777" w:rsidR="008C169D" w:rsidRPr="008C169D" w:rsidRDefault="008C169D" w:rsidP="008C169D">
      <w:pPr>
        <w:bidi/>
        <w:spacing w:line="360" w:lineRule="auto"/>
        <w:jc w:val="both"/>
        <w:rPr>
          <w:rFonts w:ascii="David" w:hAnsi="David" w:cs="David"/>
          <w:rtl/>
        </w:rPr>
      </w:pPr>
    </w:p>
    <w:p w14:paraId="78CC35D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העולם המודרני מציב אתגרים חדשים בהתמודדות עם אינפלציה. בואו נבחן כמה מהם</w:t>
      </w:r>
      <w:r w:rsidRPr="008C169D">
        <w:rPr>
          <w:rFonts w:ascii="David" w:hAnsi="David" w:cs="David"/>
        </w:rPr>
        <w:t>:</w:t>
      </w:r>
    </w:p>
    <w:p w14:paraId="4D3A98C7" w14:textId="77777777" w:rsidR="008C169D" w:rsidRPr="008C169D" w:rsidRDefault="008C169D" w:rsidP="008C169D">
      <w:pPr>
        <w:bidi/>
        <w:spacing w:line="360" w:lineRule="auto"/>
        <w:jc w:val="both"/>
        <w:rPr>
          <w:rFonts w:ascii="David" w:hAnsi="David" w:cs="David"/>
          <w:rtl/>
        </w:rPr>
      </w:pPr>
    </w:p>
    <w:p w14:paraId="5C03E721"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שרשראות אספקה גלובליות</w:t>
      </w:r>
    </w:p>
    <w:p w14:paraId="1CC6B8D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המשבר העולמי של 2020-2021 הדגים כיצד שיבושים בשרשרת האספקה העולמית יכולים להשפיע על מחירים מקומיים. כשמפעל מיקרוצ'יפים בטייוואן מאט את הייצור, המחיר של מכוניות בישראל עולה. כשנמל בסין נסגר, מחירי המוצרים בסופרמרקט המקומי מזנקים. זוהי דוגמה מצוינת לאופן שבו הכלכלה הגלובלית המודרנית משנה את כללי המשחק של האינפלציה</w:t>
      </w:r>
      <w:r w:rsidRPr="008C169D">
        <w:rPr>
          <w:rFonts w:ascii="David" w:hAnsi="David" w:cs="David"/>
        </w:rPr>
        <w:t>.</w:t>
      </w:r>
    </w:p>
    <w:p w14:paraId="0EAE5133" w14:textId="77777777" w:rsidR="008C169D" w:rsidRPr="008C169D" w:rsidRDefault="008C169D" w:rsidP="008C169D">
      <w:pPr>
        <w:bidi/>
        <w:spacing w:line="360" w:lineRule="auto"/>
        <w:jc w:val="both"/>
        <w:rPr>
          <w:rFonts w:ascii="David" w:hAnsi="David" w:cs="David"/>
          <w:rtl/>
        </w:rPr>
      </w:pPr>
    </w:p>
    <w:p w14:paraId="3643F124" w14:textId="77777777" w:rsidR="0021159B" w:rsidRDefault="0021159B" w:rsidP="008C169D">
      <w:pPr>
        <w:bidi/>
        <w:spacing w:line="360" w:lineRule="auto"/>
        <w:jc w:val="both"/>
        <w:rPr>
          <w:rFonts w:ascii="David" w:hAnsi="David" w:cs="David"/>
          <w:rtl/>
        </w:rPr>
      </w:pPr>
      <w:r>
        <w:rPr>
          <w:rFonts w:ascii="David" w:hAnsi="David" w:cs="David" w:hint="cs"/>
          <w:rtl/>
        </w:rPr>
        <w:t xml:space="preserve">יגאל סיפק את הדוגמה הבאה: </w:t>
      </w:r>
      <w:r w:rsidR="008C169D" w:rsidRPr="008C169D">
        <w:rPr>
          <w:rFonts w:ascii="David" w:hAnsi="David" w:cs="David"/>
          <w:rtl/>
        </w:rPr>
        <w:t xml:space="preserve">נניח לדוגמה </w:t>
      </w:r>
      <w:r>
        <w:rPr>
          <w:rFonts w:ascii="David" w:hAnsi="David" w:cs="David" w:hint="cs"/>
          <w:rtl/>
        </w:rPr>
        <w:t>שיגאל הוא מפעל קטן שמייצר ומחמם נקניק</w:t>
      </w:r>
      <w:r w:rsidR="008C169D" w:rsidRPr="008C169D">
        <w:rPr>
          <w:rFonts w:ascii="David" w:hAnsi="David" w:cs="David"/>
          <w:rtl/>
        </w:rPr>
        <w:t>. בעבר, הוא היה קונה את חומרי הגלם שלו</w:t>
      </w:r>
      <w:r>
        <w:rPr>
          <w:rFonts w:ascii="David" w:hAnsi="David" w:cs="David" w:hint="cs"/>
          <w:rtl/>
        </w:rPr>
        <w:t xml:space="preserve"> (עופות שמתו בטרם עת, פופיקים וכרבולות, נוצות ומעי גס)</w:t>
      </w:r>
      <w:r w:rsidR="008C169D" w:rsidRPr="008C169D">
        <w:rPr>
          <w:rFonts w:ascii="David" w:hAnsi="David" w:cs="David"/>
          <w:rtl/>
        </w:rPr>
        <w:t xml:space="preserve"> מספקים מקומיים, ומחירי התשומות שלו היו מושפעים בעיקר מתנאי השוק המקומי. </w:t>
      </w:r>
    </w:p>
    <w:p w14:paraId="506DC860" w14:textId="514E6AEC" w:rsidR="008C169D" w:rsidRPr="008C169D" w:rsidRDefault="008C169D" w:rsidP="0021159B">
      <w:pPr>
        <w:bidi/>
        <w:spacing w:line="360" w:lineRule="auto"/>
        <w:jc w:val="both"/>
        <w:rPr>
          <w:rFonts w:ascii="David" w:hAnsi="David" w:cs="David"/>
          <w:rtl/>
        </w:rPr>
      </w:pPr>
      <w:r w:rsidRPr="008C169D">
        <w:rPr>
          <w:rFonts w:ascii="David" w:hAnsi="David" w:cs="David"/>
          <w:rtl/>
        </w:rPr>
        <w:t xml:space="preserve">היום, הוא מייבא </w:t>
      </w:r>
      <w:r w:rsidR="0021159B">
        <w:rPr>
          <w:rFonts w:ascii="David" w:hAnsi="David" w:cs="David" w:hint="cs"/>
          <w:rtl/>
        </w:rPr>
        <w:t>עופות רקובים</w:t>
      </w:r>
      <w:r w:rsidRPr="008C169D">
        <w:rPr>
          <w:rFonts w:ascii="David" w:hAnsi="David" w:cs="David"/>
          <w:rtl/>
        </w:rPr>
        <w:t xml:space="preserve"> מסקנדינביה, </w:t>
      </w:r>
      <w:r w:rsidR="0021159B">
        <w:rPr>
          <w:rFonts w:ascii="David" w:hAnsi="David" w:cs="David" w:hint="cs"/>
          <w:rtl/>
        </w:rPr>
        <w:t>ניטריטים</w:t>
      </w:r>
      <w:r w:rsidRPr="008C169D">
        <w:rPr>
          <w:rFonts w:ascii="David" w:hAnsi="David" w:cs="David"/>
          <w:rtl/>
        </w:rPr>
        <w:t xml:space="preserve"> מסין, </w:t>
      </w:r>
      <w:r w:rsidR="0021159B">
        <w:rPr>
          <w:rFonts w:ascii="David" w:hAnsi="David" w:cs="David" w:hint="cs"/>
          <w:rtl/>
        </w:rPr>
        <w:t>וצואת שוורים</w:t>
      </w:r>
      <w:r w:rsidRPr="008C169D">
        <w:rPr>
          <w:rFonts w:ascii="David" w:hAnsi="David" w:cs="David"/>
          <w:rtl/>
        </w:rPr>
        <w:t xml:space="preserve"> מטורקיה. כתוצאה מכך, המחיר הסופי של </w:t>
      </w:r>
      <w:r w:rsidR="0021159B">
        <w:rPr>
          <w:rFonts w:ascii="David" w:hAnsi="David" w:cs="David" w:hint="cs"/>
          <w:rtl/>
        </w:rPr>
        <w:t>הנקניק</w:t>
      </w:r>
      <w:r w:rsidRPr="008C169D">
        <w:rPr>
          <w:rFonts w:ascii="David" w:hAnsi="David" w:cs="David"/>
          <w:rtl/>
        </w:rPr>
        <w:t xml:space="preserve"> שלו מושפע משינויים בשערי חליפין, עלויות הובלה בינלאומיות, ומשברים גלובליים</w:t>
      </w:r>
      <w:r w:rsidRPr="008C169D">
        <w:rPr>
          <w:rFonts w:ascii="David" w:hAnsi="David" w:cs="David"/>
        </w:rPr>
        <w:t>.</w:t>
      </w:r>
    </w:p>
    <w:p w14:paraId="1EACE338" w14:textId="77777777" w:rsidR="008C169D" w:rsidRPr="008C169D" w:rsidRDefault="008C169D" w:rsidP="008C169D">
      <w:pPr>
        <w:bidi/>
        <w:spacing w:line="360" w:lineRule="auto"/>
        <w:jc w:val="both"/>
        <w:rPr>
          <w:rFonts w:ascii="David" w:hAnsi="David" w:cs="David"/>
          <w:rtl/>
        </w:rPr>
      </w:pPr>
    </w:p>
    <w:p w14:paraId="699594BD"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שינויי אקלים והשפעתם על המחירים</w:t>
      </w:r>
    </w:p>
    <w:p w14:paraId="2A77F5BF"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 xml:space="preserve">שינויי האקלים מציבים אתגר חדש בהבנת האינפלציה. בצורות, שיטפונות ואירועי מזג אוויר קיצוניים משפיעים על מחירי המזון, האנרגיה והביטוח. נניח למשל שבצורת קשה פוגעת ביבולי החיטה באוסטרליה. התוצאה המיידית תהיה עלייה במחירי הלחם בישראל. אבל ההשפעות עלולות להיות רחבות יותר: מחירי </w:t>
      </w:r>
      <w:r w:rsidRPr="008C169D">
        <w:rPr>
          <w:rFonts w:ascii="David" w:hAnsi="David" w:cs="David"/>
          <w:rtl/>
        </w:rPr>
        <w:lastRenderedPageBreak/>
        <w:t>מספוא לבעלי חיים יעלו, מה שיוביל לעליית מחירי הבשר והחלב. זוהי דוגמה לאופן שבו שינויי אקלים יכולים ליצור "אינפלציית שרשרת</w:t>
      </w:r>
      <w:r w:rsidRPr="008C169D">
        <w:rPr>
          <w:rFonts w:ascii="David" w:hAnsi="David" w:cs="David"/>
        </w:rPr>
        <w:t>".</w:t>
      </w:r>
    </w:p>
    <w:p w14:paraId="571B671E" w14:textId="77777777" w:rsidR="008C169D" w:rsidRPr="008C169D" w:rsidRDefault="008C169D" w:rsidP="008C169D">
      <w:pPr>
        <w:bidi/>
        <w:spacing w:line="360" w:lineRule="auto"/>
        <w:jc w:val="both"/>
        <w:rPr>
          <w:rFonts w:ascii="David" w:hAnsi="David" w:cs="David"/>
          <w:rtl/>
        </w:rPr>
      </w:pPr>
    </w:p>
    <w:p w14:paraId="00F2E33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כלים מעשיים לצרכן העתידי</w:t>
      </w:r>
    </w:p>
    <w:p w14:paraId="0103B2DE" w14:textId="77777777" w:rsidR="008C169D" w:rsidRPr="008C169D" w:rsidRDefault="008C169D" w:rsidP="008C169D">
      <w:pPr>
        <w:bidi/>
        <w:spacing w:line="360" w:lineRule="auto"/>
        <w:jc w:val="both"/>
        <w:rPr>
          <w:rFonts w:ascii="David" w:hAnsi="David" w:cs="David"/>
          <w:rtl/>
        </w:rPr>
      </w:pPr>
    </w:p>
    <w:p w14:paraId="05F198C2"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כיצד יכול הצרכן הממוצע להתכונן לאתגרי האינפלציה העתידיים? הנה כמה המלצות מעשיות</w:t>
      </w:r>
      <w:r w:rsidRPr="008C169D">
        <w:rPr>
          <w:rFonts w:ascii="David" w:hAnsi="David" w:cs="David"/>
        </w:rPr>
        <w:t>:</w:t>
      </w:r>
    </w:p>
    <w:p w14:paraId="207DEDFA" w14:textId="77777777" w:rsidR="008C169D" w:rsidRPr="008C169D" w:rsidRDefault="008C169D" w:rsidP="008C169D">
      <w:pPr>
        <w:bidi/>
        <w:spacing w:line="360" w:lineRule="auto"/>
        <w:jc w:val="both"/>
        <w:rPr>
          <w:rFonts w:ascii="David" w:hAnsi="David" w:cs="David"/>
          <w:rtl/>
        </w:rPr>
      </w:pPr>
    </w:p>
    <w:p w14:paraId="1A1F4EE5"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פיתוח אוריינות פיננסית דיגיטלית</w:t>
      </w:r>
    </w:p>
    <w:p w14:paraId="3E22604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בעולם שבו כסף הופך יותר ויותר דיגיטלי, חשוב להבין כיצד טכנולוגיות פיננסיות חדשות משפיעות על הכסף שלנו. למשל, כדאי ללמוד על</w:t>
      </w:r>
      <w:r w:rsidRPr="008C169D">
        <w:rPr>
          <w:rFonts w:ascii="David" w:hAnsi="David" w:cs="David"/>
        </w:rPr>
        <w:t>:</w:t>
      </w:r>
    </w:p>
    <w:p w14:paraId="47D4BA18"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אפליקציות לניהול תקציב שעוקבות אחר הוצאות בזמן אמת</w:t>
      </w:r>
    </w:p>
    <w:p w14:paraId="46F401EF"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פלטפורמות השקעה דיגיטליות שמאפשרות פיזור סיכונים יעיל</w:t>
      </w:r>
    </w:p>
    <w:p w14:paraId="19FB1826"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כלים לניטור והשוואת מחירים אונליין</w:t>
      </w:r>
    </w:p>
    <w:p w14:paraId="50DA39FA" w14:textId="77777777" w:rsidR="008C169D" w:rsidRPr="008C169D" w:rsidRDefault="008C169D" w:rsidP="008C169D">
      <w:pPr>
        <w:bidi/>
        <w:spacing w:line="360" w:lineRule="auto"/>
        <w:jc w:val="both"/>
        <w:rPr>
          <w:rFonts w:ascii="David" w:hAnsi="David" w:cs="David"/>
          <w:rtl/>
        </w:rPr>
      </w:pPr>
    </w:p>
    <w:p w14:paraId="5EEF134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תכנון פיננסי גמיש</w:t>
      </w:r>
    </w:p>
    <w:p w14:paraId="14C41E8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בעולם של אי-ודאות גוברת, חשוב לפתח תכנון פיננסי שיכול להסתגל במהירות לשינויים. למשל</w:t>
      </w:r>
      <w:r w:rsidRPr="008C169D">
        <w:rPr>
          <w:rFonts w:ascii="David" w:hAnsi="David" w:cs="David"/>
        </w:rPr>
        <w:t>:</w:t>
      </w:r>
    </w:p>
    <w:p w14:paraId="42D40BA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בניית תיק השקעות מגוון שכולל הגנות מפני תרחישים שונים</w:t>
      </w:r>
    </w:p>
    <w:p w14:paraId="5BD064CE"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שמירה על רזרבות כספיות נזילות למקרה של זעזועים כלכליים</w:t>
      </w:r>
    </w:p>
    <w:p w14:paraId="64B809D3"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פיתוח מקורות הכנסה מגוונים</w:t>
      </w:r>
    </w:p>
    <w:p w14:paraId="035DDF70" w14:textId="77777777" w:rsidR="008C169D" w:rsidRPr="008C169D" w:rsidRDefault="008C169D" w:rsidP="008C169D">
      <w:pPr>
        <w:bidi/>
        <w:spacing w:line="360" w:lineRule="auto"/>
        <w:jc w:val="both"/>
        <w:rPr>
          <w:rFonts w:ascii="David" w:hAnsi="David" w:cs="David"/>
          <w:rtl/>
        </w:rPr>
      </w:pPr>
    </w:p>
    <w:p w14:paraId="435181D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סיכום: לקראת עתיד כלכלי חדש</w:t>
      </w:r>
    </w:p>
    <w:p w14:paraId="28EFBB47" w14:textId="77777777" w:rsidR="008C169D" w:rsidRPr="008C169D" w:rsidRDefault="008C169D" w:rsidP="008C169D">
      <w:pPr>
        <w:bidi/>
        <w:spacing w:line="360" w:lineRule="auto"/>
        <w:jc w:val="both"/>
        <w:rPr>
          <w:rFonts w:ascii="David" w:hAnsi="David" w:cs="David"/>
          <w:rtl/>
        </w:rPr>
      </w:pPr>
    </w:p>
    <w:p w14:paraId="0FF04AEB" w14:textId="20C68AB2" w:rsidR="008C169D" w:rsidRPr="008C169D" w:rsidRDefault="008C169D" w:rsidP="008C169D">
      <w:pPr>
        <w:bidi/>
        <w:spacing w:line="360" w:lineRule="auto"/>
        <w:jc w:val="both"/>
        <w:rPr>
          <w:rFonts w:ascii="David" w:hAnsi="David" w:cs="David"/>
          <w:rtl/>
        </w:rPr>
      </w:pPr>
      <w:r w:rsidRPr="008C169D">
        <w:rPr>
          <w:rFonts w:ascii="David" w:hAnsi="David" w:cs="David"/>
          <w:rtl/>
        </w:rPr>
        <w:t>האינפלציה</w:t>
      </w:r>
      <w:r w:rsidR="0017096E">
        <w:rPr>
          <w:rFonts w:ascii="David" w:hAnsi="David" w:cs="David" w:hint="cs"/>
          <w:rtl/>
        </w:rPr>
        <w:t xml:space="preserve"> שיכולה לנבוע גם מצד הביקוש (ביקוש יתר) וגם מצד ההיצע (עלייה שלעתים לא ניתן לבלום במחירי תשומות)</w:t>
      </w:r>
      <w:r w:rsidRPr="008C169D">
        <w:rPr>
          <w:rFonts w:ascii="David" w:hAnsi="David" w:cs="David"/>
          <w:rtl/>
        </w:rPr>
        <w:t>, כפי שלמדנו לאורך המדריך הזה, היא תופעה מורכבת שמשתנה ומתפתחת עם הזמן. ההבנה שלנו לגבי הגורמים לאינפלציה, דרכי המדידה שלה, וההתמודדות איתה חייבת להתפתח בהתאם</w:t>
      </w:r>
      <w:r w:rsidRPr="008C169D">
        <w:rPr>
          <w:rFonts w:ascii="David" w:hAnsi="David" w:cs="David"/>
        </w:rPr>
        <w:t>.</w:t>
      </w:r>
    </w:p>
    <w:p w14:paraId="1076CEB9" w14:textId="77777777" w:rsidR="008C169D" w:rsidRPr="008C169D" w:rsidRDefault="008C169D" w:rsidP="008C169D">
      <w:pPr>
        <w:bidi/>
        <w:spacing w:line="360" w:lineRule="auto"/>
        <w:jc w:val="both"/>
        <w:rPr>
          <w:rFonts w:ascii="David" w:hAnsi="David" w:cs="David"/>
          <w:rtl/>
        </w:rPr>
      </w:pPr>
    </w:p>
    <w:p w14:paraId="38E54F45"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אבל בסופו של דבר, העקרונות הבסיסיים נשארים דומים: חשיבות השמירה על ערך הכסף, הצורך באיזון בין צמיחה ליציבות מחירים, והחשיבות של תכנון פיננסי נבון ברמה האישית והלאומית</w:t>
      </w:r>
      <w:r w:rsidRPr="008C169D">
        <w:rPr>
          <w:rFonts w:ascii="David" w:hAnsi="David" w:cs="David"/>
        </w:rPr>
        <w:t>.</w:t>
      </w:r>
    </w:p>
    <w:p w14:paraId="501EEF85" w14:textId="77777777" w:rsidR="008C169D" w:rsidRPr="008C169D" w:rsidRDefault="008C169D" w:rsidP="008C169D">
      <w:pPr>
        <w:bidi/>
        <w:spacing w:line="360" w:lineRule="auto"/>
        <w:jc w:val="both"/>
        <w:rPr>
          <w:rFonts w:ascii="David" w:hAnsi="David" w:cs="David"/>
          <w:rtl/>
        </w:rPr>
      </w:pPr>
    </w:p>
    <w:p w14:paraId="01C2A7C9" w14:textId="7C99B54A" w:rsidR="008C169D" w:rsidRDefault="0017096E" w:rsidP="00781F02">
      <w:pPr>
        <w:bidi/>
        <w:spacing w:line="360" w:lineRule="auto"/>
        <w:jc w:val="both"/>
        <w:rPr>
          <w:rFonts w:ascii="David" w:hAnsi="David" w:cs="David"/>
          <w:lang w:val="en-US"/>
        </w:rPr>
      </w:pPr>
      <w:r>
        <w:rPr>
          <w:rFonts w:ascii="David" w:hAnsi="David" w:cs="David" w:hint="cs"/>
          <w:rtl/>
        </w:rPr>
        <w:t>והערת אגב קטנה:</w:t>
      </w:r>
      <w:r>
        <w:rPr>
          <w:rFonts w:ascii="David" w:hAnsi="David" w:cs="David"/>
          <w:lang w:val="en-US"/>
        </w:rPr>
        <w:t xml:space="preserve"> </w:t>
      </w:r>
      <w:r>
        <w:rPr>
          <w:rFonts w:ascii="David" w:hAnsi="David" w:cs="David" w:hint="cs"/>
          <w:rtl/>
          <w:lang w:val="en-US"/>
        </w:rPr>
        <w:t xml:space="preserve">גם אינפלציה שלילית (דפלציה) לאורך זמן איננה רצויה </w:t>
      </w:r>
      <w:r>
        <w:rPr>
          <w:rFonts w:ascii="David" w:hAnsi="David" w:cs="David"/>
          <w:rtl/>
          <w:lang w:val="en-US"/>
        </w:rPr>
        <w:t>–</w:t>
      </w:r>
      <w:r>
        <w:rPr>
          <w:rFonts w:ascii="David" w:hAnsi="David" w:cs="David" w:hint="cs"/>
          <w:rtl/>
          <w:lang w:val="en-US"/>
        </w:rPr>
        <w:t xml:space="preserve"> מקטינה ביקושים ופעילות כלכלית. </w:t>
      </w:r>
    </w:p>
    <w:p w14:paraId="022161ED" w14:textId="3520ACBE" w:rsidR="00625A6D" w:rsidRDefault="00625A6D" w:rsidP="00625A6D">
      <w:pPr>
        <w:bidi/>
        <w:rPr>
          <w:rFonts w:ascii="David" w:hAnsi="David" w:cs="David"/>
          <w:rtl/>
          <w:lang w:val="en-US"/>
        </w:rPr>
      </w:pPr>
    </w:p>
    <w:p w14:paraId="43001CFA" w14:textId="77777777" w:rsidR="00625A6D" w:rsidRDefault="00625A6D" w:rsidP="00625A6D">
      <w:pPr>
        <w:bidi/>
        <w:rPr>
          <w:rFonts w:ascii="David" w:hAnsi="David" w:cs="David"/>
          <w:rtl/>
          <w:lang w:val="en-US"/>
        </w:rPr>
      </w:pPr>
    </w:p>
    <w:p w14:paraId="08B029D4" w14:textId="69415C71" w:rsidR="00625A6D" w:rsidRDefault="00625A6D">
      <w:pPr>
        <w:rPr>
          <w:rFonts w:ascii="David" w:hAnsi="David" w:cs="David"/>
          <w:rtl/>
          <w:lang w:val="en-US"/>
        </w:rPr>
      </w:pPr>
      <w:r>
        <w:rPr>
          <w:rFonts w:ascii="David" w:hAnsi="David" w:cs="David"/>
          <w:rtl/>
          <w:lang w:val="en-US"/>
        </w:rPr>
        <w:br w:type="page"/>
      </w:r>
    </w:p>
    <w:p w14:paraId="0B843E42" w14:textId="7FAA934B" w:rsidR="00625A6D" w:rsidRPr="00625A6D" w:rsidRDefault="00625A6D" w:rsidP="00625A6D">
      <w:pPr>
        <w:bidi/>
        <w:jc w:val="center"/>
        <w:rPr>
          <w:rFonts w:ascii="David" w:hAnsi="David" w:cs="David"/>
          <w:b/>
          <w:bCs/>
          <w:sz w:val="32"/>
          <w:szCs w:val="32"/>
          <w:rtl/>
          <w:lang w:val="en-US"/>
        </w:rPr>
      </w:pPr>
      <w:r w:rsidRPr="00625A6D">
        <w:rPr>
          <w:rFonts w:ascii="David" w:hAnsi="David" w:cs="David" w:hint="cs"/>
          <w:b/>
          <w:bCs/>
          <w:sz w:val="32"/>
          <w:szCs w:val="32"/>
          <w:rtl/>
          <w:lang w:val="en-US"/>
        </w:rPr>
        <w:lastRenderedPageBreak/>
        <w:t xml:space="preserve">שיעור 8 </w:t>
      </w:r>
      <w:r w:rsidRPr="00625A6D">
        <w:rPr>
          <w:rFonts w:ascii="David" w:hAnsi="David" w:cs="David"/>
          <w:b/>
          <w:bCs/>
          <w:sz w:val="32"/>
          <w:szCs w:val="32"/>
          <w:rtl/>
          <w:lang w:val="en-US"/>
        </w:rPr>
        <w:t>–</w:t>
      </w:r>
      <w:r w:rsidRPr="00625A6D">
        <w:rPr>
          <w:rFonts w:ascii="David" w:hAnsi="David" w:cs="David" w:hint="cs"/>
          <w:b/>
          <w:bCs/>
          <w:sz w:val="32"/>
          <w:szCs w:val="32"/>
          <w:rtl/>
          <w:lang w:val="en-US"/>
        </w:rPr>
        <w:t xml:space="preserve"> שוק מט״ח חלק א </w:t>
      </w:r>
      <w:r w:rsidRPr="00625A6D">
        <w:rPr>
          <w:rFonts w:ascii="David" w:hAnsi="David" w:cs="David"/>
          <w:b/>
          <w:bCs/>
          <w:sz w:val="32"/>
          <w:szCs w:val="32"/>
          <w:rtl/>
          <w:lang w:val="en-US"/>
        </w:rPr>
        <w:t>–</w:t>
      </w:r>
      <w:r w:rsidRPr="00625A6D">
        <w:rPr>
          <w:rFonts w:ascii="David" w:hAnsi="David" w:cs="David" w:hint="cs"/>
          <w:b/>
          <w:bCs/>
          <w:sz w:val="32"/>
          <w:szCs w:val="32"/>
          <w:rtl/>
          <w:lang w:val="en-US"/>
        </w:rPr>
        <w:t xml:space="preserve"> 26.12.2024</w:t>
      </w:r>
    </w:p>
    <w:p w14:paraId="7BFB68E8" w14:textId="77777777" w:rsidR="00625A6D" w:rsidRDefault="00625A6D" w:rsidP="00625A6D">
      <w:pPr>
        <w:bidi/>
        <w:rPr>
          <w:rFonts w:ascii="David" w:hAnsi="David" w:cs="David"/>
          <w:rtl/>
          <w:lang w:val="en-US"/>
        </w:rPr>
      </w:pPr>
    </w:p>
    <w:p w14:paraId="593DEC04" w14:textId="4DE1B0D0" w:rsidR="00625A6D" w:rsidRDefault="00625A6D" w:rsidP="00625A6D">
      <w:pPr>
        <w:bidi/>
        <w:rPr>
          <w:rFonts w:ascii="David" w:hAnsi="David" w:cs="David"/>
          <w:rtl/>
        </w:rPr>
      </w:pPr>
    </w:p>
    <w:p w14:paraId="70D71151" w14:textId="511E5940" w:rsidR="00625A6D" w:rsidRDefault="00625A6D" w:rsidP="00625A6D">
      <w:pPr>
        <w:bidi/>
        <w:rPr>
          <w:rFonts w:ascii="David" w:hAnsi="David" w:cs="David"/>
          <w:rtl/>
        </w:rPr>
      </w:pPr>
      <w:r w:rsidRPr="00625A6D">
        <w:rPr>
          <w:rFonts w:ascii="David" w:hAnsi="David" w:cs="David"/>
          <w:noProof/>
          <w:rtl/>
        </w:rPr>
        <w:drawing>
          <wp:inline distT="0" distB="0" distL="0" distR="0" wp14:anchorId="1452CE8F" wp14:editId="673BC4B9">
            <wp:extent cx="5943600" cy="5943600"/>
            <wp:effectExtent l="0" t="0" r="0" b="0"/>
            <wp:docPr id="110033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38985" name=""/>
                    <pic:cNvPicPr/>
                  </pic:nvPicPr>
                  <pic:blipFill>
                    <a:blip r:embed="rId26"/>
                    <a:stretch>
                      <a:fillRect/>
                    </a:stretch>
                  </pic:blipFill>
                  <pic:spPr>
                    <a:xfrm>
                      <a:off x="0" y="0"/>
                      <a:ext cx="5943600" cy="5943600"/>
                    </a:xfrm>
                    <a:prstGeom prst="rect">
                      <a:avLst/>
                    </a:prstGeom>
                  </pic:spPr>
                </pic:pic>
              </a:graphicData>
            </a:graphic>
          </wp:inline>
        </w:drawing>
      </w:r>
    </w:p>
    <w:p w14:paraId="3E43BDD7" w14:textId="77777777" w:rsidR="00625A6D" w:rsidRPr="00625A6D" w:rsidRDefault="00625A6D" w:rsidP="00625A6D">
      <w:pPr>
        <w:bidi/>
        <w:rPr>
          <w:rFonts w:ascii="David" w:hAnsi="David" w:cs="David"/>
        </w:rPr>
      </w:pPr>
    </w:p>
    <w:p w14:paraId="6C46DA9A" w14:textId="77777777" w:rsidR="00625A6D" w:rsidRDefault="00625A6D">
      <w:pPr>
        <w:rPr>
          <w:rFonts w:ascii="David" w:hAnsi="David" w:cs="David"/>
          <w:b/>
          <w:bCs/>
          <w:rtl/>
        </w:rPr>
      </w:pPr>
      <w:r>
        <w:rPr>
          <w:rFonts w:ascii="David" w:hAnsi="David" w:cs="David"/>
          <w:b/>
          <w:bCs/>
          <w:rtl/>
        </w:rPr>
        <w:br w:type="page"/>
      </w:r>
    </w:p>
    <w:p w14:paraId="3A5AA3CC" w14:textId="7AF6E1F1" w:rsidR="00625A6D" w:rsidRPr="00625A6D" w:rsidRDefault="00625A6D" w:rsidP="00625A6D">
      <w:pPr>
        <w:bidi/>
        <w:spacing w:line="360" w:lineRule="auto"/>
        <w:jc w:val="both"/>
        <w:rPr>
          <w:rFonts w:ascii="David" w:hAnsi="David" w:cs="David"/>
          <w:b/>
          <w:bCs/>
          <w:rtl/>
        </w:rPr>
      </w:pPr>
      <w:r w:rsidRPr="00625A6D">
        <w:rPr>
          <w:rFonts w:ascii="David" w:hAnsi="David" w:cs="David" w:hint="cs"/>
          <w:b/>
          <w:bCs/>
          <w:rtl/>
        </w:rPr>
        <w:lastRenderedPageBreak/>
        <w:t>מהו שוק המט״ח, מהי חשיבותו?</w:t>
      </w:r>
    </w:p>
    <w:p w14:paraId="6A43A686"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 xml:space="preserve">שוק המט"ח (מטבע חוץ) הוא השוק שבו קונים ומוכרים מטבעות שונים, למשל דולרים, אירו, ין </w:t>
      </w:r>
      <w:r w:rsidRPr="00625A6D">
        <w:rPr>
          <w:rFonts w:ascii="David" w:hAnsi="David" w:cs="David" w:hint="cs"/>
          <w:rtl/>
        </w:rPr>
        <w:t>וכו׳</w:t>
      </w:r>
      <w:r w:rsidRPr="00625A6D">
        <w:rPr>
          <w:rFonts w:ascii="David" w:hAnsi="David" w:cs="David"/>
          <w:rtl/>
        </w:rPr>
        <w:t xml:space="preserve">. </w:t>
      </w:r>
    </w:p>
    <w:p w14:paraId="164729C7"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 xml:space="preserve">כל עסקה של החלפת מטבע אחד באחר – אם לצורך יבוא ויצוא של סחורות או להשקעות פיננסיות – מתבצעת בשוק המט"ח. </w:t>
      </w:r>
    </w:p>
    <w:p w14:paraId="0B3E0689"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שער החליפין, כלומר המחיר שבו מטבע אחד מומר לאחר, נקבע ברוב המקרים על ידי כוחות הביקוש וההיצע בעולם</w:t>
      </w:r>
      <w:r w:rsidRPr="00625A6D">
        <w:rPr>
          <w:rFonts w:ascii="David" w:hAnsi="David" w:cs="David" w:hint="cs"/>
          <w:rtl/>
        </w:rPr>
        <w:t xml:space="preserve"> למטבע זה</w:t>
      </w:r>
      <w:r w:rsidRPr="00625A6D">
        <w:rPr>
          <w:rFonts w:ascii="David" w:hAnsi="David" w:cs="David"/>
          <w:rtl/>
        </w:rPr>
        <w:t xml:space="preserve">. </w:t>
      </w:r>
    </w:p>
    <w:p w14:paraId="1CA1DDE3"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 xml:space="preserve">הבנת שוק המט"ח חיונית להבנה כלכלית רחבה, </w:t>
      </w:r>
      <w:r w:rsidRPr="00625A6D">
        <w:rPr>
          <w:rFonts w:ascii="David" w:hAnsi="David" w:cs="David" w:hint="cs"/>
          <w:rtl/>
        </w:rPr>
        <w:t>משום</w:t>
      </w:r>
      <w:r w:rsidRPr="00625A6D">
        <w:rPr>
          <w:rFonts w:ascii="David" w:hAnsi="David" w:cs="David"/>
          <w:rtl/>
        </w:rPr>
        <w:t xml:space="preserve"> ששינויים בשערי החליפין משפיעים ישירות על היכולת של מדינה לייצא או לייבא סחורות, על הרווחיות של עסקים המקומיים בשווקים גלובליים, על תנועות הון בין מדינות שונות ואף על יציבות המחירים (האינפלציה) במשק. </w:t>
      </w:r>
    </w:p>
    <w:p w14:paraId="6EBCB128" w14:textId="42043AA6" w:rsidR="00625A6D" w:rsidRPr="00625A6D" w:rsidRDefault="00625A6D" w:rsidP="00625A6D">
      <w:pPr>
        <w:pStyle w:val="ListParagraph"/>
        <w:numPr>
          <w:ilvl w:val="0"/>
          <w:numId w:val="70"/>
        </w:numPr>
        <w:bidi/>
        <w:spacing w:line="360" w:lineRule="auto"/>
        <w:jc w:val="both"/>
        <w:rPr>
          <w:rFonts w:ascii="David" w:hAnsi="David" w:cs="David"/>
        </w:rPr>
      </w:pPr>
      <w:r w:rsidRPr="00625A6D">
        <w:rPr>
          <w:rFonts w:ascii="David" w:hAnsi="David" w:cs="David"/>
          <w:rtl/>
        </w:rPr>
        <w:t xml:space="preserve">שליטה במושגים הבסיסיים בשוק המט"ח מאפשרת להעריך בצורה טובה יותר את השלכותיה של מדיניות מוניטרית ופיסקלית, להבין התפתחויות בכלכלה העולמית, </w:t>
      </w:r>
      <w:r w:rsidRPr="00625A6D">
        <w:rPr>
          <w:rFonts w:ascii="David" w:hAnsi="David" w:cs="David" w:hint="cs"/>
          <w:rtl/>
        </w:rPr>
        <w:t>ולהעריך</w:t>
      </w:r>
      <w:r w:rsidRPr="00625A6D">
        <w:rPr>
          <w:rFonts w:ascii="David" w:hAnsi="David" w:cs="David"/>
          <w:rtl/>
        </w:rPr>
        <w:t xml:space="preserve"> כיצד גורמים בינלאומיים (כגון עלייה בריבית במדינה זרה או שינוי בהשקעות הזרות) ישפיעו על המשק המקומי</w:t>
      </w:r>
      <w:r w:rsidRPr="00625A6D">
        <w:rPr>
          <w:rFonts w:ascii="David" w:hAnsi="David" w:cs="David"/>
        </w:rPr>
        <w:t>.</w:t>
      </w:r>
    </w:p>
    <w:p w14:paraId="7C7841FA" w14:textId="77777777" w:rsidR="00625A6D" w:rsidRDefault="00625A6D" w:rsidP="00625A6D">
      <w:pPr>
        <w:bidi/>
        <w:spacing w:line="360" w:lineRule="auto"/>
        <w:jc w:val="both"/>
        <w:rPr>
          <w:rFonts w:ascii="David" w:hAnsi="David" w:cs="David"/>
          <w:rtl/>
        </w:rPr>
      </w:pPr>
    </w:p>
    <w:p w14:paraId="654FB470" w14:textId="1EE5A69C" w:rsidR="00625A6D" w:rsidRPr="00625A6D" w:rsidRDefault="00625A6D" w:rsidP="00625A6D">
      <w:pPr>
        <w:bidi/>
        <w:spacing w:line="360" w:lineRule="auto"/>
        <w:jc w:val="both"/>
        <w:rPr>
          <w:rFonts w:ascii="David" w:hAnsi="David" w:cs="David"/>
          <w:b/>
          <w:bCs/>
          <w:rtl/>
        </w:rPr>
      </w:pPr>
      <w:r w:rsidRPr="00625A6D">
        <w:rPr>
          <w:rFonts w:ascii="David" w:hAnsi="David" w:cs="David" w:hint="cs"/>
          <w:b/>
          <w:bCs/>
          <w:rtl/>
        </w:rPr>
        <w:t xml:space="preserve">״לא הבנתי שי </w:t>
      </w:r>
      <w:r w:rsidRPr="00625A6D">
        <w:rPr>
          <w:rFonts w:ascii="David" w:hAnsi="David" w:cs="David"/>
          <w:b/>
          <w:bCs/>
          <w:rtl/>
        </w:rPr>
        <w:t>–</w:t>
      </w:r>
      <w:r w:rsidRPr="00625A6D">
        <w:rPr>
          <w:rFonts w:ascii="David" w:hAnsi="David" w:cs="David" w:hint="cs"/>
          <w:b/>
          <w:bCs/>
          <w:rtl/>
        </w:rPr>
        <w:t xml:space="preserve"> אפשר שוב?״</w:t>
      </w:r>
    </w:p>
    <w:p w14:paraId="445C0906" w14:textId="5ABF6AF3" w:rsidR="00625A6D" w:rsidRDefault="00625A6D" w:rsidP="00625A6D">
      <w:pPr>
        <w:bidi/>
        <w:spacing w:line="360" w:lineRule="auto"/>
        <w:jc w:val="both"/>
        <w:rPr>
          <w:rFonts w:ascii="David" w:hAnsi="David" w:cs="David"/>
          <w:rtl/>
        </w:rPr>
      </w:pPr>
      <w:r w:rsidRPr="00625A6D">
        <w:rPr>
          <w:rFonts w:ascii="David" w:hAnsi="David" w:cs="David"/>
          <w:rtl/>
        </w:rPr>
        <w:t xml:space="preserve">שוק המט"ח הוא כמו מסיבת </w:t>
      </w:r>
      <w:r>
        <w:rPr>
          <w:rFonts w:ascii="David" w:hAnsi="David" w:cs="David" w:hint="cs"/>
          <w:rtl/>
        </w:rPr>
        <w:t>נקניקיות</w:t>
      </w:r>
      <w:r w:rsidRPr="00625A6D">
        <w:rPr>
          <w:rFonts w:ascii="David" w:hAnsi="David" w:cs="David"/>
          <w:rtl/>
        </w:rPr>
        <w:t xml:space="preserve"> בינלאומית: לכל </w:t>
      </w:r>
      <w:r>
        <w:rPr>
          <w:rFonts w:ascii="David" w:hAnsi="David" w:cs="David" w:hint="cs"/>
          <w:rtl/>
        </w:rPr>
        <w:t>נקניק</w:t>
      </w:r>
      <w:r w:rsidRPr="00625A6D">
        <w:rPr>
          <w:rFonts w:ascii="David" w:hAnsi="David" w:cs="David"/>
          <w:rtl/>
        </w:rPr>
        <w:t xml:space="preserve"> יש את הריקוד שלו, וכל </w:t>
      </w:r>
      <w:r>
        <w:rPr>
          <w:rFonts w:ascii="David" w:hAnsi="David" w:cs="David" w:hint="cs"/>
          <w:rtl/>
        </w:rPr>
        <w:t>שינוי במקצב של אחת מהנקניקיות</w:t>
      </w:r>
      <w:r w:rsidRPr="00625A6D">
        <w:rPr>
          <w:rFonts w:ascii="David" w:hAnsi="David" w:cs="David"/>
          <w:rtl/>
        </w:rPr>
        <w:t xml:space="preserve"> משנה לגמרי את הקצב של הכלכלה כולה</w:t>
      </w:r>
      <w:r w:rsidRPr="00625A6D">
        <w:rPr>
          <w:rFonts w:ascii="David" w:hAnsi="David" w:cs="David"/>
        </w:rPr>
        <w:t>.</w:t>
      </w:r>
    </w:p>
    <w:p w14:paraId="74CED0BB" w14:textId="60A3BCB8" w:rsidR="00625A6D" w:rsidRPr="00625A6D" w:rsidRDefault="00625A6D" w:rsidP="00625A6D">
      <w:pPr>
        <w:bidi/>
        <w:spacing w:line="360" w:lineRule="auto"/>
        <w:jc w:val="center"/>
        <w:rPr>
          <w:rFonts w:ascii="David" w:hAnsi="David" w:cs="David"/>
          <w:rtl/>
          <w:lang w:val="en-US"/>
        </w:rPr>
      </w:pPr>
      <w:r w:rsidRPr="00625A6D">
        <w:rPr>
          <w:rFonts w:ascii="David" w:hAnsi="David" w:cs="David"/>
          <w:noProof/>
          <w:rtl/>
          <w:lang w:val="en-US"/>
        </w:rPr>
        <w:drawing>
          <wp:inline distT="0" distB="0" distL="0" distR="0" wp14:anchorId="048BC546" wp14:editId="4BAD2AA0">
            <wp:extent cx="2387600" cy="2387600"/>
            <wp:effectExtent l="0" t="0" r="0" b="0"/>
            <wp:docPr id="18869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8512" name=""/>
                    <pic:cNvPicPr/>
                  </pic:nvPicPr>
                  <pic:blipFill>
                    <a:blip r:embed="rId27"/>
                    <a:stretch>
                      <a:fillRect/>
                    </a:stretch>
                  </pic:blipFill>
                  <pic:spPr>
                    <a:xfrm>
                      <a:off x="0" y="0"/>
                      <a:ext cx="2394877" cy="2394877"/>
                    </a:xfrm>
                    <a:prstGeom prst="rect">
                      <a:avLst/>
                    </a:prstGeom>
                  </pic:spPr>
                </pic:pic>
              </a:graphicData>
            </a:graphic>
          </wp:inline>
        </w:drawing>
      </w:r>
    </w:p>
    <w:p w14:paraId="6FF2CA07" w14:textId="77777777" w:rsidR="00625A6D" w:rsidRPr="00625A6D" w:rsidRDefault="00625A6D" w:rsidP="00625A6D">
      <w:pPr>
        <w:bidi/>
        <w:spacing w:line="360" w:lineRule="auto"/>
        <w:jc w:val="both"/>
        <w:rPr>
          <w:rFonts w:ascii="David" w:hAnsi="David" w:cs="David"/>
          <w:rtl/>
        </w:rPr>
      </w:pPr>
    </w:p>
    <w:p w14:paraId="26A4057D" w14:textId="77777777" w:rsidR="00625A6D" w:rsidRDefault="00625A6D">
      <w:pPr>
        <w:rPr>
          <w:rFonts w:ascii="David" w:hAnsi="David" w:cs="David"/>
          <w:b/>
          <w:bCs/>
          <w:rtl/>
        </w:rPr>
      </w:pPr>
      <w:r>
        <w:rPr>
          <w:rFonts w:ascii="David" w:hAnsi="David" w:cs="David"/>
          <w:b/>
          <w:bCs/>
          <w:rtl/>
        </w:rPr>
        <w:br w:type="page"/>
      </w:r>
    </w:p>
    <w:p w14:paraId="44AA9254" w14:textId="4E657E1D" w:rsidR="00625A6D" w:rsidRPr="00625A6D" w:rsidRDefault="00625A6D" w:rsidP="00625A6D">
      <w:pPr>
        <w:bidi/>
        <w:spacing w:line="360" w:lineRule="auto"/>
        <w:jc w:val="both"/>
        <w:rPr>
          <w:rFonts w:ascii="David" w:hAnsi="David" w:cs="David"/>
          <w:b/>
          <w:bCs/>
          <w:rtl/>
        </w:rPr>
      </w:pPr>
      <w:r w:rsidRPr="00625A6D">
        <w:rPr>
          <w:rFonts w:ascii="David" w:hAnsi="David" w:cs="David" w:hint="cs"/>
          <w:b/>
          <w:bCs/>
          <w:rtl/>
        </w:rPr>
        <w:lastRenderedPageBreak/>
        <w:t xml:space="preserve">מושג מרכזי מקדים </w:t>
      </w:r>
      <w:r w:rsidRPr="00625A6D">
        <w:rPr>
          <w:rFonts w:ascii="David" w:hAnsi="David" w:cs="David"/>
          <w:b/>
          <w:bCs/>
          <w:rtl/>
        </w:rPr>
        <w:t>–</w:t>
      </w:r>
      <w:r w:rsidRPr="00625A6D">
        <w:rPr>
          <w:rFonts w:ascii="David" w:hAnsi="David" w:cs="David" w:hint="cs"/>
          <w:b/>
          <w:bCs/>
          <w:rtl/>
        </w:rPr>
        <w:t xml:space="preserve"> מאזן התשלומים</w:t>
      </w:r>
    </w:p>
    <w:p w14:paraId="5FE52FEE" w14:textId="783A91FA" w:rsidR="00625A6D" w:rsidRPr="00625A6D" w:rsidRDefault="00625A6D" w:rsidP="00625A6D">
      <w:pPr>
        <w:pStyle w:val="ListParagraph"/>
        <w:numPr>
          <w:ilvl w:val="0"/>
          <w:numId w:val="71"/>
        </w:numPr>
        <w:bidi/>
        <w:spacing w:line="360" w:lineRule="auto"/>
        <w:jc w:val="both"/>
        <w:rPr>
          <w:rFonts w:ascii="David" w:hAnsi="David" w:cs="David"/>
          <w:rtl/>
        </w:rPr>
      </w:pPr>
      <w:r w:rsidRPr="00625A6D">
        <w:rPr>
          <w:rFonts w:ascii="David" w:hAnsi="David" w:cs="David"/>
          <w:rtl/>
        </w:rPr>
        <w:t>עוד לפני שנצלול לעומקו של שוק המט"ח, כדאי להבין את התמונה הגדולה שבה הוא פועל</w:t>
      </w:r>
      <w:r>
        <w:rPr>
          <w:rFonts w:ascii="David" w:hAnsi="David" w:cs="David" w:hint="cs"/>
          <w:rtl/>
        </w:rPr>
        <w:t>:</w:t>
      </w:r>
      <w:r w:rsidRPr="00625A6D">
        <w:rPr>
          <w:rFonts w:ascii="David" w:hAnsi="David" w:cs="David"/>
        </w:rPr>
        <w:t xml:space="preserve"> </w:t>
      </w:r>
      <w:r w:rsidRPr="00625A6D">
        <w:rPr>
          <w:rFonts w:ascii="David" w:hAnsi="David" w:cs="David"/>
          <w:b/>
          <w:bCs/>
          <w:rtl/>
        </w:rPr>
        <w:t>מאזן התשלומי</w:t>
      </w:r>
      <w:r w:rsidRPr="00625A6D">
        <w:rPr>
          <w:rFonts w:ascii="David" w:hAnsi="David" w:cs="David" w:hint="cs"/>
          <w:b/>
          <w:bCs/>
          <w:rtl/>
        </w:rPr>
        <w:t>ם.</w:t>
      </w:r>
      <w:r w:rsidRPr="00625A6D">
        <w:rPr>
          <w:rFonts w:ascii="David" w:hAnsi="David" w:cs="David"/>
        </w:rPr>
        <w:t xml:space="preserve"> </w:t>
      </w:r>
      <w:r w:rsidRPr="00625A6D">
        <w:rPr>
          <w:rFonts w:ascii="David" w:hAnsi="David" w:cs="David"/>
          <w:rtl/>
        </w:rPr>
        <w:t xml:space="preserve">מאזן זה מתעד את כל העסקאות הכלכליות של המשק עם העולם – החל מיצוא ויבוא של סחורות ושירותים ועד להשקעות של זרים בישראל ולהשקעות של מקומיים בחו"ל. </w:t>
      </w:r>
    </w:p>
    <w:p w14:paraId="3FB2EE1C" w14:textId="77777777" w:rsidR="00625A6D" w:rsidRPr="00625A6D" w:rsidRDefault="00625A6D" w:rsidP="00625A6D">
      <w:pPr>
        <w:pStyle w:val="ListParagraph"/>
        <w:numPr>
          <w:ilvl w:val="0"/>
          <w:numId w:val="71"/>
        </w:numPr>
        <w:bidi/>
        <w:spacing w:line="360" w:lineRule="auto"/>
        <w:jc w:val="both"/>
        <w:rPr>
          <w:rFonts w:ascii="David" w:hAnsi="David" w:cs="David"/>
          <w:rtl/>
        </w:rPr>
      </w:pPr>
      <w:r w:rsidRPr="00625A6D">
        <w:rPr>
          <w:rFonts w:ascii="David" w:hAnsi="David" w:cs="David"/>
          <w:rtl/>
        </w:rPr>
        <w:t xml:space="preserve">בכך הוא מציג מאיפה בדיוק מגיע המט"ח (למשל דרך יצוא או השקעות זרות) ולאן הוא יוצא (למשל דרך יבוא או השקעות בחו"ל). </w:t>
      </w:r>
    </w:p>
    <w:p w14:paraId="7BE99E1A" w14:textId="766C9C3E" w:rsidR="00625A6D" w:rsidRPr="00625A6D" w:rsidRDefault="00625A6D" w:rsidP="00625A6D">
      <w:pPr>
        <w:pStyle w:val="ListParagraph"/>
        <w:numPr>
          <w:ilvl w:val="0"/>
          <w:numId w:val="71"/>
        </w:numPr>
        <w:bidi/>
        <w:spacing w:line="360" w:lineRule="auto"/>
        <w:jc w:val="both"/>
        <w:rPr>
          <w:rFonts w:ascii="David" w:hAnsi="David" w:cs="David"/>
        </w:rPr>
      </w:pPr>
      <w:r w:rsidRPr="00625A6D">
        <w:rPr>
          <w:rFonts w:ascii="David" w:hAnsi="David" w:cs="David"/>
          <w:rtl/>
        </w:rPr>
        <w:t>ללא הבנת מאזן התשלומים, קשה להסביר או לחזות את ההתפתחויות בשער החליפין ואת הדינמיקה בשוק המט"ח, כיוון שמאזן התשלומים משקף את מכלול הכוחות הכלכליים המשפיעים בפועל על הביקוש וההיצע למט"ח</w:t>
      </w:r>
      <w:r w:rsidRPr="00625A6D">
        <w:rPr>
          <w:rFonts w:ascii="David" w:hAnsi="David" w:cs="David"/>
        </w:rPr>
        <w:t>.</w:t>
      </w:r>
    </w:p>
    <w:p w14:paraId="58ED60C7" w14:textId="77777777" w:rsidR="00625A6D" w:rsidRPr="00625A6D" w:rsidRDefault="00625A6D" w:rsidP="00625A6D">
      <w:pPr>
        <w:pStyle w:val="ListParagraph"/>
        <w:numPr>
          <w:ilvl w:val="0"/>
          <w:numId w:val="71"/>
        </w:numPr>
        <w:bidi/>
        <w:spacing w:line="360" w:lineRule="auto"/>
        <w:jc w:val="both"/>
        <w:rPr>
          <w:rFonts w:ascii="David" w:hAnsi="David" w:cs="David"/>
        </w:rPr>
      </w:pPr>
      <w:r w:rsidRPr="00625A6D">
        <w:rPr>
          <w:rFonts w:ascii="David" w:hAnsi="David" w:cs="David"/>
          <w:b/>
          <w:bCs/>
          <w:rtl/>
          <w:lang w:val="en-US"/>
        </w:rPr>
        <w:t>מאזן התשלומים</w:t>
      </w:r>
      <w:r w:rsidRPr="00625A6D">
        <w:rPr>
          <w:rFonts w:ascii="David" w:hAnsi="David" w:cs="David"/>
          <w:rtl/>
          <w:lang w:val="en-US"/>
        </w:rPr>
        <w:t xml:space="preserve"> של מדינה הוא רישום סדור של כל העסקאות הכלכליות המתבצעות בין המשק המקומי לבין שאר העולם בפרק זמן נתון (לרוב שנה). המאזן מורכב משני חשבונות עיקריים</w:t>
      </w:r>
      <w:r w:rsidRPr="00625A6D">
        <w:rPr>
          <w:rFonts w:ascii="David" w:hAnsi="David" w:cs="David"/>
        </w:rPr>
        <w:t>:</w:t>
      </w:r>
    </w:p>
    <w:p w14:paraId="25A6876A" w14:textId="5BA358EC" w:rsidR="00625A6D" w:rsidRPr="00625A6D" w:rsidRDefault="00625A6D" w:rsidP="00625A6D">
      <w:pPr>
        <w:numPr>
          <w:ilvl w:val="0"/>
          <w:numId w:val="54"/>
        </w:numPr>
        <w:bidi/>
        <w:spacing w:line="360" w:lineRule="auto"/>
        <w:jc w:val="both"/>
        <w:rPr>
          <w:rFonts w:ascii="David" w:hAnsi="David" w:cs="David"/>
        </w:rPr>
      </w:pPr>
      <w:r w:rsidRPr="00625A6D">
        <w:rPr>
          <w:rFonts w:ascii="David" w:hAnsi="David" w:cs="David"/>
          <w:b/>
          <w:bCs/>
          <w:rtl/>
          <w:lang w:val="en-US"/>
        </w:rPr>
        <w:t>החשבון השוטף</w:t>
      </w:r>
      <w:r>
        <w:rPr>
          <w:rFonts w:ascii="David" w:hAnsi="David" w:cs="David" w:hint="cs"/>
          <w:b/>
          <w:bCs/>
          <w:rtl/>
        </w:rPr>
        <w:t xml:space="preserve"> </w:t>
      </w:r>
    </w:p>
    <w:p w14:paraId="00A5AE2D" w14:textId="7E598100"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 xml:space="preserve">כולל את </w:t>
      </w:r>
      <w:r w:rsidR="007D7A4E">
        <w:rPr>
          <w:rFonts w:ascii="David" w:hAnsi="David" w:cs="David" w:hint="cs"/>
          <w:rtl/>
          <w:lang w:val="en-US"/>
        </w:rPr>
        <w:t xml:space="preserve">השווי הכספי (בדולרים) </w:t>
      </w:r>
      <w:r w:rsidRPr="00625A6D">
        <w:rPr>
          <w:rFonts w:ascii="David" w:hAnsi="David" w:cs="David"/>
          <w:rtl/>
          <w:lang w:val="en-US"/>
        </w:rPr>
        <w:t>היצוא והיבוא של סחורות ושירותים (למשל: ייצוא כלי רכב, יבוא מוצרים אלקטרוניים, ייצוא שירותי הייטק</w:t>
      </w:r>
      <w:r>
        <w:rPr>
          <w:rFonts w:ascii="David" w:hAnsi="David" w:cs="David" w:hint="cs"/>
          <w:rtl/>
        </w:rPr>
        <w:t>).</w:t>
      </w:r>
    </w:p>
    <w:p w14:paraId="6F179E74" w14:textId="04559B27"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גם תשלומי ריבית, דיבידנדים והעברות חד-צדדיות (כגון סיוע חוץ או תרומות</w:t>
      </w:r>
      <w:r>
        <w:rPr>
          <w:rFonts w:ascii="David" w:hAnsi="David" w:cs="David" w:hint="cs"/>
          <w:rtl/>
        </w:rPr>
        <w:t xml:space="preserve">). בכך נתמקד פחות. </w:t>
      </w:r>
    </w:p>
    <w:p w14:paraId="7826CB7D" w14:textId="522CDD71" w:rsidR="00625A6D" w:rsidRPr="00625A6D" w:rsidRDefault="00625A6D" w:rsidP="00625A6D">
      <w:pPr>
        <w:numPr>
          <w:ilvl w:val="0"/>
          <w:numId w:val="54"/>
        </w:numPr>
        <w:bidi/>
        <w:spacing w:line="360" w:lineRule="auto"/>
        <w:jc w:val="both"/>
        <w:rPr>
          <w:rFonts w:ascii="David" w:hAnsi="David" w:cs="David"/>
        </w:rPr>
      </w:pPr>
      <w:r w:rsidRPr="00625A6D">
        <w:rPr>
          <w:rFonts w:ascii="David" w:hAnsi="David" w:cs="David"/>
          <w:b/>
          <w:bCs/>
          <w:rtl/>
          <w:lang w:val="en-US"/>
        </w:rPr>
        <w:t>חשבון ההון והפיננסים</w:t>
      </w:r>
    </w:p>
    <w:p w14:paraId="03596FAD" w14:textId="22276C2C"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השקעות זרות במשק (לדוגמה: חברה זרה רוכשת מניות או נכסים ריאליים בישראל</w:t>
      </w:r>
      <w:r>
        <w:rPr>
          <w:rFonts w:ascii="David" w:hAnsi="David" w:cs="David" w:hint="cs"/>
          <w:rtl/>
        </w:rPr>
        <w:t>).</w:t>
      </w:r>
    </w:p>
    <w:p w14:paraId="11B8BA4E" w14:textId="77777777" w:rsid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השקעות של ישראלים בחו"ל (למשל: משקיע ישראלי רוכש אג"ח או מניות בחו"ל</w:t>
      </w:r>
      <w:r>
        <w:rPr>
          <w:rFonts w:ascii="David" w:hAnsi="David" w:cs="David" w:hint="cs"/>
          <w:rtl/>
        </w:rPr>
        <w:t>).</w:t>
      </w:r>
    </w:p>
    <w:p w14:paraId="2E9936FB" w14:textId="651C821F"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הלוואות ושאר תנועות פיננסיות של מוסדות, בנקים וגופים פיננסיים בישראל מול העולם</w:t>
      </w:r>
      <w:r w:rsidRPr="00625A6D">
        <w:rPr>
          <w:rFonts w:ascii="David" w:hAnsi="David" w:cs="David"/>
        </w:rPr>
        <w:t>.</w:t>
      </w:r>
    </w:p>
    <w:p w14:paraId="2152B28A" w14:textId="77777777" w:rsidR="00625A6D" w:rsidRDefault="00625A6D" w:rsidP="00625A6D">
      <w:pPr>
        <w:bidi/>
        <w:spacing w:line="360" w:lineRule="auto"/>
        <w:jc w:val="both"/>
        <w:rPr>
          <w:rFonts w:ascii="David" w:hAnsi="David" w:cs="David"/>
          <w:b/>
          <w:bCs/>
          <w:rtl/>
        </w:rPr>
      </w:pPr>
    </w:p>
    <w:p w14:paraId="047298D1" w14:textId="37270550" w:rsidR="00625A6D" w:rsidRDefault="00625A6D" w:rsidP="00625A6D">
      <w:pPr>
        <w:bidi/>
        <w:spacing w:line="360" w:lineRule="auto"/>
        <w:jc w:val="both"/>
        <w:rPr>
          <w:rFonts w:ascii="David" w:hAnsi="David" w:cs="David"/>
          <w:b/>
          <w:bCs/>
          <w:rtl/>
        </w:rPr>
      </w:pPr>
      <w:r>
        <w:rPr>
          <w:rFonts w:ascii="David" w:hAnsi="David" w:cs="David" w:hint="cs"/>
          <w:b/>
          <w:bCs/>
          <w:rtl/>
        </w:rPr>
        <w:t xml:space="preserve">הצגה פשטנית בטבלה (בכל זאת חשבונאים) </w:t>
      </w:r>
      <w:r>
        <w:rPr>
          <w:rFonts w:ascii="David" w:hAnsi="David" w:cs="David"/>
          <w:b/>
          <w:bCs/>
          <w:rtl/>
        </w:rPr>
        <w:t>–</w:t>
      </w:r>
      <w:r>
        <w:rPr>
          <w:rFonts w:ascii="David" w:hAnsi="David" w:cs="David" w:hint="cs"/>
          <w:b/>
          <w:bCs/>
          <w:rtl/>
        </w:rPr>
        <w:t xml:space="preserve"> מאזן התשלומים:</w:t>
      </w:r>
    </w:p>
    <w:p w14:paraId="72681033" w14:textId="19CE071B" w:rsidR="00625A6D" w:rsidRPr="00625A6D" w:rsidRDefault="00625A6D" w:rsidP="00625A6D">
      <w:pPr>
        <w:bidi/>
        <w:spacing w:line="360" w:lineRule="auto"/>
        <w:jc w:val="both"/>
        <w:rPr>
          <w:rFonts w:ascii="David" w:hAnsi="David" w:cs="David"/>
        </w:rPr>
      </w:pPr>
      <w:r w:rsidRPr="00625A6D">
        <w:rPr>
          <w:rFonts w:ascii="David" w:hAnsi="David" w:cs="David"/>
          <w:rtl/>
          <w:lang w:val="en-US"/>
        </w:rPr>
        <w:t xml:space="preserve">כדי להבין את מאזן התשלומים, נציג טבלה בסיסית (פשטנית) שתסייע להבחין בין תנועות מט"ח </w:t>
      </w:r>
      <w:r w:rsidRPr="00625A6D">
        <w:rPr>
          <w:rFonts w:ascii="David" w:hAnsi="David" w:cs="David"/>
          <w:b/>
          <w:bCs/>
          <w:rtl/>
          <w:lang w:val="en-US"/>
        </w:rPr>
        <w:t>נכנסות</w:t>
      </w:r>
      <w:r w:rsidRPr="00625A6D">
        <w:rPr>
          <w:rFonts w:ascii="David" w:hAnsi="David" w:cs="David"/>
          <w:rtl/>
          <w:lang w:val="en-US"/>
        </w:rPr>
        <w:t xml:space="preserve"> למשק ובין תנועות מט"ח </w:t>
      </w:r>
      <w:r w:rsidRPr="00625A6D">
        <w:rPr>
          <w:rFonts w:ascii="David" w:hAnsi="David" w:cs="David"/>
          <w:b/>
          <w:bCs/>
          <w:rtl/>
          <w:lang w:val="en-US"/>
        </w:rPr>
        <w:t>יוצאות</w:t>
      </w:r>
      <w:r w:rsidRPr="00625A6D">
        <w:rPr>
          <w:rFonts w:ascii="David" w:hAnsi="David" w:cs="David"/>
          <w:rtl/>
          <w:lang w:val="en-US"/>
        </w:rPr>
        <w:t xml:space="preserve"> מהמשק</w:t>
      </w:r>
      <w:r>
        <w:rPr>
          <w:rFonts w:ascii="David" w:hAnsi="David" w:cs="David" w:hint="cs"/>
          <w:rtl/>
        </w:rPr>
        <w:t xml:space="preserve"> (מבחינת הסוגים הבסיסיים של התנועות המחייבות):</w:t>
      </w:r>
    </w:p>
    <w:tbl>
      <w:tblPr>
        <w:tblStyle w:val="TableGrid"/>
        <w:tblW w:w="0" w:type="auto"/>
        <w:tblInd w:w="2573" w:type="dxa"/>
        <w:tblLook w:val="04A0" w:firstRow="1" w:lastRow="0" w:firstColumn="1" w:lastColumn="0" w:noHBand="0" w:noVBand="1"/>
      </w:tblPr>
      <w:tblGrid>
        <w:gridCol w:w="2368"/>
        <w:gridCol w:w="2773"/>
      </w:tblGrid>
      <w:tr w:rsidR="00625A6D" w:rsidRPr="00625A6D" w14:paraId="5CC4B089" w14:textId="77777777" w:rsidTr="00625A6D">
        <w:tc>
          <w:tcPr>
            <w:tcW w:w="0" w:type="auto"/>
            <w:hideMark/>
          </w:tcPr>
          <w:p w14:paraId="1D427362" w14:textId="77777777" w:rsidR="00625A6D" w:rsidRPr="00625A6D" w:rsidRDefault="00625A6D" w:rsidP="00625A6D">
            <w:pPr>
              <w:bidi/>
              <w:spacing w:line="360" w:lineRule="auto"/>
              <w:jc w:val="center"/>
              <w:rPr>
                <w:rFonts w:ascii="David" w:hAnsi="David" w:cs="David"/>
                <w:b/>
                <w:bCs/>
              </w:rPr>
            </w:pPr>
            <w:r w:rsidRPr="00625A6D">
              <w:rPr>
                <w:rFonts w:ascii="David" w:hAnsi="David" w:cs="David"/>
                <w:b/>
                <w:bCs/>
                <w:rtl/>
                <w:lang w:val="en-US"/>
              </w:rPr>
              <w:t>תנועות מט"ח נכנסות</w:t>
            </w:r>
          </w:p>
        </w:tc>
        <w:tc>
          <w:tcPr>
            <w:tcW w:w="0" w:type="auto"/>
            <w:hideMark/>
          </w:tcPr>
          <w:p w14:paraId="19513E03" w14:textId="77777777" w:rsidR="00625A6D" w:rsidRPr="00625A6D" w:rsidRDefault="00625A6D" w:rsidP="00625A6D">
            <w:pPr>
              <w:bidi/>
              <w:spacing w:line="360" w:lineRule="auto"/>
              <w:jc w:val="center"/>
              <w:rPr>
                <w:rFonts w:ascii="David" w:hAnsi="David" w:cs="David"/>
                <w:b/>
                <w:bCs/>
              </w:rPr>
            </w:pPr>
            <w:r w:rsidRPr="00625A6D">
              <w:rPr>
                <w:rFonts w:ascii="David" w:hAnsi="David" w:cs="David"/>
                <w:b/>
                <w:bCs/>
                <w:rtl/>
                <w:lang w:val="en-US"/>
              </w:rPr>
              <w:t>תנועות מט"ח יוצאות</w:t>
            </w:r>
          </w:p>
        </w:tc>
      </w:tr>
      <w:tr w:rsidR="00625A6D" w:rsidRPr="00625A6D" w14:paraId="03257D2F" w14:textId="77777777" w:rsidTr="00625A6D">
        <w:tc>
          <w:tcPr>
            <w:tcW w:w="0" w:type="auto"/>
            <w:hideMark/>
          </w:tcPr>
          <w:p w14:paraId="00B5617F" w14:textId="24EFC99D"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יצוא</w:t>
            </w:r>
            <w:r w:rsidRPr="00625A6D">
              <w:rPr>
                <w:rFonts w:ascii="David" w:hAnsi="David" w:cs="David"/>
                <w:rtl/>
                <w:lang w:val="en-US"/>
              </w:rPr>
              <w:t xml:space="preserve"> סחורות ושירותים</w:t>
            </w:r>
          </w:p>
        </w:tc>
        <w:tc>
          <w:tcPr>
            <w:tcW w:w="0" w:type="auto"/>
            <w:hideMark/>
          </w:tcPr>
          <w:p w14:paraId="496A03ED" w14:textId="386E308D"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יבוא</w:t>
            </w:r>
            <w:r w:rsidRPr="00625A6D">
              <w:rPr>
                <w:rFonts w:ascii="David" w:hAnsi="David" w:cs="David"/>
                <w:rtl/>
                <w:lang w:val="en-US"/>
              </w:rPr>
              <w:t xml:space="preserve"> סחורות ושירותים</w:t>
            </w:r>
          </w:p>
        </w:tc>
      </w:tr>
      <w:tr w:rsidR="00625A6D" w:rsidRPr="00625A6D" w14:paraId="1DF3DADE" w14:textId="77777777" w:rsidTr="00625A6D">
        <w:tc>
          <w:tcPr>
            <w:tcW w:w="0" w:type="auto"/>
            <w:hideMark/>
          </w:tcPr>
          <w:p w14:paraId="50402A19" w14:textId="1E164E0D"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השקעות זרות בישראל</w:t>
            </w:r>
          </w:p>
        </w:tc>
        <w:tc>
          <w:tcPr>
            <w:tcW w:w="0" w:type="auto"/>
            <w:hideMark/>
          </w:tcPr>
          <w:p w14:paraId="489BD980" w14:textId="76495195"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השקעות של ישראלים בחו"ל</w:t>
            </w:r>
          </w:p>
        </w:tc>
      </w:tr>
      <w:tr w:rsidR="00625A6D" w:rsidRPr="00625A6D" w14:paraId="06BB2F9D" w14:textId="77777777" w:rsidTr="00625A6D">
        <w:tc>
          <w:tcPr>
            <w:tcW w:w="0" w:type="auto"/>
            <w:hideMark/>
          </w:tcPr>
          <w:p w14:paraId="2F20488C" w14:textId="58BCFD2C"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הלוואות נכנסות לישראל</w:t>
            </w:r>
          </w:p>
        </w:tc>
        <w:tc>
          <w:tcPr>
            <w:tcW w:w="0" w:type="auto"/>
            <w:hideMark/>
          </w:tcPr>
          <w:p w14:paraId="048BEACB" w14:textId="75CBC274"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הלוואות של ישראלים לחו"ל</w:t>
            </w:r>
          </w:p>
        </w:tc>
      </w:tr>
    </w:tbl>
    <w:p w14:paraId="2320B28A" w14:textId="77777777" w:rsidR="00625A6D" w:rsidRDefault="00625A6D" w:rsidP="00625A6D">
      <w:pPr>
        <w:bidi/>
        <w:rPr>
          <w:rFonts w:ascii="David" w:hAnsi="David" w:cs="David"/>
          <w:b/>
          <w:bCs/>
          <w:rtl/>
          <w:lang w:val="en-US"/>
        </w:rPr>
      </w:pPr>
    </w:p>
    <w:p w14:paraId="2C8835E6" w14:textId="77777777" w:rsidR="007441BA" w:rsidRDefault="007441BA">
      <w:pPr>
        <w:rPr>
          <w:rFonts w:ascii="David" w:hAnsi="David" w:cs="David"/>
          <w:b/>
          <w:bCs/>
          <w:rtl/>
          <w:lang w:val="en-US"/>
        </w:rPr>
      </w:pPr>
      <w:r>
        <w:rPr>
          <w:rFonts w:ascii="David" w:hAnsi="David" w:cs="David"/>
          <w:b/>
          <w:bCs/>
          <w:rtl/>
          <w:lang w:val="en-US"/>
        </w:rPr>
        <w:br w:type="page"/>
      </w:r>
    </w:p>
    <w:p w14:paraId="440D2529" w14:textId="40B64BD6" w:rsidR="007441BA" w:rsidRPr="007441BA" w:rsidRDefault="007441BA" w:rsidP="007441BA">
      <w:pPr>
        <w:bidi/>
        <w:spacing w:line="360" w:lineRule="auto"/>
        <w:jc w:val="both"/>
        <w:rPr>
          <w:rFonts w:ascii="David" w:hAnsi="David" w:cs="David"/>
          <w:b/>
          <w:bCs/>
          <w:rtl/>
          <w:lang w:val="en-US"/>
        </w:rPr>
      </w:pPr>
      <w:r w:rsidRPr="007441BA">
        <w:rPr>
          <w:rFonts w:ascii="David" w:hAnsi="David" w:cs="David" w:hint="cs"/>
          <w:b/>
          <w:bCs/>
          <w:rtl/>
          <w:lang w:val="en-US"/>
        </w:rPr>
        <w:lastRenderedPageBreak/>
        <w:t>ולמה זה חשוב, שוב?</w:t>
      </w:r>
    </w:p>
    <w:p w14:paraId="23EEBFB4" w14:textId="77777777" w:rsidR="007D7A4E" w:rsidRDefault="007441BA" w:rsidP="007441BA">
      <w:pPr>
        <w:bidi/>
        <w:spacing w:line="360" w:lineRule="auto"/>
        <w:jc w:val="both"/>
        <w:rPr>
          <w:rFonts w:ascii="David" w:hAnsi="David" w:cs="David"/>
          <w:rtl/>
          <w:lang w:val="en-US"/>
        </w:rPr>
      </w:pPr>
      <w:r w:rsidRPr="007441BA">
        <w:rPr>
          <w:rFonts w:ascii="David" w:hAnsi="David" w:cs="David"/>
          <w:rtl/>
          <w:lang w:val="en-US"/>
        </w:rPr>
        <w:t xml:space="preserve">כל אחד מרכיבי מאזן התשלומים – בין אם מדובר </w:t>
      </w:r>
      <w:r w:rsidRPr="007441BA">
        <w:rPr>
          <w:rFonts w:ascii="David" w:hAnsi="David" w:cs="David"/>
          <w:highlight w:val="yellow"/>
          <w:rtl/>
          <w:lang w:val="en-US"/>
        </w:rPr>
        <w:t>בייצוא וייבוא של סחורות ושירותים</w:t>
      </w:r>
      <w:r w:rsidRPr="007441BA">
        <w:rPr>
          <w:rFonts w:ascii="David" w:hAnsi="David" w:cs="David"/>
          <w:rtl/>
          <w:lang w:val="en-US"/>
        </w:rPr>
        <w:t>, או בהשקעות זרות והשקעות של ישראלים בחו"ל – מושפע ממשתנים כלכליים חשובים כגון</w:t>
      </w:r>
      <w:r w:rsidR="007D7A4E">
        <w:rPr>
          <w:rFonts w:ascii="David" w:hAnsi="David" w:cs="David" w:hint="cs"/>
          <w:rtl/>
          <w:lang w:val="en-US"/>
        </w:rPr>
        <w:t>:</w:t>
      </w:r>
    </w:p>
    <w:p w14:paraId="1AEE4B85" w14:textId="77777777" w:rsidR="007D7A4E" w:rsidRPr="007D7A4E" w:rsidRDefault="007D7A4E" w:rsidP="007D7A4E">
      <w:pPr>
        <w:pStyle w:val="ListParagraph"/>
        <w:numPr>
          <w:ilvl w:val="0"/>
          <w:numId w:val="85"/>
        </w:numPr>
        <w:bidi/>
        <w:spacing w:line="360" w:lineRule="auto"/>
        <w:jc w:val="both"/>
        <w:rPr>
          <w:rFonts w:ascii="David" w:hAnsi="David" w:cs="David"/>
          <w:rtl/>
          <w:lang w:val="en-US"/>
        </w:rPr>
      </w:pPr>
      <w:r w:rsidRPr="007D7A4E">
        <w:rPr>
          <w:rFonts w:ascii="David" w:hAnsi="David" w:cs="David" w:hint="cs"/>
          <w:rtl/>
          <w:lang w:val="en-US"/>
        </w:rPr>
        <w:t>שיעור</w:t>
      </w:r>
      <w:r w:rsidR="007441BA" w:rsidRPr="007D7A4E">
        <w:rPr>
          <w:rFonts w:ascii="David" w:hAnsi="David" w:cs="David"/>
          <w:rtl/>
          <w:lang w:val="en-US"/>
        </w:rPr>
        <w:t xml:space="preserve"> הריבית</w:t>
      </w:r>
      <w:r w:rsidRPr="007D7A4E">
        <w:rPr>
          <w:rFonts w:ascii="David" w:hAnsi="David" w:cs="David" w:hint="cs"/>
          <w:rtl/>
          <w:lang w:val="en-US"/>
        </w:rPr>
        <w:t>.</w:t>
      </w:r>
    </w:p>
    <w:p w14:paraId="2348C33B" w14:textId="77777777" w:rsidR="007D7A4E" w:rsidRPr="007D7A4E" w:rsidRDefault="007441BA" w:rsidP="007D7A4E">
      <w:pPr>
        <w:pStyle w:val="ListParagraph"/>
        <w:numPr>
          <w:ilvl w:val="0"/>
          <w:numId w:val="85"/>
        </w:numPr>
        <w:bidi/>
        <w:spacing w:line="360" w:lineRule="auto"/>
        <w:jc w:val="both"/>
        <w:rPr>
          <w:rFonts w:ascii="David" w:hAnsi="David" w:cs="David"/>
          <w:rtl/>
          <w:lang w:val="en-US"/>
        </w:rPr>
      </w:pPr>
      <w:r w:rsidRPr="007D7A4E">
        <w:rPr>
          <w:rFonts w:ascii="David" w:hAnsi="David" w:cs="David"/>
          <w:rtl/>
          <w:lang w:val="en-US"/>
        </w:rPr>
        <w:t>רמת הפעילות הכלכלית בארץ ובעולם</w:t>
      </w:r>
      <w:r w:rsidR="007D7A4E" w:rsidRPr="007D7A4E">
        <w:rPr>
          <w:rFonts w:ascii="David" w:hAnsi="David" w:cs="David" w:hint="cs"/>
          <w:rtl/>
          <w:lang w:val="en-US"/>
        </w:rPr>
        <w:t>.</w:t>
      </w:r>
    </w:p>
    <w:p w14:paraId="446F5BAE" w14:textId="77777777" w:rsidR="007D7A4E" w:rsidRPr="007D7A4E" w:rsidRDefault="007441BA" w:rsidP="007D7A4E">
      <w:pPr>
        <w:pStyle w:val="ListParagraph"/>
        <w:numPr>
          <w:ilvl w:val="0"/>
          <w:numId w:val="85"/>
        </w:numPr>
        <w:bidi/>
        <w:spacing w:line="360" w:lineRule="auto"/>
        <w:jc w:val="both"/>
        <w:rPr>
          <w:rFonts w:ascii="David" w:hAnsi="David" w:cs="David"/>
          <w:rtl/>
          <w:lang w:val="en-US"/>
        </w:rPr>
      </w:pPr>
      <w:r w:rsidRPr="007D7A4E">
        <w:rPr>
          <w:rFonts w:ascii="David" w:hAnsi="David" w:cs="David"/>
          <w:rtl/>
          <w:lang w:val="en-US"/>
        </w:rPr>
        <w:t xml:space="preserve">ציפיות אינפלציוניות ועוד. </w:t>
      </w:r>
    </w:p>
    <w:p w14:paraId="3AA3D800" w14:textId="77777777" w:rsidR="007D7A4E" w:rsidRDefault="007441BA" w:rsidP="007D7A4E">
      <w:pPr>
        <w:bidi/>
        <w:spacing w:line="360" w:lineRule="auto"/>
        <w:jc w:val="both"/>
        <w:rPr>
          <w:rFonts w:ascii="David" w:hAnsi="David" w:cs="David"/>
          <w:rtl/>
          <w:lang w:val="en-US"/>
        </w:rPr>
      </w:pPr>
      <w:r w:rsidRPr="007441BA">
        <w:rPr>
          <w:rFonts w:ascii="David" w:hAnsi="David" w:cs="David"/>
          <w:rtl/>
          <w:lang w:val="en-US"/>
        </w:rPr>
        <w:t xml:space="preserve">מנגד, לאותם רכיבים עצמם יש גם השפעה חוזרת על המשק: </w:t>
      </w:r>
    </w:p>
    <w:p w14:paraId="06F28B10" w14:textId="77777777" w:rsidR="007D7A4E" w:rsidRPr="007D7A4E" w:rsidRDefault="007441BA" w:rsidP="007D7A4E">
      <w:pPr>
        <w:pStyle w:val="ListParagraph"/>
        <w:numPr>
          <w:ilvl w:val="0"/>
          <w:numId w:val="86"/>
        </w:numPr>
        <w:bidi/>
        <w:spacing w:line="360" w:lineRule="auto"/>
        <w:jc w:val="both"/>
        <w:rPr>
          <w:rFonts w:ascii="David" w:hAnsi="David" w:cs="David"/>
        </w:rPr>
      </w:pPr>
      <w:r w:rsidRPr="007D7A4E">
        <w:rPr>
          <w:rFonts w:ascii="David" w:hAnsi="David" w:cs="David"/>
          <w:rtl/>
          <w:lang w:val="en-US"/>
        </w:rPr>
        <w:t xml:space="preserve">שינויים בייצוא ובייבוא משפיעים על הייצור המקומי, על התעסוקה ועל מאזן המט"ח; </w:t>
      </w:r>
    </w:p>
    <w:p w14:paraId="267097BD" w14:textId="4879E27C" w:rsidR="007D7A4E" w:rsidRPr="007D7A4E" w:rsidRDefault="007441BA" w:rsidP="007D7A4E">
      <w:pPr>
        <w:pStyle w:val="ListParagraph"/>
        <w:numPr>
          <w:ilvl w:val="0"/>
          <w:numId w:val="86"/>
        </w:numPr>
        <w:bidi/>
        <w:spacing w:line="360" w:lineRule="auto"/>
        <w:jc w:val="both"/>
        <w:rPr>
          <w:rFonts w:ascii="David" w:hAnsi="David" w:cs="David"/>
        </w:rPr>
      </w:pPr>
      <w:r w:rsidRPr="007D7A4E">
        <w:rPr>
          <w:rFonts w:ascii="David" w:hAnsi="David" w:cs="David"/>
          <w:rtl/>
          <w:lang w:val="en-US"/>
        </w:rPr>
        <w:t xml:space="preserve">תנועות הון נכנסות ויוצאות יכולות להשפיע על שער החליפין ועל יציבות פיננסית. </w:t>
      </w:r>
    </w:p>
    <w:p w14:paraId="220B713E" w14:textId="754D02C8" w:rsidR="007441BA" w:rsidRPr="007D7A4E" w:rsidRDefault="007441BA" w:rsidP="007D7A4E">
      <w:pPr>
        <w:pStyle w:val="ListParagraph"/>
        <w:numPr>
          <w:ilvl w:val="0"/>
          <w:numId w:val="86"/>
        </w:numPr>
        <w:bidi/>
        <w:spacing w:line="360" w:lineRule="auto"/>
        <w:jc w:val="both"/>
        <w:rPr>
          <w:rFonts w:ascii="David" w:hAnsi="David" w:cs="David"/>
        </w:rPr>
      </w:pPr>
      <w:r w:rsidRPr="007D7A4E">
        <w:rPr>
          <w:rFonts w:ascii="David" w:hAnsi="David" w:cs="David"/>
          <w:rtl/>
          <w:lang w:val="en-US"/>
        </w:rPr>
        <w:t>בדיוק מהסיבה הזו, הבנת מאזן התשלומים קריטית להבנת מנגנון שער החליפין ושוק המט"ח – את הקשר המלא בין המאקרו-משתנים השונים למאזן התשלומים נבהיר בהרחבה בהמשך</w:t>
      </w:r>
      <w:r w:rsidRPr="007D7A4E">
        <w:rPr>
          <w:rFonts w:ascii="David" w:hAnsi="David" w:cs="David"/>
        </w:rPr>
        <w:t>.</w:t>
      </w:r>
    </w:p>
    <w:p w14:paraId="25E3054F" w14:textId="00887447" w:rsidR="00625A6D" w:rsidRDefault="00625A6D">
      <w:pPr>
        <w:rPr>
          <w:rFonts w:ascii="David" w:hAnsi="David" w:cs="David"/>
          <w:b/>
          <w:bCs/>
          <w:rtl/>
          <w:lang w:val="en-US"/>
        </w:rPr>
      </w:pPr>
    </w:p>
    <w:p w14:paraId="7B35F01C" w14:textId="7C9CC94A" w:rsidR="00625A6D" w:rsidRDefault="00625A6D" w:rsidP="00625A6D">
      <w:pPr>
        <w:bidi/>
        <w:rPr>
          <w:rFonts w:ascii="David" w:hAnsi="David" w:cs="David"/>
          <w:b/>
          <w:bCs/>
          <w:rtl/>
          <w:lang w:val="en-US"/>
        </w:rPr>
      </w:pPr>
      <w:r>
        <w:rPr>
          <w:rFonts w:ascii="David" w:hAnsi="David" w:cs="David" w:hint="cs"/>
          <w:b/>
          <w:bCs/>
          <w:rtl/>
          <w:lang w:val="en-US"/>
        </w:rPr>
        <w:t>שאלות הבנה בסיסיות:</w:t>
      </w:r>
    </w:p>
    <w:p w14:paraId="1A36A369" w14:textId="77777777" w:rsidR="00625A6D" w:rsidRDefault="00625A6D" w:rsidP="00625A6D">
      <w:pPr>
        <w:bidi/>
        <w:rPr>
          <w:rFonts w:ascii="David" w:hAnsi="David" w:cs="David"/>
          <w:rtl/>
          <w:lang w:val="en-US"/>
        </w:rPr>
      </w:pPr>
    </w:p>
    <w:p w14:paraId="6878C7FB" w14:textId="77777777" w:rsidR="00625A6D" w:rsidRPr="00625A6D" w:rsidRDefault="00625A6D" w:rsidP="00625A6D">
      <w:pPr>
        <w:bidi/>
        <w:spacing w:line="360" w:lineRule="auto"/>
        <w:rPr>
          <w:rFonts w:ascii="David" w:hAnsi="David" w:cs="David"/>
          <w:b/>
          <w:bCs/>
          <w:rtl/>
          <w:lang w:val="en-US"/>
        </w:rPr>
      </w:pPr>
      <w:r w:rsidRPr="00625A6D">
        <w:rPr>
          <w:rFonts w:ascii="David" w:hAnsi="David" w:cs="David" w:hint="cs"/>
          <w:b/>
          <w:bCs/>
          <w:rtl/>
          <w:lang w:val="en-US"/>
        </w:rPr>
        <w:t xml:space="preserve">שאלה 1: </w:t>
      </w:r>
    </w:p>
    <w:p w14:paraId="368EA3A8" w14:textId="0A43DCC2" w:rsidR="00625A6D" w:rsidRDefault="00625A6D" w:rsidP="00625A6D">
      <w:pPr>
        <w:bidi/>
        <w:spacing w:line="360" w:lineRule="auto"/>
        <w:rPr>
          <w:rFonts w:ascii="David" w:hAnsi="David" w:cs="David"/>
          <w:rtl/>
          <w:lang w:val="en-US"/>
        </w:rPr>
      </w:pPr>
      <w:r>
        <w:rPr>
          <w:rFonts w:ascii="David" w:hAnsi="David" w:cs="David" w:hint="cs"/>
          <w:rtl/>
          <w:lang w:val="en-US"/>
        </w:rPr>
        <w:t>מה מבטא החשבון השוטף במאזן התשלומים?</w:t>
      </w:r>
    </w:p>
    <w:p w14:paraId="0901B19A" w14:textId="115CEBAC"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את כל ההלוואות שהמדינה מקבלת מחו״ל ונותנת לחו״ל</w:t>
      </w:r>
    </w:p>
    <w:p w14:paraId="78D34E70" w14:textId="4D4AE07C"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את סך כל ההשקעות הזרות במשק</w:t>
      </w:r>
    </w:p>
    <w:p w14:paraId="35E13A1B" w14:textId="5C8DADBA"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את הייצוא והייבוא של סחורות ושירותים</w:t>
      </w:r>
    </w:p>
    <w:p w14:paraId="5AF79BF4" w14:textId="4217C6D7"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את השינוי ביתרות המט״ח של בנק ישראל</w:t>
      </w:r>
    </w:p>
    <w:p w14:paraId="565C1F2E" w14:textId="35DA1427"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כל יתר התשובות שגויות</w:t>
      </w:r>
    </w:p>
    <w:p w14:paraId="2FB0F942" w14:textId="77777777" w:rsidR="00625A6D" w:rsidRDefault="00625A6D" w:rsidP="00625A6D">
      <w:pPr>
        <w:bidi/>
        <w:spacing w:line="360" w:lineRule="auto"/>
        <w:rPr>
          <w:rFonts w:ascii="David" w:hAnsi="David" w:cs="David"/>
          <w:rtl/>
          <w:lang w:val="en-US"/>
        </w:rPr>
      </w:pPr>
    </w:p>
    <w:p w14:paraId="3E056D81" w14:textId="521A3DB8" w:rsidR="007D7A4E" w:rsidRDefault="007D7A4E" w:rsidP="007D7A4E">
      <w:pPr>
        <w:bidi/>
        <w:spacing w:line="360" w:lineRule="auto"/>
        <w:rPr>
          <w:rFonts w:ascii="David" w:hAnsi="David" w:cs="David"/>
          <w:rtl/>
          <w:lang w:val="en-US"/>
        </w:rPr>
      </w:pPr>
      <w:r>
        <w:rPr>
          <w:rFonts w:ascii="David" w:hAnsi="David" w:cs="David" w:hint="cs"/>
          <w:rtl/>
          <w:lang w:val="en-US"/>
        </w:rPr>
        <w:t xml:space="preserve">התשובה ג. מדוע? משום שכשאנו דנים בחשבון השוטף </w:t>
      </w:r>
      <w:r>
        <w:rPr>
          <w:rFonts w:ascii="David" w:hAnsi="David" w:cs="David"/>
          <w:rtl/>
          <w:lang w:val="en-US"/>
        </w:rPr>
        <w:t>–</w:t>
      </w:r>
      <w:r>
        <w:rPr>
          <w:rFonts w:ascii="David" w:hAnsi="David" w:cs="David" w:hint="cs"/>
          <w:rtl/>
          <w:lang w:val="en-US"/>
        </w:rPr>
        <w:t xml:space="preserve"> אנו דנים בתנועות מט״ח הנובעות בעיקרן מפעילות כלכלית ממש, ייצוא וייבוא (ללא תנועות הון, הלוואות וכו׳). </w:t>
      </w:r>
    </w:p>
    <w:p w14:paraId="4578FE44" w14:textId="77777777" w:rsidR="007D7A4E" w:rsidRDefault="007D7A4E" w:rsidP="007D7A4E">
      <w:pPr>
        <w:bidi/>
        <w:spacing w:line="360" w:lineRule="auto"/>
        <w:rPr>
          <w:rFonts w:ascii="David" w:hAnsi="David" w:cs="David"/>
          <w:rtl/>
          <w:lang w:val="en-US"/>
        </w:rPr>
      </w:pPr>
    </w:p>
    <w:p w14:paraId="0ED4F23E" w14:textId="5877B219" w:rsidR="00625A6D" w:rsidRPr="00625A6D" w:rsidRDefault="00625A6D" w:rsidP="00625A6D">
      <w:pPr>
        <w:bidi/>
        <w:spacing w:line="360" w:lineRule="auto"/>
        <w:rPr>
          <w:rFonts w:ascii="David" w:hAnsi="David" w:cs="David"/>
          <w:b/>
          <w:bCs/>
          <w:rtl/>
          <w:lang w:val="en-US"/>
        </w:rPr>
      </w:pPr>
      <w:r w:rsidRPr="00625A6D">
        <w:rPr>
          <w:rFonts w:ascii="David" w:hAnsi="David" w:cs="David" w:hint="cs"/>
          <w:b/>
          <w:bCs/>
          <w:rtl/>
          <w:lang w:val="en-US"/>
        </w:rPr>
        <w:t>שאלה 2:</w:t>
      </w:r>
    </w:p>
    <w:p w14:paraId="0B347200" w14:textId="1DB37F75" w:rsidR="00625A6D" w:rsidRDefault="00625A6D" w:rsidP="00625A6D">
      <w:pPr>
        <w:bidi/>
        <w:spacing w:line="360" w:lineRule="auto"/>
        <w:rPr>
          <w:rFonts w:ascii="David" w:hAnsi="David" w:cs="David"/>
          <w:rtl/>
          <w:lang w:val="en-US"/>
        </w:rPr>
      </w:pPr>
      <w:r>
        <w:rPr>
          <w:rFonts w:ascii="David" w:hAnsi="David" w:cs="David" w:hint="cs"/>
          <w:rtl/>
          <w:lang w:val="en-US"/>
        </w:rPr>
        <w:t>מה מהבאים מהווה דוגמא לתנועת מט״ח נכנסת?</w:t>
      </w:r>
    </w:p>
    <w:p w14:paraId="09B5B3F4" w14:textId="30C1B537"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ייבוא מוצרים מחו״ל</w:t>
      </w:r>
    </w:p>
    <w:p w14:paraId="67347643" w14:textId="1FA6A298"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הלוואה שנתן בנק ישראלי לחברה בספרד</w:t>
      </w:r>
    </w:p>
    <w:p w14:paraId="7B6781DF" w14:textId="146FD135"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 xml:space="preserve">תשלום משכורת לעובד הייטק ישראלי </w:t>
      </w:r>
    </w:p>
    <w:p w14:paraId="0DB33B18" w14:textId="2B7BD15A"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 xml:space="preserve">השקעה של חברה אמריקאית בהקמת מפעל </w:t>
      </w:r>
      <w:r w:rsidR="007D7A4E">
        <w:rPr>
          <w:rFonts w:ascii="David" w:hAnsi="David" w:cs="David" w:hint="cs"/>
          <w:rtl/>
          <w:lang w:val="en-US"/>
        </w:rPr>
        <w:t xml:space="preserve">נקניק </w:t>
      </w:r>
      <w:r>
        <w:rPr>
          <w:rFonts w:ascii="David" w:hAnsi="David" w:cs="David" w:hint="cs"/>
          <w:rtl/>
          <w:lang w:val="en-US"/>
        </w:rPr>
        <w:t>בישראל</w:t>
      </w:r>
    </w:p>
    <w:p w14:paraId="176D1C13" w14:textId="79E176E9"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כל יתר התשובות שגויות</w:t>
      </w:r>
    </w:p>
    <w:p w14:paraId="5563BF80" w14:textId="77777777" w:rsidR="007D7A4E" w:rsidRDefault="007D7A4E" w:rsidP="007D7A4E">
      <w:pPr>
        <w:bidi/>
        <w:spacing w:line="360" w:lineRule="auto"/>
        <w:rPr>
          <w:rFonts w:ascii="David" w:hAnsi="David" w:cs="David"/>
          <w:rtl/>
          <w:lang w:val="en-US"/>
        </w:rPr>
      </w:pPr>
    </w:p>
    <w:p w14:paraId="65733376" w14:textId="5F0A7FA7" w:rsidR="007D7A4E" w:rsidRDefault="007D7A4E" w:rsidP="00663B15">
      <w:pPr>
        <w:bidi/>
        <w:spacing w:line="360" w:lineRule="auto"/>
        <w:jc w:val="both"/>
        <w:rPr>
          <w:rFonts w:ascii="David" w:hAnsi="David" w:cs="David"/>
          <w:rtl/>
          <w:lang w:val="en-US"/>
        </w:rPr>
      </w:pPr>
      <w:r>
        <w:rPr>
          <w:rFonts w:ascii="David" w:hAnsi="David" w:cs="David" w:hint="cs"/>
          <w:rtl/>
          <w:lang w:val="en-US"/>
        </w:rPr>
        <w:t xml:space="preserve">היגד א מטומטם: ייבוא מוביל ליציאת מט״ח. היגד ב: דן ביציאת מט״ח. </w:t>
      </w:r>
      <w:r w:rsidR="00663B15">
        <w:rPr>
          <w:rFonts w:ascii="David" w:hAnsi="David" w:cs="David" w:hint="cs"/>
          <w:rtl/>
          <w:lang w:val="en-US"/>
        </w:rPr>
        <w:t xml:space="preserve">ג. תשלום משכורת לעובד הייטק ישראלי </w:t>
      </w:r>
      <w:r w:rsidR="00663B15">
        <w:rPr>
          <w:rFonts w:ascii="David" w:hAnsi="David" w:cs="David"/>
          <w:rtl/>
          <w:lang w:val="en-US"/>
        </w:rPr>
        <w:t>–</w:t>
      </w:r>
      <w:r w:rsidR="00663B15">
        <w:rPr>
          <w:rFonts w:ascii="David" w:hAnsi="David" w:cs="David" w:hint="cs"/>
          <w:rtl/>
          <w:lang w:val="en-US"/>
        </w:rPr>
        <w:t xml:space="preserve"> לא במט״ח. ד </w:t>
      </w:r>
      <w:r w:rsidR="00663B15">
        <w:rPr>
          <w:rFonts w:ascii="David" w:hAnsi="David" w:cs="David"/>
          <w:rtl/>
          <w:lang w:val="en-US"/>
        </w:rPr>
        <w:t>–</w:t>
      </w:r>
      <w:r w:rsidR="00663B15">
        <w:rPr>
          <w:rFonts w:ascii="David" w:hAnsi="David" w:cs="David" w:hint="cs"/>
          <w:rtl/>
          <w:lang w:val="en-US"/>
        </w:rPr>
        <w:t xml:space="preserve"> ודאי שקשור! ההשקעה הזרה בארץ מבוצעת בדולרים. התשובה ד. </w:t>
      </w:r>
    </w:p>
    <w:p w14:paraId="5AE4AF9E" w14:textId="77777777" w:rsidR="007D7A4E" w:rsidRPr="007D7A4E" w:rsidRDefault="007D7A4E" w:rsidP="007D7A4E">
      <w:pPr>
        <w:bidi/>
        <w:spacing w:line="360" w:lineRule="auto"/>
        <w:rPr>
          <w:rFonts w:ascii="David" w:hAnsi="David" w:cs="David"/>
          <w:rtl/>
          <w:lang w:val="en-US"/>
        </w:rPr>
      </w:pPr>
    </w:p>
    <w:p w14:paraId="5D44B477" w14:textId="599BBDAE" w:rsidR="00625A6D" w:rsidRDefault="00625A6D" w:rsidP="007441BA">
      <w:pPr>
        <w:bidi/>
        <w:spacing w:line="360" w:lineRule="auto"/>
        <w:rPr>
          <w:rFonts w:ascii="David" w:hAnsi="David" w:cs="David"/>
        </w:rPr>
      </w:pPr>
    </w:p>
    <w:p w14:paraId="1CECC722" w14:textId="503FD820" w:rsidR="007441BA" w:rsidRPr="007441BA" w:rsidRDefault="007441BA" w:rsidP="007441BA">
      <w:pPr>
        <w:bidi/>
        <w:spacing w:line="360" w:lineRule="auto"/>
        <w:rPr>
          <w:rFonts w:ascii="David" w:hAnsi="David" w:cs="David"/>
          <w:b/>
          <w:bCs/>
          <w:rtl/>
        </w:rPr>
      </w:pPr>
      <w:r w:rsidRPr="007441BA">
        <w:rPr>
          <w:rFonts w:ascii="David" w:hAnsi="David" w:cs="David"/>
          <w:b/>
          <w:bCs/>
        </w:rPr>
        <w:t>ו</w:t>
      </w:r>
      <w:r w:rsidRPr="007441BA">
        <w:rPr>
          <w:rFonts w:ascii="David" w:hAnsi="David" w:cs="David" w:hint="cs"/>
          <w:b/>
          <w:bCs/>
          <w:rtl/>
        </w:rPr>
        <w:t>כעת נעבור לשוק המט״ח עצמו</w:t>
      </w:r>
      <w:r>
        <w:rPr>
          <w:rFonts w:ascii="David" w:hAnsi="David" w:cs="David" w:hint="cs"/>
          <w:b/>
          <w:bCs/>
          <w:rtl/>
        </w:rPr>
        <w:t xml:space="preserve"> </w:t>
      </w:r>
      <w:r>
        <w:rPr>
          <w:rFonts w:ascii="David" w:hAnsi="David" w:cs="David"/>
          <w:b/>
          <w:bCs/>
          <w:rtl/>
        </w:rPr>
        <w:t>–</w:t>
      </w:r>
      <w:r>
        <w:rPr>
          <w:rFonts w:ascii="David" w:hAnsi="David" w:cs="David" w:hint="cs"/>
          <w:b/>
          <w:bCs/>
          <w:rtl/>
        </w:rPr>
        <w:t xml:space="preserve"> ונתחיל במספר הגדרות:</w:t>
      </w:r>
    </w:p>
    <w:p w14:paraId="3A4968AD" w14:textId="77777777" w:rsidR="007441BA" w:rsidRPr="00625A6D" w:rsidRDefault="007441BA" w:rsidP="007441BA">
      <w:pPr>
        <w:numPr>
          <w:ilvl w:val="0"/>
          <w:numId w:val="55"/>
        </w:numPr>
        <w:bidi/>
        <w:spacing w:line="360" w:lineRule="auto"/>
        <w:jc w:val="both"/>
        <w:rPr>
          <w:rFonts w:ascii="David" w:hAnsi="David" w:cs="David"/>
        </w:rPr>
      </w:pPr>
      <w:r w:rsidRPr="00625A6D">
        <w:rPr>
          <w:rFonts w:ascii="David" w:hAnsi="David" w:cs="David"/>
          <w:b/>
          <w:bCs/>
          <w:rtl/>
          <w:lang w:val="en-US"/>
        </w:rPr>
        <w:t>שער חליפין</w:t>
      </w:r>
      <w:r w:rsidRPr="00625A6D">
        <w:rPr>
          <w:rFonts w:ascii="David" w:hAnsi="David" w:cs="David"/>
          <w:rtl/>
          <w:lang w:val="en-US"/>
        </w:rPr>
        <w:t xml:space="preserve"> הוא המחיר שבו מטבע של מדינה אחת מומר למטבע של מדינה אחרת. לדוגמה, "שער חליפין שקל/דולר" מציין כמה שקלים צריך לשלם תמורת דולר אחד</w:t>
      </w:r>
      <w:r w:rsidRPr="00625A6D">
        <w:rPr>
          <w:rFonts w:ascii="David" w:hAnsi="David" w:cs="David"/>
        </w:rPr>
        <w:t>.</w:t>
      </w:r>
    </w:p>
    <w:p w14:paraId="2D417B0F" w14:textId="2F46E0C1" w:rsidR="007441BA" w:rsidRPr="00625A6D" w:rsidRDefault="007441BA" w:rsidP="007441BA">
      <w:pPr>
        <w:numPr>
          <w:ilvl w:val="0"/>
          <w:numId w:val="55"/>
        </w:numPr>
        <w:bidi/>
        <w:spacing w:line="360" w:lineRule="auto"/>
        <w:rPr>
          <w:rFonts w:ascii="David" w:hAnsi="David" w:cs="David"/>
        </w:rPr>
      </w:pPr>
      <w:r w:rsidRPr="00625A6D">
        <w:rPr>
          <w:rFonts w:ascii="David" w:hAnsi="David" w:cs="David"/>
          <w:b/>
          <w:bCs/>
          <w:rtl/>
          <w:lang w:val="en-US"/>
        </w:rPr>
        <w:t>ביקוש למט"ח</w:t>
      </w:r>
      <w:r w:rsidRPr="00625A6D">
        <w:rPr>
          <w:rFonts w:ascii="David" w:hAnsi="David" w:cs="David"/>
          <w:rtl/>
          <w:lang w:val="en-US"/>
        </w:rPr>
        <w:t xml:space="preserve"> נוצר כשגורמים מקומיים רוצים לרכוש מט"ח (למשל לצורך יבוא, השקעות בחו"ל או החזר הלוואות בחו"ל</w:t>
      </w:r>
      <w:r>
        <w:rPr>
          <w:rFonts w:ascii="David" w:hAnsi="David" w:cs="David" w:hint="cs"/>
          <w:rtl/>
        </w:rPr>
        <w:t>).</w:t>
      </w:r>
    </w:p>
    <w:p w14:paraId="753B03EC" w14:textId="77777777" w:rsidR="007441BA" w:rsidRDefault="007441BA" w:rsidP="007441BA">
      <w:pPr>
        <w:numPr>
          <w:ilvl w:val="0"/>
          <w:numId w:val="55"/>
        </w:numPr>
        <w:bidi/>
        <w:spacing w:line="360" w:lineRule="auto"/>
        <w:rPr>
          <w:rFonts w:ascii="David" w:hAnsi="David" w:cs="David"/>
        </w:rPr>
      </w:pPr>
      <w:r w:rsidRPr="00625A6D">
        <w:rPr>
          <w:rFonts w:ascii="David" w:hAnsi="David" w:cs="David"/>
          <w:b/>
          <w:bCs/>
          <w:rtl/>
          <w:lang w:val="en-US"/>
        </w:rPr>
        <w:t>היצע של מט"ח</w:t>
      </w:r>
      <w:r w:rsidRPr="00625A6D">
        <w:rPr>
          <w:rFonts w:ascii="David" w:hAnsi="David" w:cs="David"/>
          <w:rtl/>
          <w:lang w:val="en-US"/>
        </w:rPr>
        <w:t xml:space="preserve"> נוצר כשגורמים זרים מביאים מט"ח למדינה (למשל תמורת יצוא, השקעות זרות או הלוואות לישראל</w:t>
      </w:r>
      <w:r>
        <w:rPr>
          <w:rFonts w:ascii="David" w:hAnsi="David" w:cs="David" w:hint="cs"/>
          <w:rtl/>
        </w:rPr>
        <w:t>).</w:t>
      </w:r>
    </w:p>
    <w:p w14:paraId="778F32D9" w14:textId="77777777" w:rsidR="007441BA" w:rsidRPr="007441BA" w:rsidRDefault="00625A6D" w:rsidP="007C5426">
      <w:pPr>
        <w:numPr>
          <w:ilvl w:val="0"/>
          <w:numId w:val="56"/>
        </w:numPr>
        <w:bidi/>
        <w:spacing w:line="360" w:lineRule="auto"/>
        <w:jc w:val="both"/>
        <w:rPr>
          <w:rFonts w:ascii="David" w:hAnsi="David" w:cs="David"/>
        </w:rPr>
      </w:pPr>
      <w:r w:rsidRPr="00625A6D">
        <w:rPr>
          <w:rFonts w:ascii="David" w:hAnsi="David" w:cs="David"/>
          <w:b/>
          <w:bCs/>
          <w:rtl/>
          <w:lang w:val="en-US"/>
        </w:rPr>
        <w:t>ייסוף</w:t>
      </w:r>
      <w:r w:rsidRPr="00625A6D">
        <w:rPr>
          <w:rFonts w:ascii="David" w:hAnsi="David" w:cs="David"/>
          <w:b/>
          <w:bCs/>
        </w:rPr>
        <w:t xml:space="preserve"> (Appreciation)</w:t>
      </w:r>
      <w:r w:rsidRPr="00625A6D">
        <w:rPr>
          <w:rFonts w:ascii="David" w:hAnsi="David" w:cs="David"/>
        </w:rPr>
        <w:t xml:space="preserve"> </w:t>
      </w:r>
      <w:r w:rsidRPr="00625A6D">
        <w:rPr>
          <w:rFonts w:ascii="David" w:hAnsi="David" w:cs="David"/>
          <w:rtl/>
          <w:lang w:val="en-US"/>
        </w:rPr>
        <w:t xml:space="preserve">של המטבע המקומי פירושו שער החליפין יורד (במדינות כמו ישראל נהוג להביע את שער החליפין בשקלים לדולר; אם בעבר היה 3.80 ש"ח לדולר וכעת 3.50 ש"ח לדולר, נאמר שהשקל </w:t>
      </w:r>
      <w:r w:rsidR="007441BA" w:rsidRPr="007441BA">
        <w:rPr>
          <w:rFonts w:ascii="David" w:hAnsi="David" w:cs="David" w:hint="cs"/>
          <w:rtl/>
          <w:lang w:val="en-US"/>
        </w:rPr>
        <w:t xml:space="preserve">התחזק, או: התרחש ייסוף של השקל. </w:t>
      </w:r>
    </w:p>
    <w:p w14:paraId="17CC73A7" w14:textId="1E694394" w:rsidR="00625A6D" w:rsidRDefault="00625A6D" w:rsidP="007441BA">
      <w:pPr>
        <w:numPr>
          <w:ilvl w:val="0"/>
          <w:numId w:val="56"/>
        </w:numPr>
        <w:bidi/>
        <w:spacing w:line="360" w:lineRule="auto"/>
        <w:jc w:val="both"/>
        <w:rPr>
          <w:rFonts w:ascii="David" w:hAnsi="David" w:cs="David"/>
        </w:rPr>
      </w:pPr>
      <w:r w:rsidRPr="00625A6D">
        <w:rPr>
          <w:rFonts w:ascii="David" w:hAnsi="David" w:cs="David"/>
          <w:b/>
          <w:bCs/>
          <w:rtl/>
          <w:lang w:val="en-US"/>
        </w:rPr>
        <w:t>פיחות</w:t>
      </w:r>
      <w:r w:rsidRPr="00625A6D">
        <w:rPr>
          <w:rFonts w:ascii="David" w:hAnsi="David" w:cs="David"/>
          <w:b/>
          <w:bCs/>
        </w:rPr>
        <w:t xml:space="preserve"> (Depreciation)</w:t>
      </w:r>
      <w:r w:rsidRPr="00625A6D">
        <w:rPr>
          <w:rFonts w:ascii="David" w:hAnsi="David" w:cs="David"/>
        </w:rPr>
        <w:t xml:space="preserve"> </w:t>
      </w:r>
      <w:r w:rsidRPr="00625A6D">
        <w:rPr>
          <w:rFonts w:ascii="David" w:hAnsi="David" w:cs="David"/>
          <w:rtl/>
          <w:lang w:val="en-US"/>
        </w:rPr>
        <w:t>של המטבע המקומי פירושו שער החליפין עולה (לדוגמה מ-3.50 ש"ח לדולר ל-3.80 ש"ח לדולר). במקרה זה המטבע המקומי נחלש</w:t>
      </w:r>
      <w:r w:rsidR="007441BA">
        <w:rPr>
          <w:rFonts w:ascii="David" w:hAnsi="David" w:cs="David" w:hint="cs"/>
          <w:rtl/>
        </w:rPr>
        <w:t>.</w:t>
      </w:r>
    </w:p>
    <w:p w14:paraId="39B183C6" w14:textId="77777777" w:rsidR="007441BA" w:rsidRDefault="007441BA" w:rsidP="007441BA">
      <w:pPr>
        <w:bidi/>
        <w:spacing w:line="360" w:lineRule="auto"/>
        <w:jc w:val="both"/>
        <w:rPr>
          <w:rFonts w:ascii="David" w:hAnsi="David" w:cs="David"/>
          <w:b/>
          <w:bCs/>
          <w:rtl/>
          <w:lang w:val="en-US"/>
        </w:rPr>
      </w:pPr>
    </w:p>
    <w:p w14:paraId="5CAE8E90" w14:textId="14A79289" w:rsidR="007441BA" w:rsidRDefault="007441BA" w:rsidP="007441BA">
      <w:pPr>
        <w:bidi/>
        <w:spacing w:line="360" w:lineRule="auto"/>
        <w:jc w:val="both"/>
        <w:rPr>
          <w:rFonts w:ascii="David" w:hAnsi="David" w:cs="David"/>
          <w:b/>
          <w:bCs/>
          <w:rtl/>
          <w:lang w:val="en-US"/>
        </w:rPr>
      </w:pPr>
      <w:r>
        <w:rPr>
          <w:rFonts w:ascii="David" w:hAnsi="David" w:cs="David" w:hint="cs"/>
          <w:b/>
          <w:bCs/>
          <w:rtl/>
          <w:lang w:val="en-US"/>
        </w:rPr>
        <w:t>נחשוב לרגע על ההשפעות הבסיסיות של ייסוף ופיחות:</w:t>
      </w:r>
    </w:p>
    <w:p w14:paraId="41B38B5D" w14:textId="77777777" w:rsidR="00663B15" w:rsidRDefault="007441BA" w:rsidP="007441BA">
      <w:pPr>
        <w:bidi/>
        <w:spacing w:line="360" w:lineRule="auto"/>
        <w:jc w:val="both"/>
        <w:rPr>
          <w:rFonts w:ascii="David" w:hAnsi="David" w:cs="David"/>
          <w:rtl/>
          <w:lang w:val="en-US"/>
        </w:rPr>
      </w:pPr>
      <w:r w:rsidRPr="007441BA">
        <w:rPr>
          <w:rFonts w:ascii="David" w:hAnsi="David" w:cs="David"/>
          <w:rtl/>
          <w:lang w:val="en-US"/>
        </w:rPr>
        <w:t>בעת ייסוף המטבע המקומי (שער החליפין יורד)</w:t>
      </w:r>
    </w:p>
    <w:p w14:paraId="018B4AAA" w14:textId="747BBD4D" w:rsidR="00663B15" w:rsidRDefault="007441BA" w:rsidP="00663B15">
      <w:pPr>
        <w:bidi/>
        <w:spacing w:line="360" w:lineRule="auto"/>
        <w:ind w:left="720" w:firstLine="720"/>
        <w:jc w:val="both"/>
        <w:rPr>
          <w:rFonts w:ascii="David" w:hAnsi="David" w:cs="David"/>
          <w:rtl/>
          <w:lang w:val="en-US"/>
        </w:rPr>
      </w:pPr>
      <w:r w:rsidRPr="007441BA">
        <w:rPr>
          <w:rFonts w:ascii="David" w:hAnsi="David" w:cs="David"/>
          <w:rtl/>
          <w:lang w:val="en-US"/>
        </w:rPr>
        <w:t xml:space="preserve">המוצרים המקומיים </w:t>
      </w:r>
      <w:r w:rsidR="00663B15">
        <w:rPr>
          <w:rFonts w:ascii="David" w:hAnsi="David" w:cs="David" w:hint="cs"/>
          <w:rtl/>
          <w:lang w:val="en-US"/>
        </w:rPr>
        <w:t xml:space="preserve">שמיוצאים </w:t>
      </w:r>
      <w:r w:rsidRPr="007441BA">
        <w:rPr>
          <w:rFonts w:ascii="David" w:hAnsi="David" w:cs="David"/>
          <w:rtl/>
          <w:lang w:val="en-US"/>
        </w:rPr>
        <w:t xml:space="preserve">הופכים יקרים יותר לקונים בחו"ל </w:t>
      </w:r>
    </w:p>
    <w:p w14:paraId="7CCB4239" w14:textId="77777777" w:rsidR="00663B15" w:rsidRDefault="007441BA" w:rsidP="00663B15">
      <w:pPr>
        <w:bidi/>
        <w:spacing w:line="360" w:lineRule="auto"/>
        <w:ind w:left="1440" w:firstLine="720"/>
        <w:jc w:val="both"/>
        <w:rPr>
          <w:rFonts w:ascii="David" w:hAnsi="David" w:cs="David"/>
          <w:rtl/>
          <w:lang w:val="en-US"/>
        </w:rPr>
      </w:pPr>
      <w:r w:rsidRPr="007441BA">
        <w:rPr>
          <w:rFonts w:ascii="David" w:hAnsi="David" w:cs="David"/>
          <w:rtl/>
          <w:lang w:val="en-US"/>
        </w:rPr>
        <w:t xml:space="preserve">ולכן </w:t>
      </w:r>
      <w:r w:rsidRPr="007441BA">
        <w:rPr>
          <w:rFonts w:ascii="David" w:hAnsi="David" w:cs="David"/>
          <w:b/>
          <w:bCs/>
          <w:highlight w:val="yellow"/>
          <w:rtl/>
          <w:lang w:val="en-US"/>
        </w:rPr>
        <w:t>היצוא</w:t>
      </w:r>
      <w:r w:rsidRPr="007441BA">
        <w:rPr>
          <w:rFonts w:ascii="David" w:hAnsi="David" w:cs="David"/>
          <w:rtl/>
          <w:lang w:val="en-US"/>
        </w:rPr>
        <w:t xml:space="preserve"> עלול לרדת; </w:t>
      </w:r>
    </w:p>
    <w:p w14:paraId="6E344BCA" w14:textId="77777777" w:rsidR="00663B15" w:rsidRDefault="00663B15" w:rsidP="00663B15">
      <w:pPr>
        <w:bidi/>
        <w:spacing w:line="360" w:lineRule="auto"/>
        <w:jc w:val="both"/>
        <w:rPr>
          <w:rFonts w:ascii="David" w:hAnsi="David" w:cs="David"/>
          <w:rtl/>
          <w:lang w:val="en-US"/>
        </w:rPr>
      </w:pPr>
    </w:p>
    <w:p w14:paraId="5B234270" w14:textId="6690A91C" w:rsidR="00663B15" w:rsidRDefault="00663B15" w:rsidP="00663B15">
      <w:pPr>
        <w:bidi/>
        <w:spacing w:line="360" w:lineRule="auto"/>
        <w:jc w:val="both"/>
        <w:rPr>
          <w:rFonts w:ascii="David" w:hAnsi="David" w:cs="David"/>
          <w:rtl/>
          <w:lang w:val="en-US"/>
        </w:rPr>
      </w:pPr>
      <w:r>
        <w:rPr>
          <w:rFonts w:ascii="David" w:hAnsi="David" w:cs="David" w:hint="cs"/>
          <w:rtl/>
          <w:lang w:val="en-US"/>
        </w:rPr>
        <w:t xml:space="preserve">למה הכוונה? נניח שיצואן מייצר מוצר ב- 36 ש״ח ליחידה. הוא מוכר אותו בחו״ל ב-10 דולר כאשר שער הדולר הוא 4 ש״ח לדולר כלומר התקבול הוא 40 ש״ח. </w:t>
      </w:r>
    </w:p>
    <w:p w14:paraId="65FB33C2" w14:textId="343AD72C" w:rsidR="00663B15" w:rsidRDefault="00663B15" w:rsidP="00663B15">
      <w:pPr>
        <w:bidi/>
        <w:spacing w:line="360" w:lineRule="auto"/>
        <w:jc w:val="both"/>
        <w:rPr>
          <w:rFonts w:ascii="David" w:hAnsi="David" w:cs="David"/>
          <w:rtl/>
          <w:lang w:val="en-US"/>
        </w:rPr>
      </w:pPr>
      <w:r>
        <w:rPr>
          <w:rFonts w:ascii="David" w:hAnsi="David" w:cs="David" w:hint="cs"/>
          <w:rtl/>
          <w:lang w:val="en-US"/>
        </w:rPr>
        <w:t xml:space="preserve">כעת נניח שהמטבע המקומי עבר ייסוף, כך ששער החליפין הוא 3 ש״ח לדולר. זה אומר שאם היצואן ישאיר את המחיר הדולרי זהה </w:t>
      </w:r>
      <w:r>
        <w:rPr>
          <w:rFonts w:ascii="David" w:hAnsi="David" w:cs="David"/>
          <w:rtl/>
          <w:lang w:val="en-US"/>
        </w:rPr>
        <w:t>–</w:t>
      </w:r>
      <w:r>
        <w:rPr>
          <w:rFonts w:ascii="David" w:hAnsi="David" w:cs="David" w:hint="cs"/>
          <w:rtl/>
          <w:lang w:val="en-US"/>
        </w:rPr>
        <w:t xml:space="preserve"> 10 דולר, הוא יפסיד (כי 10 דולר הם 30 ש״ח, פחות מעלויות הייצור שלי). לכן ידרוש מחיר גבוה יותר. </w:t>
      </w:r>
    </w:p>
    <w:p w14:paraId="7917D33F" w14:textId="77777777" w:rsidR="00663B15" w:rsidRDefault="00663B15" w:rsidP="00663B15">
      <w:pPr>
        <w:bidi/>
        <w:spacing w:line="360" w:lineRule="auto"/>
        <w:ind w:left="1440" w:firstLine="720"/>
        <w:jc w:val="both"/>
        <w:rPr>
          <w:rFonts w:ascii="David" w:hAnsi="David" w:cs="David"/>
          <w:rtl/>
          <w:lang w:val="en-US"/>
        </w:rPr>
      </w:pPr>
    </w:p>
    <w:p w14:paraId="7E9A9E72" w14:textId="77777777" w:rsidR="00FE0423" w:rsidRDefault="007441BA" w:rsidP="00663B15">
      <w:pPr>
        <w:bidi/>
        <w:spacing w:line="360" w:lineRule="auto"/>
        <w:jc w:val="both"/>
        <w:rPr>
          <w:rFonts w:ascii="David" w:hAnsi="David" w:cs="David"/>
          <w:rtl/>
          <w:lang w:val="en-US"/>
        </w:rPr>
      </w:pPr>
      <w:r w:rsidRPr="007441BA">
        <w:rPr>
          <w:rFonts w:ascii="David" w:hAnsi="David" w:cs="David"/>
          <w:rtl/>
          <w:lang w:val="en-US"/>
        </w:rPr>
        <w:t xml:space="preserve">לעומת זאת, </w:t>
      </w:r>
    </w:p>
    <w:p w14:paraId="52C38C09" w14:textId="741824D1" w:rsidR="007441BA" w:rsidRDefault="007441BA" w:rsidP="00FE0423">
      <w:pPr>
        <w:bidi/>
        <w:spacing w:line="360" w:lineRule="auto"/>
        <w:jc w:val="both"/>
        <w:rPr>
          <w:rFonts w:ascii="David" w:hAnsi="David" w:cs="David"/>
          <w:rtl/>
        </w:rPr>
      </w:pPr>
      <w:r w:rsidRPr="007441BA">
        <w:rPr>
          <w:rFonts w:ascii="David" w:hAnsi="David" w:cs="David"/>
          <w:rtl/>
          <w:lang w:val="en-US"/>
        </w:rPr>
        <w:t xml:space="preserve">המוצרים </w:t>
      </w:r>
      <w:r w:rsidRPr="007441BA">
        <w:rPr>
          <w:rFonts w:ascii="David" w:hAnsi="David" w:cs="David"/>
          <w:b/>
          <w:bCs/>
          <w:highlight w:val="yellow"/>
          <w:rtl/>
          <w:lang w:val="en-US"/>
        </w:rPr>
        <w:t>המיובאים</w:t>
      </w:r>
      <w:r w:rsidRPr="007441BA">
        <w:rPr>
          <w:rFonts w:ascii="David" w:hAnsi="David" w:cs="David"/>
          <w:rtl/>
          <w:lang w:val="en-US"/>
        </w:rPr>
        <w:t xml:space="preserve"> נעשים זולים יותר </w:t>
      </w:r>
      <w:r w:rsidR="00FE0423">
        <w:rPr>
          <w:rFonts w:ascii="David" w:hAnsi="David" w:cs="David" w:hint="cs"/>
          <w:rtl/>
          <w:lang w:val="en-US"/>
        </w:rPr>
        <w:t xml:space="preserve">במצב של </w:t>
      </w:r>
      <w:r w:rsidR="00FE0423" w:rsidRPr="00FE0423">
        <w:rPr>
          <w:rFonts w:ascii="David" w:hAnsi="David" w:cs="David" w:hint="cs"/>
          <w:b/>
          <w:bCs/>
          <w:rtl/>
          <w:lang w:val="en-US"/>
        </w:rPr>
        <w:t>ייסוף</w:t>
      </w:r>
      <w:r w:rsidR="00FE0423">
        <w:rPr>
          <w:rFonts w:ascii="David" w:hAnsi="David" w:cs="David" w:hint="cs"/>
          <w:rtl/>
          <w:lang w:val="en-US"/>
        </w:rPr>
        <w:t xml:space="preserve"> </w:t>
      </w:r>
      <w:r w:rsidRPr="007441BA">
        <w:rPr>
          <w:rFonts w:ascii="David" w:hAnsi="David" w:cs="David"/>
          <w:rtl/>
          <w:lang w:val="en-US"/>
        </w:rPr>
        <w:t xml:space="preserve">עבור התושבים המקומיים, מה שעשוי לעודד יבוא. </w:t>
      </w:r>
      <w:r w:rsidRPr="007441BA">
        <w:rPr>
          <w:rFonts w:ascii="David" w:hAnsi="David" w:cs="David"/>
          <w:u w:val="single"/>
          <w:rtl/>
          <w:lang w:val="en-US"/>
        </w:rPr>
        <w:t>לעומת זאת</w:t>
      </w:r>
      <w:r w:rsidRPr="007441BA">
        <w:rPr>
          <w:rFonts w:ascii="David" w:hAnsi="David" w:cs="David"/>
          <w:rtl/>
          <w:lang w:val="en-US"/>
        </w:rPr>
        <w:t xml:space="preserve">, </w:t>
      </w:r>
      <w:r w:rsidRPr="007441BA">
        <w:rPr>
          <w:rFonts w:ascii="David" w:hAnsi="David" w:cs="David"/>
          <w:b/>
          <w:bCs/>
          <w:rtl/>
          <w:lang w:val="en-US"/>
        </w:rPr>
        <w:t>בפיחות</w:t>
      </w:r>
      <w:r w:rsidRPr="007441BA">
        <w:rPr>
          <w:rFonts w:ascii="David" w:hAnsi="David" w:cs="David"/>
          <w:rtl/>
          <w:lang w:val="en-US"/>
        </w:rPr>
        <w:t xml:space="preserve"> (שער החליפין עולה), היצוא הופך אטרקטיבי יותר בעיני שווקים זרים (כי קל יותר לקנות מוצרים מקומיים במט"ח), אך היבוא נעשה יקר יותר עבור התושבים, מה שעשוי להפחית את צריכת המוצרים המיובאים</w:t>
      </w:r>
      <w:r w:rsidRPr="007441BA">
        <w:rPr>
          <w:rFonts w:ascii="David" w:hAnsi="David" w:cs="David"/>
        </w:rPr>
        <w:t>.</w:t>
      </w:r>
    </w:p>
    <w:p w14:paraId="294C33E0" w14:textId="77777777" w:rsidR="007441BA" w:rsidRDefault="007441BA" w:rsidP="007441BA">
      <w:pPr>
        <w:bidi/>
        <w:spacing w:line="360" w:lineRule="auto"/>
        <w:jc w:val="both"/>
        <w:rPr>
          <w:rFonts w:ascii="David" w:hAnsi="David" w:cs="David"/>
          <w:rtl/>
        </w:rPr>
      </w:pPr>
    </w:p>
    <w:p w14:paraId="180A53C7" w14:textId="16EA9274" w:rsidR="007441BA" w:rsidRPr="007441BA" w:rsidRDefault="007441BA" w:rsidP="007441BA">
      <w:pPr>
        <w:bidi/>
        <w:spacing w:line="360" w:lineRule="auto"/>
        <w:jc w:val="both"/>
        <w:rPr>
          <w:rFonts w:ascii="David" w:hAnsi="David" w:cs="David"/>
          <w:b/>
          <w:bCs/>
          <w:rtl/>
        </w:rPr>
      </w:pPr>
      <w:r w:rsidRPr="007441BA">
        <w:rPr>
          <w:rFonts w:ascii="David" w:hAnsi="David" w:cs="David" w:hint="cs"/>
          <w:b/>
          <w:bCs/>
          <w:rtl/>
        </w:rPr>
        <w:t>שאלה 3</w:t>
      </w:r>
    </w:p>
    <w:p w14:paraId="405ADCF4" w14:textId="12AA9329" w:rsidR="007441BA" w:rsidRPr="007441BA" w:rsidRDefault="007441BA" w:rsidP="007441BA">
      <w:pPr>
        <w:bidi/>
        <w:spacing w:line="360" w:lineRule="auto"/>
        <w:rPr>
          <w:rFonts w:ascii="David" w:hAnsi="David" w:cs="David"/>
          <w:rtl/>
        </w:rPr>
      </w:pPr>
      <w:r>
        <w:rPr>
          <w:rFonts w:ascii="David" w:hAnsi="David" w:cs="David" w:hint="cs"/>
          <w:rtl/>
        </w:rPr>
        <w:t>מהי ההשפעה של</w:t>
      </w:r>
      <w:r w:rsidRPr="007441BA">
        <w:rPr>
          <w:rFonts w:ascii="David" w:hAnsi="David" w:cs="David"/>
          <w:rtl/>
        </w:rPr>
        <w:t xml:space="preserve"> ייסוף המטבע המקומי על היצוא</w:t>
      </w:r>
      <w:r w:rsidRPr="007441BA">
        <w:rPr>
          <w:rFonts w:ascii="David" w:hAnsi="David" w:cs="David"/>
        </w:rPr>
        <w:t>?</w:t>
      </w:r>
    </w:p>
    <w:p w14:paraId="78DB5281" w14:textId="4FE595DA" w:rsidR="007441BA" w:rsidRPr="007441BA" w:rsidRDefault="007441BA" w:rsidP="007441BA">
      <w:pPr>
        <w:pStyle w:val="ListParagraph"/>
        <w:numPr>
          <w:ilvl w:val="0"/>
          <w:numId w:val="74"/>
        </w:numPr>
        <w:bidi/>
        <w:spacing w:line="360" w:lineRule="auto"/>
        <w:rPr>
          <w:rFonts w:ascii="David" w:hAnsi="David" w:cs="David"/>
          <w:rtl/>
        </w:rPr>
      </w:pPr>
      <w:r w:rsidRPr="007441BA">
        <w:rPr>
          <w:rFonts w:ascii="David" w:hAnsi="David" w:cs="David"/>
          <w:rtl/>
        </w:rPr>
        <w:t>מגדיל את היקף היצוא בזכות התחזקות המטבע</w:t>
      </w:r>
    </w:p>
    <w:p w14:paraId="10F92537" w14:textId="35B29BFF" w:rsidR="007441BA" w:rsidRPr="007441BA" w:rsidRDefault="007441BA" w:rsidP="007441BA">
      <w:pPr>
        <w:pStyle w:val="ListParagraph"/>
        <w:numPr>
          <w:ilvl w:val="0"/>
          <w:numId w:val="74"/>
        </w:numPr>
        <w:bidi/>
        <w:spacing w:line="360" w:lineRule="auto"/>
        <w:rPr>
          <w:rFonts w:ascii="David" w:hAnsi="David" w:cs="David"/>
          <w:rtl/>
        </w:rPr>
      </w:pPr>
      <w:r w:rsidRPr="007441BA">
        <w:rPr>
          <w:rFonts w:ascii="David" w:hAnsi="David" w:cs="David"/>
          <w:rtl/>
        </w:rPr>
        <w:t>מקטין את היקף היצוא כי המוצרים המקומיים הופכים יקרים יותר בחו"ל</w:t>
      </w:r>
    </w:p>
    <w:p w14:paraId="41155651" w14:textId="20174A46" w:rsidR="007441BA" w:rsidRPr="007441BA" w:rsidRDefault="007441BA" w:rsidP="007441BA">
      <w:pPr>
        <w:pStyle w:val="ListParagraph"/>
        <w:numPr>
          <w:ilvl w:val="0"/>
          <w:numId w:val="74"/>
        </w:numPr>
        <w:bidi/>
        <w:spacing w:line="360" w:lineRule="auto"/>
        <w:rPr>
          <w:rFonts w:ascii="David" w:hAnsi="David" w:cs="David"/>
          <w:rtl/>
        </w:rPr>
      </w:pPr>
      <w:r w:rsidRPr="007441BA">
        <w:rPr>
          <w:rFonts w:ascii="David" w:hAnsi="David" w:cs="David"/>
          <w:rtl/>
        </w:rPr>
        <w:t>אין השפעה על היצוא</w:t>
      </w:r>
    </w:p>
    <w:p w14:paraId="6A9D4920" w14:textId="38892198" w:rsidR="007441BA" w:rsidRDefault="007441BA" w:rsidP="007441BA">
      <w:pPr>
        <w:pStyle w:val="ListParagraph"/>
        <w:numPr>
          <w:ilvl w:val="0"/>
          <w:numId w:val="74"/>
        </w:numPr>
        <w:bidi/>
        <w:spacing w:line="360" w:lineRule="auto"/>
        <w:rPr>
          <w:rFonts w:ascii="David" w:hAnsi="David" w:cs="David"/>
        </w:rPr>
      </w:pPr>
      <w:r w:rsidRPr="007441BA">
        <w:rPr>
          <w:rFonts w:ascii="David" w:hAnsi="David" w:cs="David"/>
          <w:rtl/>
        </w:rPr>
        <w:lastRenderedPageBreak/>
        <w:t>תלוי רק במדיניות הממשלה בתחום המכסים</w:t>
      </w:r>
    </w:p>
    <w:p w14:paraId="03696D14" w14:textId="59412A1C" w:rsidR="007441BA" w:rsidRPr="007441BA" w:rsidRDefault="007441BA" w:rsidP="007441BA">
      <w:pPr>
        <w:pStyle w:val="ListParagraph"/>
        <w:numPr>
          <w:ilvl w:val="0"/>
          <w:numId w:val="74"/>
        </w:numPr>
        <w:bidi/>
        <w:spacing w:line="360" w:lineRule="auto"/>
        <w:rPr>
          <w:rFonts w:ascii="David" w:hAnsi="David" w:cs="David"/>
          <w:rtl/>
        </w:rPr>
      </w:pPr>
      <w:r>
        <w:rPr>
          <w:rFonts w:ascii="David" w:hAnsi="David" w:cs="David" w:hint="cs"/>
          <w:rtl/>
        </w:rPr>
        <w:t>הכל שטויות</w:t>
      </w:r>
    </w:p>
    <w:p w14:paraId="2F0B3973" w14:textId="77777777" w:rsidR="007441BA" w:rsidRDefault="007441BA" w:rsidP="007441BA">
      <w:pPr>
        <w:bidi/>
        <w:spacing w:line="360" w:lineRule="auto"/>
        <w:rPr>
          <w:rFonts w:ascii="David" w:hAnsi="David" w:cs="David"/>
          <w:rtl/>
        </w:rPr>
      </w:pPr>
    </w:p>
    <w:p w14:paraId="56329CEB" w14:textId="4ACE8D73" w:rsidR="00FE0423" w:rsidRDefault="00FE0423" w:rsidP="00FE0423">
      <w:pPr>
        <w:bidi/>
        <w:spacing w:line="360" w:lineRule="auto"/>
        <w:rPr>
          <w:rFonts w:ascii="David" w:hAnsi="David" w:cs="David"/>
          <w:rtl/>
        </w:rPr>
      </w:pPr>
      <w:r>
        <w:rPr>
          <w:rFonts w:ascii="David" w:hAnsi="David" w:cs="David" w:hint="cs"/>
          <w:rtl/>
        </w:rPr>
        <w:t xml:space="preserve">התשובה הנכונה: ב. </w:t>
      </w:r>
    </w:p>
    <w:p w14:paraId="0BAF012A" w14:textId="77777777" w:rsidR="00FE0423" w:rsidRDefault="00FE0423" w:rsidP="00FE0423">
      <w:pPr>
        <w:bidi/>
        <w:spacing w:line="360" w:lineRule="auto"/>
        <w:rPr>
          <w:rFonts w:ascii="David" w:hAnsi="David" w:cs="David"/>
          <w:rtl/>
        </w:rPr>
      </w:pPr>
    </w:p>
    <w:p w14:paraId="02432BF3" w14:textId="21A53511" w:rsidR="007441BA" w:rsidRPr="007441BA" w:rsidRDefault="007441BA" w:rsidP="007441BA">
      <w:pPr>
        <w:bidi/>
        <w:spacing w:line="360" w:lineRule="auto"/>
        <w:rPr>
          <w:rFonts w:ascii="David" w:hAnsi="David" w:cs="David"/>
          <w:b/>
          <w:bCs/>
          <w:rtl/>
        </w:rPr>
      </w:pPr>
      <w:r w:rsidRPr="007441BA">
        <w:rPr>
          <w:rFonts w:ascii="David" w:hAnsi="David" w:cs="David" w:hint="cs"/>
          <w:b/>
          <w:bCs/>
          <w:rtl/>
        </w:rPr>
        <w:t>שאלה 4</w:t>
      </w:r>
    </w:p>
    <w:p w14:paraId="5CA7CF09" w14:textId="4E7C3EB8" w:rsidR="007441BA" w:rsidRPr="007441BA" w:rsidRDefault="007441BA" w:rsidP="007441BA">
      <w:pPr>
        <w:bidi/>
        <w:spacing w:line="360" w:lineRule="auto"/>
        <w:rPr>
          <w:rFonts w:ascii="David" w:hAnsi="David" w:cs="David"/>
          <w:rtl/>
        </w:rPr>
      </w:pPr>
      <w:r w:rsidRPr="007441BA">
        <w:rPr>
          <w:rFonts w:ascii="David" w:hAnsi="David" w:cs="David"/>
          <w:rtl/>
        </w:rPr>
        <w:t xml:space="preserve">במקרה של פיחות המטבע המקומי, </w:t>
      </w:r>
      <w:r>
        <w:rPr>
          <w:rFonts w:ascii="David" w:hAnsi="David" w:cs="David" w:hint="cs"/>
          <w:rtl/>
        </w:rPr>
        <w:t>מהי ההשפעה על היבוא</w:t>
      </w:r>
      <w:r w:rsidRPr="007441BA">
        <w:rPr>
          <w:rFonts w:ascii="David" w:hAnsi="David" w:cs="David"/>
        </w:rPr>
        <w:t>?</w:t>
      </w:r>
    </w:p>
    <w:p w14:paraId="2CBE7971" w14:textId="15A3C491" w:rsidR="007441BA" w:rsidRPr="007441BA" w:rsidRDefault="007441BA" w:rsidP="007441BA">
      <w:pPr>
        <w:pStyle w:val="ListParagraph"/>
        <w:numPr>
          <w:ilvl w:val="0"/>
          <w:numId w:val="75"/>
        </w:numPr>
        <w:bidi/>
        <w:spacing w:line="360" w:lineRule="auto"/>
        <w:rPr>
          <w:rFonts w:ascii="David" w:hAnsi="David" w:cs="David"/>
          <w:rtl/>
        </w:rPr>
      </w:pPr>
      <w:r w:rsidRPr="007441BA">
        <w:rPr>
          <w:rFonts w:ascii="David" w:hAnsi="David" w:cs="David"/>
          <w:rtl/>
        </w:rPr>
        <w:t>זול יותר לייבא סחורות מחו"ל</w:t>
      </w:r>
    </w:p>
    <w:p w14:paraId="2245B07B" w14:textId="46B8A72C" w:rsidR="007441BA" w:rsidRPr="007441BA" w:rsidRDefault="007441BA" w:rsidP="007441BA">
      <w:pPr>
        <w:pStyle w:val="ListParagraph"/>
        <w:numPr>
          <w:ilvl w:val="0"/>
          <w:numId w:val="75"/>
        </w:numPr>
        <w:bidi/>
        <w:spacing w:line="360" w:lineRule="auto"/>
        <w:rPr>
          <w:rFonts w:ascii="David" w:hAnsi="David" w:cs="David"/>
          <w:rtl/>
        </w:rPr>
      </w:pPr>
      <w:r w:rsidRPr="007441BA">
        <w:rPr>
          <w:rFonts w:ascii="David" w:hAnsi="David" w:cs="David"/>
          <w:rtl/>
        </w:rPr>
        <w:t>אין כל הבדל במחיר של המוצרים המיובאים</w:t>
      </w:r>
    </w:p>
    <w:p w14:paraId="66901CA6" w14:textId="34F21B2D" w:rsidR="007441BA" w:rsidRPr="007441BA" w:rsidRDefault="007441BA" w:rsidP="007441BA">
      <w:pPr>
        <w:pStyle w:val="ListParagraph"/>
        <w:numPr>
          <w:ilvl w:val="0"/>
          <w:numId w:val="75"/>
        </w:numPr>
        <w:bidi/>
        <w:spacing w:line="360" w:lineRule="auto"/>
        <w:rPr>
          <w:rFonts w:ascii="David" w:hAnsi="David" w:cs="David"/>
          <w:rtl/>
        </w:rPr>
      </w:pPr>
      <w:r w:rsidRPr="007441BA">
        <w:rPr>
          <w:rFonts w:ascii="David" w:hAnsi="David" w:cs="David"/>
          <w:rtl/>
        </w:rPr>
        <w:t>היבוא הופך יקר יותר במונחים של המטבע המקומי</w:t>
      </w:r>
    </w:p>
    <w:p w14:paraId="41A7EE76" w14:textId="47095F2B" w:rsidR="007441BA" w:rsidRDefault="007441BA" w:rsidP="007441BA">
      <w:pPr>
        <w:pStyle w:val="ListParagraph"/>
        <w:numPr>
          <w:ilvl w:val="0"/>
          <w:numId w:val="75"/>
        </w:numPr>
        <w:bidi/>
        <w:spacing w:line="360" w:lineRule="auto"/>
        <w:rPr>
          <w:rFonts w:ascii="David" w:hAnsi="David" w:cs="David"/>
        </w:rPr>
      </w:pPr>
      <w:r w:rsidRPr="007441BA">
        <w:rPr>
          <w:rFonts w:ascii="David" w:hAnsi="David" w:cs="David"/>
          <w:rtl/>
        </w:rPr>
        <w:t>רק הביקוש למט"ח מושפע, אך מחיר המוצרים אינו משתנה</w:t>
      </w:r>
    </w:p>
    <w:p w14:paraId="03EB29DA" w14:textId="02C30FDA" w:rsidR="007441BA" w:rsidRDefault="007441BA" w:rsidP="007441BA">
      <w:pPr>
        <w:pStyle w:val="ListParagraph"/>
        <w:numPr>
          <w:ilvl w:val="0"/>
          <w:numId w:val="75"/>
        </w:numPr>
        <w:bidi/>
        <w:spacing w:line="360" w:lineRule="auto"/>
        <w:rPr>
          <w:rFonts w:ascii="David" w:hAnsi="David" w:cs="David"/>
        </w:rPr>
      </w:pPr>
      <w:r>
        <w:rPr>
          <w:rFonts w:ascii="David" w:hAnsi="David" w:cs="David" w:hint="cs"/>
          <w:rtl/>
        </w:rPr>
        <w:t>כל יתר התשובות שגויות</w:t>
      </w:r>
    </w:p>
    <w:p w14:paraId="7DCB0BAF" w14:textId="77777777" w:rsidR="005E2AF6" w:rsidRDefault="005E2AF6" w:rsidP="005E2AF6">
      <w:pPr>
        <w:bidi/>
        <w:spacing w:line="360" w:lineRule="auto"/>
        <w:rPr>
          <w:rFonts w:ascii="David" w:hAnsi="David" w:cs="David"/>
          <w:rtl/>
          <w:lang w:val="en-US"/>
        </w:rPr>
      </w:pPr>
    </w:p>
    <w:p w14:paraId="032987F1" w14:textId="20A492C0" w:rsidR="00FE0423" w:rsidRDefault="00FE0423" w:rsidP="00FE0423">
      <w:pPr>
        <w:bidi/>
        <w:spacing w:line="360" w:lineRule="auto"/>
        <w:rPr>
          <w:rFonts w:ascii="David" w:hAnsi="David" w:cs="David"/>
          <w:rtl/>
          <w:lang w:val="en-US"/>
        </w:rPr>
      </w:pPr>
      <w:r>
        <w:rPr>
          <w:rFonts w:ascii="David" w:hAnsi="David" w:cs="David" w:hint="cs"/>
          <w:rtl/>
          <w:lang w:val="en-US"/>
        </w:rPr>
        <w:t>התשובה הנכונה: ג.</w:t>
      </w:r>
    </w:p>
    <w:p w14:paraId="2FD25D1B" w14:textId="2E8DD089" w:rsidR="00FE0423" w:rsidRDefault="00FE0423" w:rsidP="00FE0423">
      <w:pPr>
        <w:bidi/>
        <w:spacing w:line="360" w:lineRule="auto"/>
        <w:rPr>
          <w:rFonts w:ascii="David" w:hAnsi="David" w:cs="David"/>
          <w:rtl/>
          <w:lang w:val="en-US"/>
        </w:rPr>
      </w:pPr>
      <w:r>
        <w:rPr>
          <w:rFonts w:ascii="David" w:hAnsi="David" w:cs="David" w:hint="cs"/>
          <w:rtl/>
          <w:lang w:val="en-US"/>
        </w:rPr>
        <w:t xml:space="preserve">הסבר: פיחות = שער החליפין עולה = יותר יקר לקנות דולרים ולשם באמצעותם על מוצרים מיובאים. </w:t>
      </w:r>
    </w:p>
    <w:p w14:paraId="1926DDEF" w14:textId="77777777" w:rsidR="00FE0423" w:rsidRDefault="00FE0423" w:rsidP="00FE0423">
      <w:pPr>
        <w:bidi/>
        <w:spacing w:line="360" w:lineRule="auto"/>
        <w:rPr>
          <w:rFonts w:ascii="David" w:hAnsi="David" w:cs="David"/>
          <w:rtl/>
          <w:lang w:val="en-US"/>
        </w:rPr>
      </w:pPr>
    </w:p>
    <w:p w14:paraId="05303B4D" w14:textId="77777777" w:rsidR="00FE0423" w:rsidRDefault="00FE0423" w:rsidP="00FE0423">
      <w:pPr>
        <w:bidi/>
        <w:spacing w:line="360" w:lineRule="auto"/>
        <w:rPr>
          <w:rFonts w:ascii="David" w:hAnsi="David" w:cs="David"/>
          <w:lang w:val="en-US"/>
        </w:rPr>
      </w:pPr>
    </w:p>
    <w:p w14:paraId="1DA33174" w14:textId="77777777" w:rsidR="005E2AF6" w:rsidRDefault="005E2AF6">
      <w:pPr>
        <w:rPr>
          <w:rFonts w:ascii="David" w:hAnsi="David" w:cs="David"/>
          <w:b/>
          <w:bCs/>
          <w:rtl/>
          <w:lang w:val="en-US"/>
        </w:rPr>
      </w:pPr>
      <w:r>
        <w:rPr>
          <w:rFonts w:ascii="David" w:hAnsi="David" w:cs="David"/>
          <w:b/>
          <w:bCs/>
          <w:rtl/>
          <w:lang w:val="en-US"/>
        </w:rPr>
        <w:br w:type="page"/>
      </w:r>
    </w:p>
    <w:p w14:paraId="1CA79ADC" w14:textId="152DEB29" w:rsidR="005E2AF6" w:rsidRPr="005E2AF6" w:rsidRDefault="005E2AF6" w:rsidP="005E2AF6">
      <w:pPr>
        <w:bidi/>
        <w:spacing w:line="360" w:lineRule="auto"/>
        <w:rPr>
          <w:rFonts w:ascii="David" w:hAnsi="David" w:cs="David"/>
          <w:b/>
          <w:bCs/>
          <w:rtl/>
          <w:lang w:val="en-US"/>
        </w:rPr>
      </w:pPr>
      <w:r w:rsidRPr="005E2AF6">
        <w:rPr>
          <w:rFonts w:ascii="David" w:hAnsi="David" w:cs="David" w:hint="cs"/>
          <w:b/>
          <w:bCs/>
          <w:rtl/>
          <w:lang w:val="en-US"/>
        </w:rPr>
        <w:lastRenderedPageBreak/>
        <w:t>המחשה גרפית לייסוף כתוצאה מעלייה בהיצע המט״ח</w:t>
      </w:r>
    </w:p>
    <w:p w14:paraId="2F4049CE" w14:textId="60B9CD08" w:rsidR="005E2AF6" w:rsidRPr="005E2AF6" w:rsidRDefault="005E2AF6" w:rsidP="005E2AF6">
      <w:pPr>
        <w:bidi/>
        <w:spacing w:line="360" w:lineRule="auto"/>
        <w:rPr>
          <w:rFonts w:ascii="David" w:hAnsi="David" w:cs="David"/>
        </w:rPr>
      </w:pPr>
      <w:r w:rsidRPr="005E2AF6">
        <w:rPr>
          <w:rFonts w:ascii="David" w:hAnsi="David" w:cs="David"/>
        </w:rPr>
        <w:fldChar w:fldCharType="begin"/>
      </w:r>
      <w:r w:rsidRPr="005E2AF6">
        <w:rPr>
          <w:rFonts w:ascii="David" w:hAnsi="David" w:cs="David"/>
        </w:rPr>
        <w:instrText xml:space="preserve"> INCLUDEPICTURE "https://files.oaiusercontent.com/file-Lr7PPKV8B4LVm1199GqyNo?se=2024-12-26T06%3A58%3A33Z&amp;sp=r&amp;sv=2024-08-04&amp;sr=b&amp;rscc=max-age%3D299%2C%20immutable%2C%20private&amp;rscd=attachment%3B%20filename%3D733659e2-5514-4a93-8542-ba667c85bdb9&amp;sig=qN1wkcBVIqkoe2SF0kd9EALQgjwGgYQ%2BIV4FI9w7uaA%3D" \* MERGEFORMATINET </w:instrText>
      </w:r>
      <w:r w:rsidRPr="005E2AF6">
        <w:rPr>
          <w:rFonts w:ascii="David" w:hAnsi="David" w:cs="David"/>
        </w:rPr>
        <w:fldChar w:fldCharType="separate"/>
      </w:r>
      <w:r w:rsidRPr="005E2AF6">
        <w:rPr>
          <w:rFonts w:ascii="David" w:hAnsi="David" w:cs="David"/>
          <w:noProof/>
        </w:rPr>
        <w:drawing>
          <wp:inline distT="0" distB="0" distL="0" distR="0" wp14:anchorId="19E2DCE0" wp14:editId="2A227C23">
            <wp:extent cx="5943600" cy="3881120"/>
            <wp:effectExtent l="0" t="0" r="0" b="5080"/>
            <wp:docPr id="206998967" name="Picture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Output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881120"/>
                    </a:xfrm>
                    <a:prstGeom prst="rect">
                      <a:avLst/>
                    </a:prstGeom>
                    <a:noFill/>
                    <a:ln>
                      <a:noFill/>
                    </a:ln>
                  </pic:spPr>
                </pic:pic>
              </a:graphicData>
            </a:graphic>
          </wp:inline>
        </w:drawing>
      </w:r>
      <w:r w:rsidRPr="005E2AF6">
        <w:rPr>
          <w:rFonts w:ascii="David" w:hAnsi="David" w:cs="David"/>
          <w:lang w:val="en-US"/>
        </w:rPr>
        <w:fldChar w:fldCharType="end"/>
      </w:r>
    </w:p>
    <w:p w14:paraId="00023B02" w14:textId="6C90DB5E" w:rsidR="005E2AF6" w:rsidRDefault="005E2AF6" w:rsidP="005E2AF6">
      <w:pPr>
        <w:tabs>
          <w:tab w:val="left" w:pos="1129"/>
        </w:tabs>
        <w:bidi/>
        <w:spacing w:line="360" w:lineRule="auto"/>
        <w:rPr>
          <w:rFonts w:ascii="David" w:hAnsi="David" w:cs="David"/>
          <w:rtl/>
          <w:lang w:val="en-US"/>
        </w:rPr>
      </w:pPr>
      <w:r>
        <w:rPr>
          <w:rFonts w:ascii="David" w:hAnsi="David" w:cs="David" w:hint="cs"/>
          <w:rtl/>
          <w:lang w:val="en-US"/>
        </w:rPr>
        <w:t>הסבר:</w:t>
      </w:r>
    </w:p>
    <w:p w14:paraId="4652739F" w14:textId="26C83727" w:rsidR="005E2AF6" w:rsidRDefault="005E2AF6" w:rsidP="005E2AF6">
      <w:pPr>
        <w:bidi/>
        <w:spacing w:line="360" w:lineRule="auto"/>
        <w:rPr>
          <w:rFonts w:ascii="David" w:hAnsi="David" w:cs="David"/>
          <w:rtl/>
        </w:rPr>
      </w:pPr>
      <w:r w:rsidRPr="00625A6D">
        <w:rPr>
          <w:rFonts w:ascii="David" w:hAnsi="David" w:cs="David"/>
          <w:rtl/>
          <w:lang w:val="en-US"/>
        </w:rPr>
        <w:t>אם יש עלייה בהיצע המט"ח (למשל עקב גידול בהשקעות זרות או גידול ביצוא), עקומת ההיצע זזה ימינה</w:t>
      </w:r>
      <w:r w:rsidR="00465AA3">
        <w:rPr>
          <w:rFonts w:ascii="David" w:hAnsi="David" w:cs="David" w:hint="cs"/>
          <w:rtl/>
          <w:lang w:val="en-US"/>
        </w:rPr>
        <w:t>/למטה</w:t>
      </w:r>
      <w:r w:rsidRPr="00625A6D">
        <w:rPr>
          <w:rFonts w:ascii="David" w:hAnsi="David" w:cs="David"/>
          <w:rtl/>
          <w:lang w:val="en-US"/>
        </w:rPr>
        <w:t>, ושער החליפין (המחיר בשקלים לדולר) יורד</w:t>
      </w:r>
      <w:r w:rsidRPr="00625A6D">
        <w:rPr>
          <w:rFonts w:ascii="David" w:hAnsi="David" w:cs="David"/>
        </w:rPr>
        <w:t>.</w:t>
      </w:r>
    </w:p>
    <w:p w14:paraId="3901621A" w14:textId="77777777" w:rsidR="00094183" w:rsidRDefault="00094183" w:rsidP="00094183">
      <w:pPr>
        <w:bidi/>
        <w:spacing w:line="360" w:lineRule="auto"/>
        <w:rPr>
          <w:rFonts w:ascii="David" w:hAnsi="David" w:cs="David"/>
          <w:rtl/>
        </w:rPr>
      </w:pPr>
    </w:p>
    <w:p w14:paraId="3AB200D3" w14:textId="77777777" w:rsidR="00094183" w:rsidRDefault="00094183">
      <w:pPr>
        <w:rPr>
          <w:rFonts w:ascii="David" w:hAnsi="David" w:cs="David"/>
          <w:b/>
          <w:bCs/>
          <w:rtl/>
        </w:rPr>
      </w:pPr>
      <w:r>
        <w:rPr>
          <w:rFonts w:ascii="David" w:hAnsi="David" w:cs="David"/>
          <w:b/>
          <w:bCs/>
          <w:rtl/>
        </w:rPr>
        <w:br w:type="page"/>
      </w:r>
    </w:p>
    <w:p w14:paraId="5253130D" w14:textId="5FD99EE8" w:rsidR="00094183" w:rsidRPr="00094183" w:rsidRDefault="00094183" w:rsidP="00094183">
      <w:pPr>
        <w:bidi/>
        <w:spacing w:line="360" w:lineRule="auto"/>
        <w:rPr>
          <w:rFonts w:ascii="David" w:hAnsi="David" w:cs="David"/>
          <w:b/>
          <w:bCs/>
          <w:rtl/>
        </w:rPr>
      </w:pPr>
      <w:r w:rsidRPr="00094183">
        <w:rPr>
          <w:rFonts w:ascii="David" w:hAnsi="David" w:cs="David" w:hint="cs"/>
          <w:b/>
          <w:bCs/>
          <w:rtl/>
        </w:rPr>
        <w:lastRenderedPageBreak/>
        <w:t>המחשה גרפית לייסוף כתוצאה מירידה בביקוש למט״ח:</w:t>
      </w:r>
    </w:p>
    <w:p w14:paraId="666EEA24" w14:textId="42AF72F3" w:rsidR="00094183" w:rsidRPr="00625A6D" w:rsidRDefault="00094183" w:rsidP="00094183">
      <w:pPr>
        <w:bidi/>
        <w:spacing w:line="360" w:lineRule="auto"/>
        <w:rPr>
          <w:rFonts w:ascii="David" w:hAnsi="David" w:cs="David"/>
        </w:rPr>
      </w:pPr>
      <w:r>
        <w:fldChar w:fldCharType="begin"/>
      </w:r>
      <w:r>
        <w:instrText xml:space="preserve"> INCLUDEPICTURE "https://files.oaiusercontent.com/file-6qFn2RhTDJJ52KGuiW4ety?se=2024-12-26T07%3A05%3A44Z&amp;sp=r&amp;sv=2024-08-04&amp;sr=b&amp;rscc=max-age%3D299%2C%20immutable%2C%20private&amp;rscd=attachment%3B%20filename%3D3d35ff8b-b0c3-45f4-b8e7-94817e677a63&amp;sig=t3G9UKZFbsCAu8BkbgMRAfLS/HVjKlvN7ZaUV%2B/4mgQ%3D" \* MERGEFORMATINET </w:instrText>
      </w:r>
      <w:r>
        <w:fldChar w:fldCharType="separate"/>
      </w:r>
      <w:r>
        <w:rPr>
          <w:noProof/>
        </w:rPr>
        <w:drawing>
          <wp:inline distT="0" distB="0" distL="0" distR="0" wp14:anchorId="52792A88" wp14:editId="4E04D314">
            <wp:extent cx="5943600" cy="3865245"/>
            <wp:effectExtent l="0" t="0" r="0" b="0"/>
            <wp:docPr id="1151243262" name="Picture 5"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utput 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r>
        <w:fldChar w:fldCharType="end"/>
      </w:r>
    </w:p>
    <w:p w14:paraId="0B729889" w14:textId="77777777" w:rsidR="005E2AF6" w:rsidRDefault="005E2AF6" w:rsidP="005E2AF6">
      <w:pPr>
        <w:tabs>
          <w:tab w:val="left" w:pos="1129"/>
        </w:tabs>
        <w:bidi/>
        <w:spacing w:line="360" w:lineRule="auto"/>
        <w:rPr>
          <w:rFonts w:ascii="David" w:hAnsi="David" w:cs="David"/>
          <w:rtl/>
          <w:lang w:val="en-US"/>
        </w:rPr>
      </w:pPr>
    </w:p>
    <w:p w14:paraId="7F85CBC6" w14:textId="1BE9A1B7" w:rsidR="00465AA3" w:rsidRPr="005E2AF6" w:rsidRDefault="00465AA3" w:rsidP="00465AA3">
      <w:pPr>
        <w:tabs>
          <w:tab w:val="left" w:pos="1129"/>
        </w:tabs>
        <w:bidi/>
        <w:spacing w:line="360" w:lineRule="auto"/>
        <w:jc w:val="both"/>
        <w:rPr>
          <w:rFonts w:ascii="David" w:hAnsi="David" w:cs="David"/>
          <w:rtl/>
          <w:lang w:val="en-US"/>
        </w:rPr>
      </w:pPr>
      <w:r>
        <w:rPr>
          <w:rFonts w:ascii="David" w:hAnsi="David" w:cs="David" w:hint="cs"/>
          <w:rtl/>
          <w:lang w:val="en-US"/>
        </w:rPr>
        <w:t xml:space="preserve">הסבר: בשוק זה לא חל שינוי בעקום ההיצע למט״ח </w:t>
      </w:r>
      <w:r>
        <w:rPr>
          <w:rFonts w:ascii="David" w:hAnsi="David" w:cs="David"/>
          <w:rtl/>
          <w:lang w:val="en-US"/>
        </w:rPr>
        <w:t>–</w:t>
      </w:r>
      <w:r>
        <w:rPr>
          <w:rFonts w:ascii="David" w:hAnsi="David" w:cs="David" w:hint="cs"/>
          <w:rtl/>
          <w:lang w:val="en-US"/>
        </w:rPr>
        <w:t xml:space="preserve"> אבל הביקוש למט״ח ירד (בעקבות שינוי טעמי צרכנים, מכסים, ירידה ברצון לבצע השקעות בחו״ל וכן הלאה), הירידה בביקוש יוצרת עודף היצע בשער החליפין המקורי מה שמוביל לירידת שער החליפין = ייסוף. </w:t>
      </w:r>
    </w:p>
    <w:p w14:paraId="5B541519" w14:textId="77777777" w:rsidR="005E2AF6" w:rsidRDefault="005E2AF6">
      <w:pPr>
        <w:rPr>
          <w:rFonts w:ascii="David" w:hAnsi="David" w:cs="David"/>
          <w:b/>
          <w:bCs/>
          <w:rtl/>
        </w:rPr>
      </w:pPr>
      <w:r>
        <w:rPr>
          <w:rFonts w:ascii="David" w:hAnsi="David" w:cs="David"/>
          <w:b/>
          <w:bCs/>
          <w:rtl/>
        </w:rPr>
        <w:br w:type="page"/>
      </w:r>
    </w:p>
    <w:p w14:paraId="5ADC9DF0" w14:textId="1D6AA1B4" w:rsidR="005E2AF6" w:rsidRDefault="005E2AF6" w:rsidP="005E2AF6">
      <w:pPr>
        <w:bidi/>
        <w:spacing w:line="360" w:lineRule="auto"/>
        <w:rPr>
          <w:rFonts w:ascii="David" w:hAnsi="David" w:cs="David"/>
          <w:b/>
          <w:bCs/>
          <w:rtl/>
        </w:rPr>
      </w:pPr>
      <w:r>
        <w:rPr>
          <w:rFonts w:ascii="David" w:hAnsi="David" w:cs="David" w:hint="cs"/>
          <w:b/>
          <w:bCs/>
          <w:rtl/>
        </w:rPr>
        <w:lastRenderedPageBreak/>
        <w:t xml:space="preserve">המחשה גרפית </w:t>
      </w:r>
      <w:r w:rsidR="00094183">
        <w:rPr>
          <w:rFonts w:ascii="David" w:hAnsi="David" w:cs="David" w:hint="cs"/>
          <w:b/>
          <w:bCs/>
          <w:rtl/>
        </w:rPr>
        <w:t>לפיחות</w:t>
      </w:r>
      <w:r>
        <w:rPr>
          <w:rFonts w:ascii="David" w:hAnsi="David" w:cs="David" w:hint="cs"/>
          <w:b/>
          <w:bCs/>
          <w:rtl/>
        </w:rPr>
        <w:t xml:space="preserve"> כתוצאה </w:t>
      </w:r>
      <w:r w:rsidR="00465AA3">
        <w:rPr>
          <w:rFonts w:ascii="David" w:hAnsi="David" w:cs="David" w:hint="cs"/>
          <w:b/>
          <w:bCs/>
          <w:rtl/>
        </w:rPr>
        <w:t>מירידה בהיצע</w:t>
      </w:r>
      <w:r>
        <w:rPr>
          <w:rFonts w:ascii="David" w:hAnsi="David" w:cs="David" w:hint="cs"/>
          <w:b/>
          <w:bCs/>
          <w:rtl/>
        </w:rPr>
        <w:t xml:space="preserve"> </w:t>
      </w:r>
      <w:r w:rsidR="00465AA3">
        <w:rPr>
          <w:rFonts w:ascii="David" w:hAnsi="David" w:cs="David" w:hint="cs"/>
          <w:b/>
          <w:bCs/>
          <w:rtl/>
        </w:rPr>
        <w:t>ה</w:t>
      </w:r>
      <w:r>
        <w:rPr>
          <w:rFonts w:ascii="David" w:hAnsi="David" w:cs="David" w:hint="cs"/>
          <w:b/>
          <w:bCs/>
          <w:rtl/>
        </w:rPr>
        <w:t>מט״ח</w:t>
      </w:r>
    </w:p>
    <w:p w14:paraId="101EB91E" w14:textId="4A97FDC0" w:rsidR="005E2AF6" w:rsidRDefault="005E2AF6" w:rsidP="005E2AF6">
      <w:pPr>
        <w:bidi/>
        <w:spacing w:line="360" w:lineRule="auto"/>
        <w:rPr>
          <w:rFonts w:ascii="David" w:hAnsi="David" w:cs="David"/>
          <w:b/>
          <w:bCs/>
          <w:rtl/>
        </w:rPr>
      </w:pPr>
      <w:r>
        <w:fldChar w:fldCharType="begin"/>
      </w:r>
      <w:r>
        <w:instrText xml:space="preserve"> INCLUDEPICTURE "https://files.oaiusercontent.com/file-3EVja6giaWfZEwFRBqPuZc?se=2024-12-26T07%3A03%3A35Z&amp;sp=r&amp;sv=2024-08-04&amp;sr=b&amp;rscc=max-age%3D299%2C%20immutable%2C%20private&amp;rscd=attachment%3B%20filename%3Dc1f22dbe-fe65-4eea-aa18-956e7b5bcc5a&amp;sig=McYx0b3Oe1rgEzENSAUGit8IrrQNSc5okocvIZx8P18%3D" \* MERGEFORMATINET </w:instrText>
      </w:r>
      <w:r>
        <w:fldChar w:fldCharType="separate"/>
      </w:r>
      <w:r>
        <w:rPr>
          <w:noProof/>
        </w:rPr>
        <w:drawing>
          <wp:inline distT="0" distB="0" distL="0" distR="0" wp14:anchorId="01564581" wp14:editId="5C33E5D4">
            <wp:extent cx="5943600" cy="3880485"/>
            <wp:effectExtent l="0" t="0" r="0" b="5715"/>
            <wp:docPr id="2044710852" name="Picture 4"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utput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880485"/>
                    </a:xfrm>
                    <a:prstGeom prst="rect">
                      <a:avLst/>
                    </a:prstGeom>
                    <a:noFill/>
                    <a:ln>
                      <a:noFill/>
                    </a:ln>
                  </pic:spPr>
                </pic:pic>
              </a:graphicData>
            </a:graphic>
          </wp:inline>
        </w:drawing>
      </w:r>
      <w:r>
        <w:fldChar w:fldCharType="end"/>
      </w:r>
    </w:p>
    <w:p w14:paraId="187C675A" w14:textId="20EB8440" w:rsidR="005E2AF6" w:rsidRPr="0084688E" w:rsidRDefault="0084688E" w:rsidP="005E2AF6">
      <w:pPr>
        <w:bidi/>
        <w:spacing w:line="360" w:lineRule="auto"/>
        <w:rPr>
          <w:rFonts w:ascii="David" w:hAnsi="David" w:cs="David"/>
          <w:rtl/>
        </w:rPr>
      </w:pPr>
      <w:r w:rsidRPr="0084688E">
        <w:rPr>
          <w:rFonts w:ascii="David" w:hAnsi="David" w:cs="David" w:hint="cs"/>
          <w:rtl/>
        </w:rPr>
        <w:t xml:space="preserve">הסבר: כאשר חלה ירידה בהיצע המט״ח </w:t>
      </w:r>
      <w:r w:rsidRPr="0084688E">
        <w:rPr>
          <w:rFonts w:ascii="David" w:hAnsi="David" w:cs="David"/>
          <w:rtl/>
        </w:rPr>
        <w:t>–</w:t>
      </w:r>
      <w:r w:rsidRPr="0084688E">
        <w:rPr>
          <w:rFonts w:ascii="David" w:hAnsi="David" w:cs="David" w:hint="cs"/>
          <w:rtl/>
        </w:rPr>
        <w:t xml:space="preserve"> ירידה בייצוא, בתנועות הון נכנסות ועוד </w:t>
      </w:r>
      <w:r w:rsidRPr="0084688E">
        <w:rPr>
          <w:rFonts w:ascii="David" w:hAnsi="David" w:cs="David"/>
          <w:rtl/>
        </w:rPr>
        <w:t>–</w:t>
      </w:r>
      <w:r w:rsidRPr="0084688E">
        <w:rPr>
          <w:rFonts w:ascii="David" w:hAnsi="David" w:cs="David" w:hint="cs"/>
          <w:rtl/>
        </w:rPr>
        <w:t xml:space="preserve"> יחול עודף ביקוש בשער החליפין המקורי, מה שיוביל לעליית שע״ח, קרי לפיחות. </w:t>
      </w:r>
    </w:p>
    <w:p w14:paraId="41ADF5D0" w14:textId="77777777" w:rsidR="005E2AF6" w:rsidRDefault="005E2AF6" w:rsidP="005E2AF6">
      <w:pPr>
        <w:bidi/>
        <w:spacing w:line="360" w:lineRule="auto"/>
        <w:rPr>
          <w:rFonts w:ascii="David" w:hAnsi="David" w:cs="David"/>
          <w:b/>
          <w:bCs/>
          <w:rtl/>
        </w:rPr>
      </w:pPr>
    </w:p>
    <w:p w14:paraId="49BB9754" w14:textId="77777777" w:rsidR="00094183" w:rsidRDefault="00094183">
      <w:pPr>
        <w:rPr>
          <w:rFonts w:ascii="David" w:hAnsi="David" w:cs="David"/>
          <w:b/>
          <w:bCs/>
          <w:rtl/>
        </w:rPr>
      </w:pPr>
      <w:r>
        <w:rPr>
          <w:rFonts w:ascii="David" w:hAnsi="David" w:cs="David"/>
          <w:b/>
          <w:bCs/>
          <w:rtl/>
        </w:rPr>
        <w:br w:type="page"/>
      </w:r>
    </w:p>
    <w:p w14:paraId="6273FCC2" w14:textId="0EBB7D1E" w:rsidR="007441BA" w:rsidRPr="005E2AF6" w:rsidRDefault="005E2AF6" w:rsidP="005E2AF6">
      <w:pPr>
        <w:bidi/>
        <w:spacing w:line="360" w:lineRule="auto"/>
        <w:rPr>
          <w:rFonts w:ascii="David" w:hAnsi="David" w:cs="David"/>
          <w:b/>
          <w:bCs/>
          <w:rtl/>
        </w:rPr>
      </w:pPr>
      <w:r w:rsidRPr="005E2AF6">
        <w:rPr>
          <w:rFonts w:ascii="David" w:hAnsi="David" w:cs="David" w:hint="cs"/>
          <w:b/>
          <w:bCs/>
          <w:rtl/>
        </w:rPr>
        <w:lastRenderedPageBreak/>
        <w:t>המחשה גרפית לפיחות כתוצאה מעלייה בביקוש למט״ח</w:t>
      </w:r>
    </w:p>
    <w:p w14:paraId="7F02B46D" w14:textId="72BA3E19" w:rsidR="005E2AF6" w:rsidRPr="007441BA" w:rsidRDefault="005E2AF6" w:rsidP="005E2AF6">
      <w:pPr>
        <w:bidi/>
        <w:spacing w:line="360" w:lineRule="auto"/>
        <w:rPr>
          <w:rFonts w:ascii="David" w:hAnsi="David" w:cs="David"/>
          <w:rtl/>
        </w:rPr>
      </w:pPr>
      <w:r>
        <w:fldChar w:fldCharType="begin"/>
      </w:r>
      <w:r>
        <w:instrText xml:space="preserve"> INCLUDEPICTURE "https://files.oaiusercontent.com/file-PTwawLuaw1xQm8NYySjqnN?se=2024-12-26T07%3A03%3A34Z&amp;sp=r&amp;sv=2024-08-04&amp;sr=b&amp;rscc=max-age%3D299%2C%20immutable%2C%20private&amp;rscd=attachment%3B%20filename%3D2cdfd19b-a7c9-4a15-8e96-725b22c013fd&amp;sig=4q7XUAnDX3PyQQxue26Q2daGog8I4QNkCxu8qXbSLh0%3D" \* MERGEFORMATINET </w:instrText>
      </w:r>
      <w:r>
        <w:fldChar w:fldCharType="separate"/>
      </w:r>
      <w:r>
        <w:rPr>
          <w:noProof/>
        </w:rPr>
        <w:drawing>
          <wp:inline distT="0" distB="0" distL="0" distR="0" wp14:anchorId="20B4DED7" wp14:editId="00FBF007">
            <wp:extent cx="5943600" cy="3880485"/>
            <wp:effectExtent l="0" t="0" r="0" b="5715"/>
            <wp:docPr id="342892639"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Output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880485"/>
                    </a:xfrm>
                    <a:prstGeom prst="rect">
                      <a:avLst/>
                    </a:prstGeom>
                    <a:noFill/>
                    <a:ln>
                      <a:noFill/>
                    </a:ln>
                  </pic:spPr>
                </pic:pic>
              </a:graphicData>
            </a:graphic>
          </wp:inline>
        </w:drawing>
      </w:r>
      <w:r>
        <w:fldChar w:fldCharType="end"/>
      </w:r>
    </w:p>
    <w:p w14:paraId="7ADAC65B" w14:textId="77777777" w:rsidR="0084688E" w:rsidRPr="007441BA" w:rsidRDefault="0084688E" w:rsidP="0084688E">
      <w:pPr>
        <w:bidi/>
        <w:spacing w:line="360" w:lineRule="auto"/>
        <w:rPr>
          <w:rFonts w:ascii="David" w:hAnsi="David" w:cs="David"/>
          <w:rtl/>
        </w:rPr>
      </w:pPr>
    </w:p>
    <w:p w14:paraId="65742AB8" w14:textId="3C03C1C9" w:rsidR="00094183" w:rsidRPr="00094183" w:rsidRDefault="00094183" w:rsidP="00094183">
      <w:pPr>
        <w:bidi/>
        <w:spacing w:line="360" w:lineRule="auto"/>
        <w:rPr>
          <w:rFonts w:ascii="David" w:hAnsi="David" w:cs="David"/>
          <w:b/>
          <w:bCs/>
          <w:rtl/>
        </w:rPr>
      </w:pPr>
      <w:r w:rsidRPr="00094183">
        <w:rPr>
          <w:rFonts w:ascii="David" w:hAnsi="David" w:cs="David"/>
          <w:b/>
          <w:bCs/>
          <w:rtl/>
        </w:rPr>
        <w:t xml:space="preserve">שאלה </w:t>
      </w:r>
      <w:r w:rsidRPr="00094183">
        <w:rPr>
          <w:rFonts w:ascii="David" w:hAnsi="David" w:cs="David" w:hint="cs"/>
          <w:b/>
          <w:bCs/>
          <w:rtl/>
        </w:rPr>
        <w:t>5</w:t>
      </w:r>
    </w:p>
    <w:p w14:paraId="3B37942F" w14:textId="01A79D54" w:rsidR="00094183" w:rsidRPr="00094183" w:rsidRDefault="00094183" w:rsidP="00094183">
      <w:pPr>
        <w:bidi/>
        <w:spacing w:line="360" w:lineRule="auto"/>
        <w:rPr>
          <w:rFonts w:ascii="David" w:hAnsi="David" w:cs="David"/>
          <w:rtl/>
        </w:rPr>
      </w:pPr>
      <w:r w:rsidRPr="00094183">
        <w:rPr>
          <w:rFonts w:ascii="David" w:hAnsi="David" w:cs="David"/>
          <w:rtl/>
        </w:rPr>
        <w:t>מה יקרה לשער החליפין (ש"ח לדולר) כאשר הביקוש למט"ח יורד</w:t>
      </w:r>
      <w:r w:rsidRPr="00094183">
        <w:rPr>
          <w:rFonts w:ascii="David" w:hAnsi="David" w:cs="David"/>
        </w:rPr>
        <w:t>?</w:t>
      </w:r>
    </w:p>
    <w:p w14:paraId="5E3CAE3B" w14:textId="772E1482"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שער החליפין יעלה, והשקל ייחלש</w:t>
      </w:r>
    </w:p>
    <w:p w14:paraId="58F5017F" w14:textId="3DD5ACEC"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שער החליפין יירד, והשקל יתחזק</w:t>
      </w:r>
    </w:p>
    <w:p w14:paraId="4A474CD6" w14:textId="4957B093"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שער החליפין יישאר ללא שינוי</w:t>
      </w:r>
    </w:p>
    <w:p w14:paraId="2C5B9692" w14:textId="441DE53F"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שער החליפין יירד, אך השקל ייחלש</w:t>
      </w:r>
    </w:p>
    <w:p w14:paraId="2B6B0D5D" w14:textId="035E7E0B" w:rsidR="00094183" w:rsidRPr="00620584" w:rsidRDefault="00094183" w:rsidP="00620584">
      <w:pPr>
        <w:pStyle w:val="ListParagraph"/>
        <w:numPr>
          <w:ilvl w:val="0"/>
          <w:numId w:val="76"/>
        </w:numPr>
        <w:bidi/>
        <w:spacing w:line="360" w:lineRule="auto"/>
        <w:rPr>
          <w:rFonts w:ascii="David" w:hAnsi="David" w:cs="David"/>
          <w:rtl/>
        </w:rPr>
      </w:pPr>
      <w:r w:rsidRPr="00094183">
        <w:rPr>
          <w:rFonts w:ascii="David" w:hAnsi="David" w:cs="David" w:hint="cs"/>
          <w:rtl/>
        </w:rPr>
        <w:t>הכל שטויות</w:t>
      </w:r>
    </w:p>
    <w:p w14:paraId="57007AC1" w14:textId="77777777" w:rsidR="00620584" w:rsidRDefault="00620584" w:rsidP="00620584">
      <w:pPr>
        <w:bidi/>
        <w:spacing w:line="360" w:lineRule="auto"/>
        <w:rPr>
          <w:rFonts w:ascii="David" w:hAnsi="David" w:cs="David"/>
          <w:rtl/>
        </w:rPr>
      </w:pPr>
    </w:p>
    <w:p w14:paraId="5BB78131" w14:textId="64479872" w:rsidR="00620584" w:rsidRDefault="00620584" w:rsidP="00620584">
      <w:pPr>
        <w:bidi/>
        <w:spacing w:line="360" w:lineRule="auto"/>
        <w:rPr>
          <w:rFonts w:ascii="David" w:hAnsi="David" w:cs="David"/>
          <w:rtl/>
        </w:rPr>
      </w:pPr>
      <w:r w:rsidRPr="00620584">
        <w:rPr>
          <w:rFonts w:ascii="David" w:hAnsi="David" w:cs="David"/>
          <w:noProof/>
          <w:rtl/>
        </w:rPr>
        <w:drawing>
          <wp:inline distT="0" distB="0" distL="0" distR="0" wp14:anchorId="29B035DE" wp14:editId="586EC322">
            <wp:extent cx="3888977" cy="1202841"/>
            <wp:effectExtent l="0" t="0" r="0" b="3810"/>
            <wp:docPr id="153761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19503" name=""/>
                    <pic:cNvPicPr/>
                  </pic:nvPicPr>
                  <pic:blipFill>
                    <a:blip r:embed="rId32"/>
                    <a:stretch>
                      <a:fillRect/>
                    </a:stretch>
                  </pic:blipFill>
                  <pic:spPr>
                    <a:xfrm>
                      <a:off x="0" y="0"/>
                      <a:ext cx="3911399" cy="1209776"/>
                    </a:xfrm>
                    <a:prstGeom prst="rect">
                      <a:avLst/>
                    </a:prstGeom>
                  </pic:spPr>
                </pic:pic>
              </a:graphicData>
            </a:graphic>
          </wp:inline>
        </w:drawing>
      </w:r>
    </w:p>
    <w:p w14:paraId="2E48ED49" w14:textId="77777777" w:rsidR="00620584" w:rsidRDefault="00620584" w:rsidP="00620584">
      <w:pPr>
        <w:bidi/>
        <w:spacing w:line="360" w:lineRule="auto"/>
        <w:rPr>
          <w:rFonts w:ascii="David" w:hAnsi="David" w:cs="David"/>
          <w:rtl/>
        </w:rPr>
      </w:pPr>
    </w:p>
    <w:p w14:paraId="7A635AE5" w14:textId="77777777" w:rsidR="00620584" w:rsidRDefault="00620584">
      <w:pPr>
        <w:rPr>
          <w:rFonts w:ascii="David" w:hAnsi="David" w:cs="David"/>
          <w:b/>
          <w:bCs/>
          <w:rtl/>
        </w:rPr>
      </w:pPr>
      <w:r>
        <w:rPr>
          <w:rFonts w:ascii="David" w:hAnsi="David" w:cs="David"/>
          <w:b/>
          <w:bCs/>
          <w:rtl/>
        </w:rPr>
        <w:br w:type="page"/>
      </w:r>
    </w:p>
    <w:p w14:paraId="50AC16EF" w14:textId="55BDC8AE" w:rsidR="00094183" w:rsidRPr="00094183" w:rsidRDefault="00094183" w:rsidP="00094183">
      <w:pPr>
        <w:bidi/>
        <w:spacing w:line="360" w:lineRule="auto"/>
        <w:rPr>
          <w:rFonts w:ascii="David" w:hAnsi="David" w:cs="David"/>
          <w:b/>
          <w:bCs/>
          <w:rtl/>
        </w:rPr>
      </w:pPr>
      <w:r w:rsidRPr="00094183">
        <w:rPr>
          <w:rFonts w:ascii="David" w:hAnsi="David" w:cs="David"/>
          <w:b/>
          <w:bCs/>
          <w:rtl/>
        </w:rPr>
        <w:lastRenderedPageBreak/>
        <w:t xml:space="preserve">שאלה </w:t>
      </w:r>
      <w:r w:rsidRPr="00094183">
        <w:rPr>
          <w:rFonts w:ascii="David" w:hAnsi="David" w:cs="David" w:hint="cs"/>
          <w:b/>
          <w:bCs/>
          <w:rtl/>
        </w:rPr>
        <w:t>6</w:t>
      </w:r>
    </w:p>
    <w:p w14:paraId="0550F211" w14:textId="50E853E2" w:rsidR="00094183" w:rsidRPr="00094183" w:rsidRDefault="00094183" w:rsidP="00094183">
      <w:pPr>
        <w:bidi/>
        <w:spacing w:line="360" w:lineRule="auto"/>
        <w:rPr>
          <w:rFonts w:ascii="David" w:hAnsi="David" w:cs="David"/>
          <w:rtl/>
        </w:rPr>
      </w:pPr>
      <w:r w:rsidRPr="00094183">
        <w:rPr>
          <w:rFonts w:ascii="David" w:hAnsi="David" w:cs="David"/>
          <w:rtl/>
        </w:rPr>
        <w:t>מה מהבאים עשוי לגרום לירידה בביקוש למט"</w:t>
      </w:r>
      <w:r>
        <w:rPr>
          <w:rFonts w:ascii="David" w:hAnsi="David" w:cs="David" w:hint="cs"/>
          <w:rtl/>
        </w:rPr>
        <w:t>ח?</w:t>
      </w:r>
    </w:p>
    <w:p w14:paraId="0D633425" w14:textId="6CC8AF1F" w:rsidR="00094183" w:rsidRPr="00094183" w:rsidRDefault="00094183" w:rsidP="00094183">
      <w:pPr>
        <w:pStyle w:val="ListParagraph"/>
        <w:numPr>
          <w:ilvl w:val="0"/>
          <w:numId w:val="77"/>
        </w:numPr>
        <w:bidi/>
        <w:spacing w:line="360" w:lineRule="auto"/>
        <w:rPr>
          <w:rFonts w:ascii="David" w:hAnsi="David" w:cs="David"/>
          <w:rtl/>
        </w:rPr>
      </w:pPr>
      <w:r w:rsidRPr="00094183">
        <w:rPr>
          <w:rFonts w:ascii="David" w:hAnsi="David" w:cs="David"/>
          <w:rtl/>
        </w:rPr>
        <w:t>ירידה בייבוא מוצרים לישראל</w:t>
      </w:r>
    </w:p>
    <w:p w14:paraId="31D42B3C" w14:textId="5103F869" w:rsidR="00094183" w:rsidRPr="00094183" w:rsidRDefault="00094183" w:rsidP="00094183">
      <w:pPr>
        <w:pStyle w:val="ListParagraph"/>
        <w:numPr>
          <w:ilvl w:val="0"/>
          <w:numId w:val="77"/>
        </w:numPr>
        <w:bidi/>
        <w:spacing w:line="360" w:lineRule="auto"/>
        <w:rPr>
          <w:rFonts w:ascii="David" w:hAnsi="David" w:cs="David"/>
          <w:rtl/>
        </w:rPr>
      </w:pPr>
      <w:r w:rsidRPr="00094183">
        <w:rPr>
          <w:rFonts w:ascii="David" w:hAnsi="David" w:cs="David"/>
          <w:rtl/>
        </w:rPr>
        <w:t>עלייה בהשקעות זרות בישראל</w:t>
      </w:r>
    </w:p>
    <w:p w14:paraId="338B74B0" w14:textId="205DC2F7" w:rsidR="00094183" w:rsidRPr="00094183" w:rsidRDefault="00094183" w:rsidP="00094183">
      <w:pPr>
        <w:pStyle w:val="ListParagraph"/>
        <w:numPr>
          <w:ilvl w:val="0"/>
          <w:numId w:val="77"/>
        </w:numPr>
        <w:bidi/>
        <w:spacing w:line="360" w:lineRule="auto"/>
        <w:rPr>
          <w:rFonts w:ascii="David" w:hAnsi="David" w:cs="David"/>
          <w:rtl/>
        </w:rPr>
      </w:pPr>
      <w:r w:rsidRPr="00094183">
        <w:rPr>
          <w:rFonts w:ascii="David" w:hAnsi="David" w:cs="David"/>
          <w:rtl/>
        </w:rPr>
        <w:t>ירידה ביצוא מישראל</w:t>
      </w:r>
    </w:p>
    <w:p w14:paraId="08086041" w14:textId="1E600F59" w:rsidR="00094183" w:rsidRPr="00094183" w:rsidRDefault="00094183" w:rsidP="00094183">
      <w:pPr>
        <w:pStyle w:val="ListParagraph"/>
        <w:numPr>
          <w:ilvl w:val="0"/>
          <w:numId w:val="77"/>
        </w:numPr>
        <w:bidi/>
        <w:spacing w:line="360" w:lineRule="auto"/>
        <w:rPr>
          <w:rFonts w:ascii="David" w:hAnsi="David" w:cs="David"/>
          <w:rtl/>
        </w:rPr>
      </w:pPr>
      <w:r>
        <w:rPr>
          <w:rFonts w:ascii="David" w:hAnsi="David" w:cs="David" w:hint="cs"/>
          <w:rtl/>
        </w:rPr>
        <w:t>עלייה ביצוא מישראל</w:t>
      </w:r>
    </w:p>
    <w:p w14:paraId="7A1A3A4B" w14:textId="0B78469C" w:rsidR="00094183" w:rsidRPr="00094183" w:rsidRDefault="00094183" w:rsidP="00094183">
      <w:pPr>
        <w:pStyle w:val="ListParagraph"/>
        <w:numPr>
          <w:ilvl w:val="0"/>
          <w:numId w:val="77"/>
        </w:numPr>
        <w:bidi/>
        <w:spacing w:line="360" w:lineRule="auto"/>
        <w:rPr>
          <w:rFonts w:ascii="David" w:hAnsi="David" w:cs="David"/>
          <w:rtl/>
        </w:rPr>
      </w:pPr>
      <w:r w:rsidRPr="00094183">
        <w:rPr>
          <w:rFonts w:ascii="David" w:hAnsi="David" w:cs="David" w:hint="cs"/>
          <w:rtl/>
        </w:rPr>
        <w:t>הכל שטויות</w:t>
      </w:r>
    </w:p>
    <w:p w14:paraId="5803ABD5" w14:textId="77777777" w:rsidR="00094183" w:rsidRDefault="00094183" w:rsidP="00094183">
      <w:pPr>
        <w:bidi/>
        <w:spacing w:line="360" w:lineRule="auto"/>
        <w:rPr>
          <w:rFonts w:ascii="David" w:hAnsi="David" w:cs="David"/>
          <w:rtl/>
        </w:rPr>
      </w:pPr>
    </w:p>
    <w:p w14:paraId="16170A46" w14:textId="55B9AF2E" w:rsidR="00620584" w:rsidRDefault="00620584" w:rsidP="00620584">
      <w:pPr>
        <w:bidi/>
        <w:spacing w:line="360" w:lineRule="auto"/>
        <w:rPr>
          <w:rFonts w:ascii="David" w:hAnsi="David" w:cs="David"/>
          <w:rtl/>
        </w:rPr>
      </w:pPr>
      <w:r w:rsidRPr="00620584">
        <w:rPr>
          <w:rFonts w:ascii="David" w:hAnsi="David" w:cs="David"/>
          <w:noProof/>
          <w:rtl/>
        </w:rPr>
        <w:drawing>
          <wp:inline distT="0" distB="0" distL="0" distR="0" wp14:anchorId="4F824E7A" wp14:editId="35E6F719">
            <wp:extent cx="3951911" cy="1517432"/>
            <wp:effectExtent l="0" t="0" r="0" b="0"/>
            <wp:docPr id="85610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03789" name=""/>
                    <pic:cNvPicPr/>
                  </pic:nvPicPr>
                  <pic:blipFill>
                    <a:blip r:embed="rId33"/>
                    <a:stretch>
                      <a:fillRect/>
                    </a:stretch>
                  </pic:blipFill>
                  <pic:spPr>
                    <a:xfrm>
                      <a:off x="0" y="0"/>
                      <a:ext cx="3968211" cy="1523691"/>
                    </a:xfrm>
                    <a:prstGeom prst="rect">
                      <a:avLst/>
                    </a:prstGeom>
                  </pic:spPr>
                </pic:pic>
              </a:graphicData>
            </a:graphic>
          </wp:inline>
        </w:drawing>
      </w:r>
    </w:p>
    <w:p w14:paraId="3803541D" w14:textId="4386FEE2" w:rsidR="00620584" w:rsidRDefault="00620584" w:rsidP="00620584">
      <w:pPr>
        <w:bidi/>
        <w:spacing w:line="360" w:lineRule="auto"/>
        <w:rPr>
          <w:rFonts w:ascii="David" w:hAnsi="David" w:cs="David"/>
          <w:rtl/>
        </w:rPr>
      </w:pPr>
      <w:r>
        <w:rPr>
          <w:rFonts w:ascii="David" w:hAnsi="David" w:cs="David" w:hint="cs"/>
          <w:rtl/>
        </w:rPr>
        <w:t xml:space="preserve">התשובה א. </w:t>
      </w:r>
    </w:p>
    <w:p w14:paraId="16F1CEDF" w14:textId="77777777" w:rsidR="00620584" w:rsidRPr="00094183" w:rsidRDefault="00620584" w:rsidP="00620584">
      <w:pPr>
        <w:bidi/>
        <w:spacing w:line="360" w:lineRule="auto"/>
        <w:rPr>
          <w:rFonts w:ascii="David" w:hAnsi="David" w:cs="David"/>
          <w:rtl/>
        </w:rPr>
      </w:pPr>
    </w:p>
    <w:p w14:paraId="446148B2" w14:textId="1EF227B8" w:rsidR="00094183" w:rsidRPr="00094183" w:rsidRDefault="00094183" w:rsidP="00094183">
      <w:pPr>
        <w:bidi/>
        <w:spacing w:line="360" w:lineRule="auto"/>
        <w:rPr>
          <w:rFonts w:ascii="David" w:hAnsi="David" w:cs="David"/>
          <w:b/>
          <w:bCs/>
          <w:rtl/>
        </w:rPr>
      </w:pPr>
      <w:r w:rsidRPr="00094183">
        <w:rPr>
          <w:rFonts w:ascii="David" w:hAnsi="David" w:cs="David"/>
          <w:b/>
          <w:bCs/>
          <w:rtl/>
        </w:rPr>
        <w:t xml:space="preserve">שאלה </w:t>
      </w:r>
      <w:r w:rsidRPr="00094183">
        <w:rPr>
          <w:rFonts w:ascii="David" w:hAnsi="David" w:cs="David" w:hint="cs"/>
          <w:b/>
          <w:bCs/>
          <w:rtl/>
        </w:rPr>
        <w:t>7</w:t>
      </w:r>
    </w:p>
    <w:p w14:paraId="632EBF83" w14:textId="4AEA91B0" w:rsidR="00094183" w:rsidRPr="00094183" w:rsidRDefault="00094183" w:rsidP="00094183">
      <w:pPr>
        <w:bidi/>
        <w:spacing w:line="360" w:lineRule="auto"/>
        <w:rPr>
          <w:rFonts w:ascii="David" w:hAnsi="David" w:cs="David"/>
          <w:rtl/>
        </w:rPr>
      </w:pPr>
      <w:r w:rsidRPr="00094183">
        <w:rPr>
          <w:rFonts w:ascii="David" w:hAnsi="David" w:cs="David"/>
          <w:rtl/>
        </w:rPr>
        <w:t>במקרה של ייסוף השקל, מה עשויה להיות ההשפעה על הצרכנים והיצואנים בישראל</w:t>
      </w:r>
      <w:r w:rsidRPr="00094183">
        <w:rPr>
          <w:rFonts w:ascii="David" w:hAnsi="David" w:cs="David"/>
        </w:rPr>
        <w:t>?</w:t>
      </w:r>
    </w:p>
    <w:p w14:paraId="0B698A27" w14:textId="3F3B57E2" w:rsidR="00094183" w:rsidRDefault="00094183" w:rsidP="00094183">
      <w:pPr>
        <w:pStyle w:val="ListParagraph"/>
        <w:numPr>
          <w:ilvl w:val="0"/>
          <w:numId w:val="78"/>
        </w:numPr>
        <w:bidi/>
        <w:spacing w:line="360" w:lineRule="auto"/>
        <w:jc w:val="both"/>
        <w:rPr>
          <w:rFonts w:ascii="David" w:hAnsi="David" w:cs="David"/>
        </w:rPr>
      </w:pPr>
      <w:r w:rsidRPr="00094183">
        <w:rPr>
          <w:rFonts w:ascii="David" w:hAnsi="David" w:cs="David"/>
          <w:rtl/>
        </w:rPr>
        <w:t>הצרכנים יפסידו כי המוצרים המיובאים יהיו יקרים יותר, אך היצואנים ירוויחו כי המוצרים הישראליים זולים יותר בחו"ל</w:t>
      </w:r>
      <w:r>
        <w:rPr>
          <w:rFonts w:ascii="David" w:hAnsi="David" w:cs="David" w:hint="cs"/>
          <w:rtl/>
        </w:rPr>
        <w:t xml:space="preserve"> מנקודת ראות צרכני חו״ל </w:t>
      </w:r>
    </w:p>
    <w:p w14:paraId="3C3A46D8" w14:textId="17E8F405" w:rsidR="00094183" w:rsidRPr="00094183" w:rsidRDefault="00094183" w:rsidP="00094183">
      <w:pPr>
        <w:pStyle w:val="ListParagraph"/>
        <w:numPr>
          <w:ilvl w:val="0"/>
          <w:numId w:val="78"/>
        </w:numPr>
        <w:bidi/>
        <w:spacing w:line="360" w:lineRule="auto"/>
        <w:jc w:val="both"/>
        <w:rPr>
          <w:rFonts w:ascii="David" w:hAnsi="David" w:cs="David"/>
          <w:rtl/>
        </w:rPr>
      </w:pPr>
      <w:r w:rsidRPr="00094183">
        <w:rPr>
          <w:rFonts w:ascii="David" w:hAnsi="David" w:cs="David"/>
          <w:rtl/>
        </w:rPr>
        <w:t xml:space="preserve">הצרכנים ירוויחו כי המוצרים המיובאים יהיו זולים יותר, אך היצואנים יפסידו כי המוצרים הישראליים </w:t>
      </w:r>
      <w:r w:rsidRPr="00094183">
        <w:rPr>
          <w:rFonts w:ascii="David" w:hAnsi="David" w:cs="David" w:hint="cs"/>
          <w:rtl/>
        </w:rPr>
        <w:t>יהפכו ל</w:t>
      </w:r>
      <w:r w:rsidRPr="00094183">
        <w:rPr>
          <w:rFonts w:ascii="David" w:hAnsi="David" w:cs="David"/>
          <w:rtl/>
        </w:rPr>
        <w:t xml:space="preserve">יקרים יותר </w:t>
      </w:r>
      <w:r w:rsidRPr="00094183">
        <w:rPr>
          <w:rFonts w:ascii="David" w:hAnsi="David" w:cs="David" w:hint="cs"/>
          <w:rtl/>
        </w:rPr>
        <w:t xml:space="preserve">מנקודת ראות צרכני חו״ל או יובילו לתקבולים נמוכים יותר עבור היצואנים </w:t>
      </w:r>
    </w:p>
    <w:p w14:paraId="6AE5A5C6" w14:textId="5C9619B4" w:rsidR="00094183" w:rsidRPr="00094183" w:rsidRDefault="00094183" w:rsidP="00094183">
      <w:pPr>
        <w:pStyle w:val="ListParagraph"/>
        <w:numPr>
          <w:ilvl w:val="0"/>
          <w:numId w:val="78"/>
        </w:numPr>
        <w:bidi/>
        <w:spacing w:line="360" w:lineRule="auto"/>
        <w:jc w:val="both"/>
        <w:rPr>
          <w:rFonts w:ascii="David" w:hAnsi="David" w:cs="David"/>
          <w:rtl/>
        </w:rPr>
      </w:pPr>
      <w:r w:rsidRPr="00094183">
        <w:rPr>
          <w:rFonts w:ascii="David" w:hAnsi="David" w:cs="David"/>
          <w:rtl/>
        </w:rPr>
        <w:t>לא תהיה השפעה על הצרכנים והיצואנים בישראל</w:t>
      </w:r>
    </w:p>
    <w:p w14:paraId="24D768D5" w14:textId="0564F652" w:rsidR="007441BA" w:rsidRDefault="00094183" w:rsidP="00094183">
      <w:pPr>
        <w:pStyle w:val="ListParagraph"/>
        <w:numPr>
          <w:ilvl w:val="0"/>
          <w:numId w:val="78"/>
        </w:numPr>
        <w:bidi/>
        <w:spacing w:line="360" w:lineRule="auto"/>
        <w:rPr>
          <w:rFonts w:ascii="David" w:hAnsi="David" w:cs="David"/>
        </w:rPr>
      </w:pPr>
      <w:r w:rsidRPr="00094183">
        <w:rPr>
          <w:rFonts w:ascii="David" w:hAnsi="David" w:cs="David"/>
          <w:rtl/>
        </w:rPr>
        <w:t>היצואנים ירוויחו כי ההכנסות שלהם בשקלים יגדלו, אך הצרכנים יפסידו כי שער החליפין יעלה</w:t>
      </w:r>
    </w:p>
    <w:p w14:paraId="01D34CFF" w14:textId="02B07F88" w:rsidR="00737A84" w:rsidRDefault="00737A84" w:rsidP="00737A84">
      <w:pPr>
        <w:pStyle w:val="ListParagraph"/>
        <w:numPr>
          <w:ilvl w:val="0"/>
          <w:numId w:val="78"/>
        </w:numPr>
        <w:bidi/>
        <w:spacing w:line="360" w:lineRule="auto"/>
        <w:rPr>
          <w:rFonts w:ascii="David" w:hAnsi="David" w:cs="David"/>
        </w:rPr>
      </w:pPr>
      <w:r>
        <w:rPr>
          <w:rFonts w:ascii="David" w:hAnsi="David" w:cs="David" w:hint="cs"/>
          <w:rtl/>
        </w:rPr>
        <w:t>נקניק</w:t>
      </w:r>
    </w:p>
    <w:p w14:paraId="387CF2AA" w14:textId="77777777" w:rsidR="00FE1946" w:rsidRDefault="00FE1946" w:rsidP="00FE1946">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1132"/>
        <w:gridCol w:w="8218"/>
      </w:tblGrid>
      <w:tr w:rsidR="00FE1946" w14:paraId="394DE2CC" w14:textId="77777777" w:rsidTr="00737A84">
        <w:tc>
          <w:tcPr>
            <w:tcW w:w="1132" w:type="dxa"/>
          </w:tcPr>
          <w:p w14:paraId="335C08FC" w14:textId="34C2C4A4" w:rsidR="00FE1946" w:rsidRDefault="00737A84" w:rsidP="00FE1946">
            <w:pPr>
              <w:bidi/>
              <w:spacing w:line="360" w:lineRule="auto"/>
              <w:rPr>
                <w:rFonts w:ascii="David" w:hAnsi="David" w:cs="David"/>
                <w:rtl/>
              </w:rPr>
            </w:pPr>
            <w:r>
              <w:rPr>
                <w:rFonts w:ascii="David" w:hAnsi="David" w:cs="David" w:hint="cs"/>
                <w:rtl/>
              </w:rPr>
              <w:t>היגד</w:t>
            </w:r>
          </w:p>
        </w:tc>
        <w:tc>
          <w:tcPr>
            <w:tcW w:w="8218" w:type="dxa"/>
          </w:tcPr>
          <w:p w14:paraId="6CD16CF5" w14:textId="5741CA58" w:rsidR="00FE1946" w:rsidRDefault="00737A84" w:rsidP="00FE1946">
            <w:pPr>
              <w:bidi/>
              <w:spacing w:line="360" w:lineRule="auto"/>
              <w:rPr>
                <w:rFonts w:ascii="David" w:hAnsi="David" w:cs="David"/>
                <w:rtl/>
              </w:rPr>
            </w:pPr>
            <w:r>
              <w:rPr>
                <w:rFonts w:ascii="David" w:hAnsi="David" w:cs="David" w:hint="cs"/>
                <w:rtl/>
              </w:rPr>
              <w:t>התייחסות</w:t>
            </w:r>
          </w:p>
        </w:tc>
      </w:tr>
      <w:tr w:rsidR="00FE1946" w14:paraId="791AC73A" w14:textId="77777777" w:rsidTr="00737A84">
        <w:tc>
          <w:tcPr>
            <w:tcW w:w="1132" w:type="dxa"/>
          </w:tcPr>
          <w:p w14:paraId="7C02863F" w14:textId="2EFE8BB0" w:rsidR="00FE1946" w:rsidRDefault="00737A84" w:rsidP="00737A84">
            <w:pPr>
              <w:bidi/>
              <w:spacing w:line="360" w:lineRule="auto"/>
              <w:jc w:val="both"/>
              <w:rPr>
                <w:rFonts w:ascii="David" w:hAnsi="David" w:cs="David"/>
                <w:rtl/>
              </w:rPr>
            </w:pPr>
            <w:r>
              <w:rPr>
                <w:rFonts w:ascii="David" w:hAnsi="David" w:cs="David" w:hint="cs"/>
                <w:rtl/>
              </w:rPr>
              <w:t>א</w:t>
            </w:r>
          </w:p>
        </w:tc>
        <w:tc>
          <w:tcPr>
            <w:tcW w:w="8218" w:type="dxa"/>
          </w:tcPr>
          <w:p w14:paraId="07E50C70" w14:textId="6888312C" w:rsidR="00FE1946" w:rsidRDefault="00737A84" w:rsidP="00737A84">
            <w:pPr>
              <w:bidi/>
              <w:spacing w:line="360" w:lineRule="auto"/>
              <w:jc w:val="both"/>
              <w:rPr>
                <w:rFonts w:ascii="David" w:hAnsi="David" w:cs="David"/>
                <w:rtl/>
              </w:rPr>
            </w:pPr>
            <w:r>
              <w:rPr>
                <w:rFonts w:ascii="David" w:hAnsi="David" w:cs="David" w:hint="cs"/>
                <w:rtl/>
              </w:rPr>
              <w:t xml:space="preserve">שגוי - ייסוף משמעו ירידה בשער החליפין. לכן, עלות המוצרים המיובאים דווקא תרד. </w:t>
            </w:r>
          </w:p>
        </w:tc>
      </w:tr>
      <w:tr w:rsidR="00FE1946" w14:paraId="65D37698" w14:textId="77777777" w:rsidTr="00737A84">
        <w:tc>
          <w:tcPr>
            <w:tcW w:w="1132" w:type="dxa"/>
          </w:tcPr>
          <w:p w14:paraId="1359F229" w14:textId="7641BD0B" w:rsidR="00FE1946" w:rsidRDefault="00737A84" w:rsidP="00737A84">
            <w:pPr>
              <w:bidi/>
              <w:spacing w:line="360" w:lineRule="auto"/>
              <w:jc w:val="both"/>
              <w:rPr>
                <w:rFonts w:ascii="David" w:hAnsi="David" w:cs="David"/>
                <w:rtl/>
              </w:rPr>
            </w:pPr>
            <w:r>
              <w:rPr>
                <w:rFonts w:ascii="David" w:hAnsi="David" w:cs="David" w:hint="cs"/>
                <w:rtl/>
              </w:rPr>
              <w:t>ב</w:t>
            </w:r>
          </w:p>
        </w:tc>
        <w:tc>
          <w:tcPr>
            <w:tcW w:w="8218" w:type="dxa"/>
          </w:tcPr>
          <w:p w14:paraId="7CABCC8F" w14:textId="69BE701B" w:rsidR="00FE1946" w:rsidRDefault="00737A84" w:rsidP="00737A84">
            <w:pPr>
              <w:bidi/>
              <w:spacing w:line="360" w:lineRule="auto"/>
              <w:jc w:val="both"/>
              <w:rPr>
                <w:rFonts w:ascii="David" w:hAnsi="David" w:cs="David"/>
                <w:rtl/>
              </w:rPr>
            </w:pPr>
            <w:r>
              <w:rPr>
                <w:rFonts w:ascii="David" w:hAnsi="David" w:cs="David" w:hint="cs"/>
                <w:rtl/>
              </w:rPr>
              <w:t xml:space="preserve">נכון </w:t>
            </w:r>
            <w:r>
              <w:rPr>
                <w:rFonts w:ascii="David" w:hAnsi="David" w:cs="David"/>
                <w:rtl/>
              </w:rPr>
              <w:t>–</w:t>
            </w:r>
            <w:r>
              <w:rPr>
                <w:rFonts w:ascii="David" w:hAnsi="David" w:cs="David" w:hint="cs"/>
                <w:rtl/>
              </w:rPr>
              <w:t xml:space="preserve"> המוצרים המיובאים נעשים זולים יותר, ומנקודת ראות היצואנים </w:t>
            </w:r>
            <w:r>
              <w:rPr>
                <w:rFonts w:ascii="David" w:hAnsi="David" w:cs="David"/>
                <w:rtl/>
              </w:rPr>
              <w:t>–</w:t>
            </w:r>
            <w:r>
              <w:rPr>
                <w:rFonts w:ascii="David" w:hAnsi="David" w:cs="David" w:hint="cs"/>
                <w:rtl/>
              </w:rPr>
              <w:t xml:space="preserve"> הם למעשה מקבלים פחות על כל 1 דולר מכירה. לכן, ינסו להעלות את המחיר הדולרי (יקטין כמות ייצוא) או לחילופין ייצאו פחות בעצמם (כי זה פחות משתלם). </w:t>
            </w:r>
          </w:p>
        </w:tc>
      </w:tr>
      <w:tr w:rsidR="00FE1946" w14:paraId="6C94A170" w14:textId="77777777" w:rsidTr="00737A84">
        <w:tc>
          <w:tcPr>
            <w:tcW w:w="1132" w:type="dxa"/>
          </w:tcPr>
          <w:p w14:paraId="7C798D97" w14:textId="52FE5498" w:rsidR="00FE1946" w:rsidRDefault="00737A84" w:rsidP="00FE1946">
            <w:pPr>
              <w:bidi/>
              <w:spacing w:line="360" w:lineRule="auto"/>
              <w:rPr>
                <w:rFonts w:ascii="David" w:hAnsi="David" w:cs="David"/>
                <w:rtl/>
              </w:rPr>
            </w:pPr>
            <w:r>
              <w:rPr>
                <w:rFonts w:ascii="David" w:hAnsi="David" w:cs="David" w:hint="cs"/>
                <w:rtl/>
              </w:rPr>
              <w:t>ג</w:t>
            </w:r>
          </w:p>
        </w:tc>
        <w:tc>
          <w:tcPr>
            <w:tcW w:w="8218" w:type="dxa"/>
          </w:tcPr>
          <w:p w14:paraId="5E39DB08" w14:textId="50E07FED" w:rsidR="00FE1946" w:rsidRDefault="00737A84" w:rsidP="00FE1946">
            <w:pPr>
              <w:bidi/>
              <w:spacing w:line="360" w:lineRule="auto"/>
              <w:rPr>
                <w:rFonts w:ascii="David" w:hAnsi="David" w:cs="David"/>
                <w:rtl/>
              </w:rPr>
            </w:pPr>
            <w:r>
              <w:rPr>
                <w:rFonts w:ascii="David" w:hAnsi="David" w:cs="David" w:hint="cs"/>
                <w:rtl/>
              </w:rPr>
              <w:t>קישקוש גדול, כיף גדול במימדיון</w:t>
            </w:r>
          </w:p>
        </w:tc>
      </w:tr>
      <w:tr w:rsidR="00FE1946" w14:paraId="5BD64DBD" w14:textId="77777777" w:rsidTr="00737A84">
        <w:tc>
          <w:tcPr>
            <w:tcW w:w="1132" w:type="dxa"/>
          </w:tcPr>
          <w:p w14:paraId="1D02363B" w14:textId="02001FF7" w:rsidR="00FE1946" w:rsidRDefault="00737A84" w:rsidP="00FE1946">
            <w:pPr>
              <w:bidi/>
              <w:spacing w:line="360" w:lineRule="auto"/>
              <w:rPr>
                <w:rFonts w:ascii="David" w:hAnsi="David" w:cs="David"/>
                <w:rtl/>
              </w:rPr>
            </w:pPr>
            <w:r>
              <w:rPr>
                <w:rFonts w:ascii="David" w:hAnsi="David" w:cs="David" w:hint="cs"/>
                <w:rtl/>
              </w:rPr>
              <w:t>ד</w:t>
            </w:r>
          </w:p>
        </w:tc>
        <w:tc>
          <w:tcPr>
            <w:tcW w:w="8218" w:type="dxa"/>
          </w:tcPr>
          <w:p w14:paraId="78E74887" w14:textId="7DB4ED2D" w:rsidR="00FE1946" w:rsidRDefault="00737A84" w:rsidP="00FE1946">
            <w:pPr>
              <w:bidi/>
              <w:spacing w:line="360" w:lineRule="auto"/>
              <w:rPr>
                <w:rFonts w:ascii="David" w:hAnsi="David" w:cs="David"/>
                <w:rtl/>
              </w:rPr>
            </w:pPr>
            <w:r>
              <w:rPr>
                <w:rFonts w:ascii="David" w:hAnsi="David" w:cs="David" w:hint="cs"/>
                <w:rtl/>
              </w:rPr>
              <w:t xml:space="preserve">שגוי. </w:t>
            </w:r>
          </w:p>
        </w:tc>
      </w:tr>
      <w:tr w:rsidR="00FE1946" w14:paraId="2D4579A3" w14:textId="77777777" w:rsidTr="00737A84">
        <w:tc>
          <w:tcPr>
            <w:tcW w:w="1132" w:type="dxa"/>
          </w:tcPr>
          <w:p w14:paraId="47713EAD" w14:textId="59D70AEA" w:rsidR="00FE1946" w:rsidRDefault="00737A84" w:rsidP="00FE1946">
            <w:pPr>
              <w:bidi/>
              <w:spacing w:line="360" w:lineRule="auto"/>
              <w:rPr>
                <w:rFonts w:ascii="David" w:hAnsi="David" w:cs="David"/>
                <w:rtl/>
              </w:rPr>
            </w:pPr>
            <w:r>
              <w:rPr>
                <w:rFonts w:ascii="David" w:hAnsi="David" w:cs="David" w:hint="cs"/>
                <w:rtl/>
              </w:rPr>
              <w:t>ה</w:t>
            </w:r>
          </w:p>
        </w:tc>
        <w:tc>
          <w:tcPr>
            <w:tcW w:w="8218" w:type="dxa"/>
          </w:tcPr>
          <w:p w14:paraId="5E7E45B8" w14:textId="1BA79454" w:rsidR="00FE1946" w:rsidRDefault="00737A84" w:rsidP="00FE1946">
            <w:pPr>
              <w:bidi/>
              <w:spacing w:line="360" w:lineRule="auto"/>
              <w:rPr>
                <w:rFonts w:ascii="David" w:hAnsi="David" w:cs="David"/>
                <w:rtl/>
              </w:rPr>
            </w:pPr>
            <w:r>
              <w:rPr>
                <w:rFonts w:ascii="David" w:hAnsi="David" w:cs="David" w:hint="cs"/>
                <w:rtl/>
              </w:rPr>
              <w:t xml:space="preserve">נקניק הוא לעולם לא התשובה. הוא רק נחמה. </w:t>
            </w:r>
          </w:p>
        </w:tc>
      </w:tr>
    </w:tbl>
    <w:p w14:paraId="5CE0B642" w14:textId="77777777" w:rsidR="00625A6D" w:rsidRDefault="00625A6D" w:rsidP="00625A6D">
      <w:pPr>
        <w:bidi/>
        <w:rPr>
          <w:rFonts w:ascii="David" w:hAnsi="David" w:cs="David"/>
          <w:lang w:val="en-US"/>
        </w:rPr>
      </w:pPr>
    </w:p>
    <w:p w14:paraId="663D2877" w14:textId="5474AB6C" w:rsidR="00781F02" w:rsidRDefault="00781F02" w:rsidP="0030474F">
      <w:pPr>
        <w:bidi/>
        <w:spacing w:line="360" w:lineRule="auto"/>
        <w:jc w:val="center"/>
        <w:rPr>
          <w:rFonts w:ascii="David" w:hAnsi="David" w:cs="David"/>
          <w:rtl/>
          <w:lang w:val="en-US"/>
        </w:rPr>
      </w:pPr>
      <w:r>
        <w:rPr>
          <w:rFonts w:ascii="David" w:hAnsi="David" w:cs="David" w:hint="cs"/>
          <w:rtl/>
          <w:lang w:val="en-US"/>
        </w:rPr>
        <w:t>מטל</w:t>
      </w:r>
      <w:r w:rsidR="0030474F">
        <w:rPr>
          <w:rFonts w:ascii="David" w:hAnsi="David" w:cs="David" w:hint="cs"/>
          <w:rtl/>
          <w:lang w:val="en-US"/>
        </w:rPr>
        <w:t>ה</w:t>
      </w:r>
      <w:r>
        <w:rPr>
          <w:rFonts w:ascii="David" w:hAnsi="David" w:cs="David" w:hint="cs"/>
          <w:rtl/>
          <w:lang w:val="en-US"/>
        </w:rPr>
        <w:t xml:space="preserve"> מס׳ </w:t>
      </w:r>
      <w:r w:rsidR="00625A6D">
        <w:rPr>
          <w:rFonts w:ascii="David" w:hAnsi="David" w:cs="David" w:hint="cs"/>
          <w:rtl/>
          <w:lang w:val="en-US"/>
        </w:rPr>
        <w:t>3</w:t>
      </w:r>
    </w:p>
    <w:p w14:paraId="17EA48C9" w14:textId="743E37FB" w:rsidR="00781F02" w:rsidRDefault="00781F02" w:rsidP="00781F02">
      <w:pPr>
        <w:bidi/>
        <w:spacing w:line="360" w:lineRule="auto"/>
        <w:jc w:val="center"/>
        <w:rPr>
          <w:rFonts w:ascii="David" w:hAnsi="David" w:cs="David"/>
          <w:rtl/>
          <w:lang w:val="en-US"/>
        </w:rPr>
      </w:pPr>
      <w:r>
        <w:rPr>
          <w:rFonts w:ascii="David" w:hAnsi="David" w:cs="David" w:hint="cs"/>
          <w:rtl/>
          <w:lang w:val="en-US"/>
        </w:rPr>
        <w:t>חומר הרקע: חומרי הרצאות 6</w:t>
      </w:r>
      <w:r w:rsidR="00840C1C">
        <w:rPr>
          <w:rFonts w:ascii="David" w:hAnsi="David" w:cs="David" w:hint="cs"/>
          <w:rtl/>
          <w:lang w:val="en-US"/>
        </w:rPr>
        <w:t>, 7 ו-8</w:t>
      </w:r>
    </w:p>
    <w:p w14:paraId="37F065E6" w14:textId="3BEAA398" w:rsidR="00781F02" w:rsidRDefault="00781F02" w:rsidP="00781F02">
      <w:pPr>
        <w:bidi/>
        <w:spacing w:line="360" w:lineRule="auto"/>
        <w:jc w:val="center"/>
        <w:rPr>
          <w:rFonts w:ascii="David" w:hAnsi="David" w:cs="David"/>
          <w:rtl/>
          <w:lang w:val="en-US"/>
        </w:rPr>
      </w:pPr>
      <w:r>
        <w:rPr>
          <w:rFonts w:ascii="David" w:hAnsi="David" w:cs="David" w:hint="cs"/>
          <w:rtl/>
          <w:lang w:val="en-US"/>
        </w:rPr>
        <w:t xml:space="preserve">מועד אחרון להגשה: </w:t>
      </w:r>
      <w:r w:rsidR="00840C1C">
        <w:rPr>
          <w:rFonts w:ascii="David" w:hAnsi="David" w:cs="David" w:hint="cs"/>
          <w:rtl/>
          <w:lang w:val="en-US"/>
        </w:rPr>
        <w:t>9</w:t>
      </w:r>
      <w:r>
        <w:rPr>
          <w:rFonts w:ascii="David" w:hAnsi="David" w:cs="David" w:hint="cs"/>
          <w:rtl/>
          <w:lang w:val="en-US"/>
        </w:rPr>
        <w:t>.1.2025 בחצות</w:t>
      </w:r>
    </w:p>
    <w:p w14:paraId="020BC079" w14:textId="7AD964C6" w:rsidR="00882797" w:rsidRDefault="00882797" w:rsidP="00882797">
      <w:pPr>
        <w:bidi/>
        <w:spacing w:line="360" w:lineRule="auto"/>
        <w:jc w:val="center"/>
        <w:rPr>
          <w:rFonts w:ascii="David" w:hAnsi="David" w:cs="David"/>
          <w:rtl/>
          <w:lang w:val="en-US"/>
        </w:rPr>
      </w:pPr>
      <w:r>
        <w:rPr>
          <w:rFonts w:ascii="David" w:hAnsi="David" w:cs="David" w:hint="cs"/>
          <w:rtl/>
          <w:lang w:val="en-US"/>
        </w:rPr>
        <w:t xml:space="preserve">כרגע ללא פתרון. תנסו להתמודד. פתרון יעלה כשיהיה מוכן. </w:t>
      </w:r>
    </w:p>
    <w:p w14:paraId="7A55F3F2" w14:textId="77777777" w:rsidR="00781F02" w:rsidRPr="00282F2D" w:rsidRDefault="00781F02" w:rsidP="00282F2D">
      <w:pPr>
        <w:bidi/>
        <w:spacing w:line="360" w:lineRule="auto"/>
        <w:jc w:val="center"/>
        <w:rPr>
          <w:rStyle w:val="BookTitle"/>
          <w:rtl/>
          <w:lang w:val="en-US"/>
        </w:rPr>
      </w:pPr>
    </w:p>
    <w:p w14:paraId="4F58DD9F" w14:textId="64FF7A59" w:rsidR="00781F02" w:rsidRDefault="00781F02" w:rsidP="00781F02">
      <w:pPr>
        <w:bidi/>
        <w:spacing w:line="360" w:lineRule="auto"/>
        <w:jc w:val="both"/>
        <w:rPr>
          <w:rFonts w:ascii="David" w:hAnsi="David" w:cs="David"/>
          <w:b/>
          <w:bCs/>
          <w:rtl/>
          <w:lang w:val="en-US"/>
        </w:rPr>
      </w:pPr>
      <w:r>
        <w:rPr>
          <w:rFonts w:ascii="David" w:hAnsi="David" w:cs="David" w:hint="cs"/>
          <w:b/>
          <w:bCs/>
          <w:rtl/>
          <w:lang w:val="en-US"/>
        </w:rPr>
        <w:t>שאלה 1</w:t>
      </w:r>
    </w:p>
    <w:p w14:paraId="484E0D69" w14:textId="704BE820" w:rsidR="00781F02" w:rsidRDefault="00781F02" w:rsidP="00781F02">
      <w:pPr>
        <w:bidi/>
        <w:spacing w:line="360" w:lineRule="auto"/>
        <w:jc w:val="both"/>
        <w:rPr>
          <w:rFonts w:ascii="David" w:hAnsi="David" w:cs="David"/>
          <w:rtl/>
          <w:lang w:val="en-US"/>
        </w:rPr>
      </w:pPr>
      <w:r>
        <w:rPr>
          <w:rFonts w:ascii="David" w:hAnsi="David" w:cs="David" w:hint="cs"/>
          <w:rtl/>
          <w:lang w:val="en-US"/>
        </w:rPr>
        <w:t>כאשר הבנק המרכזי מעלה את הריבית במשק, אנו המשלנו זאת לפעולתו של ״בלם״ בכלכלה. מהו ההסבר הכלכלי הרחב יותר לפעולה זו, לפי הנלמד בהקשר זה?</w:t>
      </w:r>
    </w:p>
    <w:p w14:paraId="5492017A" w14:textId="6DB14174"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העלאת ריבית גורמת לעלייה בהכנסות הממשלה, ולפיכך, להקטנת יחס חוב תוצר</w:t>
      </w:r>
    </w:p>
    <w:p w14:paraId="744E7F56" w14:textId="5057ECEA"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העלאת הריבית מובילה בהכרח להגדלת הביקוש לדיור בתור נכס ריאלי</w:t>
      </w:r>
    </w:p>
    <w:p w14:paraId="2E167C28" w14:textId="2D873F60"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העלאת הריבית מקטינה את הביקושים של משקי הבית והעסקים ובכך מצמצמת פעילות כלכלית.</w:t>
      </w:r>
    </w:p>
    <w:p w14:paraId="14A92F32" w14:textId="141F986F"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 xml:space="preserve">העלאת הריבית מובילה להעדפת צריכה על פני חסכון ובכך בולמת את המיתון ומשרתת צמיחה. </w:t>
      </w:r>
    </w:p>
    <w:p w14:paraId="585AD8ED" w14:textId="6B8F7B0B"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העלאת הריבית משמשת את הבנק המרכזי למשוך משקיעים זרים להשקעות ריאליות בארץ ובכך לבלום את המיתון ולהגדיל את התוצר</w:t>
      </w:r>
    </w:p>
    <w:p w14:paraId="260A3D86" w14:textId="77777777" w:rsidR="00781F02" w:rsidRDefault="00781F02" w:rsidP="00781F02">
      <w:pPr>
        <w:bidi/>
        <w:spacing w:line="360" w:lineRule="auto"/>
        <w:jc w:val="both"/>
        <w:rPr>
          <w:rFonts w:ascii="David" w:hAnsi="David" w:cs="David"/>
          <w:rtl/>
          <w:lang w:val="en-US"/>
        </w:rPr>
      </w:pPr>
    </w:p>
    <w:p w14:paraId="1C95312C" w14:textId="5A2D714C" w:rsidR="00781F02" w:rsidRPr="00781F02" w:rsidRDefault="00781F02" w:rsidP="00781F02">
      <w:pPr>
        <w:bidi/>
        <w:spacing w:line="360" w:lineRule="auto"/>
        <w:jc w:val="both"/>
        <w:rPr>
          <w:rFonts w:ascii="David" w:hAnsi="David" w:cs="David"/>
          <w:b/>
          <w:bCs/>
          <w:rtl/>
          <w:lang w:val="en-US"/>
        </w:rPr>
      </w:pPr>
      <w:r w:rsidRPr="00781F02">
        <w:rPr>
          <w:rFonts w:ascii="David" w:hAnsi="David" w:cs="David" w:hint="cs"/>
          <w:b/>
          <w:bCs/>
          <w:rtl/>
          <w:lang w:val="en-US"/>
        </w:rPr>
        <w:t>שאלה 2</w:t>
      </w:r>
    </w:p>
    <w:p w14:paraId="350F2FB5" w14:textId="72C36C46" w:rsidR="00781F02" w:rsidRDefault="00781F02" w:rsidP="00781F02">
      <w:pPr>
        <w:bidi/>
        <w:spacing w:line="360" w:lineRule="auto"/>
        <w:jc w:val="both"/>
        <w:rPr>
          <w:rFonts w:ascii="David" w:hAnsi="David" w:cs="David"/>
          <w:rtl/>
          <w:lang w:val="en-US"/>
        </w:rPr>
      </w:pPr>
      <w:r>
        <w:rPr>
          <w:rFonts w:ascii="David" w:hAnsi="David" w:cs="David" w:hint="cs"/>
          <w:rtl/>
          <w:lang w:val="en-US"/>
        </w:rPr>
        <w:t>מדוע התופעה הקשורה לעליית מחיר זמנית של מוצר בודד איננה נחשבת לאינפלציה בהתאם להגדרות שהוצגו?</w:t>
      </w:r>
    </w:p>
    <w:p w14:paraId="65560E5F" w14:textId="1D57E976"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משום שאינפלציה נמדדת על בסיס שינוי בשערי מטבע חוץ, ולא בהקשר למחירי מוצרים.</w:t>
      </w:r>
    </w:p>
    <w:p w14:paraId="3F4791D0" w14:textId="16DEE262"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משום שאינפלציה נמדדת על בסיס עלייה כללית ומתמשכת ברמת המחירים של סל מוצרים רחב ומייצג</w:t>
      </w:r>
    </w:p>
    <w:p w14:paraId="23ED412F" w14:textId="1EC565A1"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משום שעליית מחירים נובעת ממדיניות פיסקלית של הממשלה ולא ממדיניות מוניטרית.</w:t>
      </w:r>
    </w:p>
    <w:p w14:paraId="32B61842" w14:textId="289CF1DE"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 xml:space="preserve">משום שציפיות האינפלציה של הציבור לא מושפעות באופן כלשהו ממחירו של מוצר בודד. </w:t>
      </w:r>
    </w:p>
    <w:p w14:paraId="6263D8A0" w14:textId="7C9E01FC"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כל יתר התשובות שגויות.</w:t>
      </w:r>
    </w:p>
    <w:p w14:paraId="44918953" w14:textId="77777777" w:rsidR="00781F02" w:rsidRDefault="00781F02" w:rsidP="00781F02">
      <w:pPr>
        <w:bidi/>
        <w:spacing w:line="360" w:lineRule="auto"/>
        <w:jc w:val="both"/>
        <w:rPr>
          <w:rFonts w:ascii="David" w:hAnsi="David" w:cs="David"/>
          <w:rtl/>
          <w:lang w:val="en-US"/>
        </w:rPr>
      </w:pPr>
    </w:p>
    <w:p w14:paraId="6FCB016E" w14:textId="41FDD33E" w:rsidR="00781F02" w:rsidRPr="00C71D9F" w:rsidRDefault="00C71D9F" w:rsidP="00781F02">
      <w:pPr>
        <w:bidi/>
        <w:spacing w:line="360" w:lineRule="auto"/>
        <w:jc w:val="both"/>
        <w:rPr>
          <w:rFonts w:ascii="David" w:hAnsi="David" w:cs="David"/>
          <w:b/>
          <w:bCs/>
          <w:rtl/>
          <w:lang w:val="en-US"/>
        </w:rPr>
      </w:pPr>
      <w:r w:rsidRPr="00C71D9F">
        <w:rPr>
          <w:rFonts w:ascii="David" w:hAnsi="David" w:cs="David" w:hint="cs"/>
          <w:b/>
          <w:bCs/>
          <w:rtl/>
          <w:lang w:val="en-US"/>
        </w:rPr>
        <w:t>שאלה 3</w:t>
      </w:r>
    </w:p>
    <w:p w14:paraId="5C8FABF7" w14:textId="7C1123BD" w:rsidR="00C71D9F" w:rsidRDefault="00C71D9F" w:rsidP="00C71D9F">
      <w:pPr>
        <w:bidi/>
        <w:spacing w:line="360" w:lineRule="auto"/>
        <w:jc w:val="both"/>
        <w:rPr>
          <w:rFonts w:ascii="David" w:hAnsi="David" w:cs="David"/>
          <w:rtl/>
          <w:lang w:val="en-US"/>
        </w:rPr>
      </w:pPr>
      <w:r>
        <w:rPr>
          <w:rFonts w:ascii="David" w:hAnsi="David" w:cs="David" w:hint="cs"/>
          <w:rtl/>
          <w:lang w:val="en-US"/>
        </w:rPr>
        <w:t>כיצד יכולה מדיניות מוניטרית ״אנטי מחזורית״ לבוא לידי ביטוי במצבים שבהם המשק נמצא בביקוש עודף והמחירים עולים במהירות (קרי, אינפלציה הנובעת מצד הביקושים)?</w:t>
      </w:r>
    </w:p>
    <w:p w14:paraId="4A2963B4" w14:textId="5F826135"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הבנק המרכזי יבצע פעולות שיובילו בסופו של דבר להוזלת עלויות האשראי ובכך יקל על מחנק האשראי של משקי הבית הכורעים תחת הנטל. </w:t>
      </w:r>
    </w:p>
    <w:p w14:paraId="2A615CDA" w14:textId="0E02B9E6"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הבנק המרכזי יקבע יעד צמיחה גבוה יותר מהקיים ובאופן כזה ירסן את האינפלציה.</w:t>
      </w:r>
    </w:p>
    <w:p w14:paraId="06141B87" w14:textId="73600871"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הבנק המרכזי יעלה את הריבית על מנת לרסן את הביקושים.</w:t>
      </w:r>
    </w:p>
    <w:p w14:paraId="565D9CCC" w14:textId="3E3DE67E"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הבנק המרכזי יגדיל את הוצאות הממשלה באמצעות הנפקת אג״ח, ובכך יבלום את המיתון שבפתח</w:t>
      </w:r>
    </w:p>
    <w:p w14:paraId="5730D991" w14:textId="473B5374"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הבנק המרכזי יעדיף לרכוש מטבע חוץ כדי להקטין את כוח הקניה של המטבע המקומי ובדרך כזו יעצור את האינפלציה</w:t>
      </w:r>
    </w:p>
    <w:p w14:paraId="16D6DF5C" w14:textId="77777777" w:rsidR="00C71D9F" w:rsidRDefault="00C71D9F" w:rsidP="00C71D9F">
      <w:pPr>
        <w:bidi/>
        <w:spacing w:line="360" w:lineRule="auto"/>
        <w:jc w:val="both"/>
        <w:rPr>
          <w:rFonts w:ascii="David" w:hAnsi="David" w:cs="David"/>
          <w:rtl/>
          <w:lang w:val="en-US"/>
        </w:rPr>
      </w:pPr>
    </w:p>
    <w:p w14:paraId="5CCEDC85" w14:textId="3065A2AF" w:rsidR="00C71D9F" w:rsidRPr="00840C1C" w:rsidRDefault="00C71D9F" w:rsidP="00C71D9F">
      <w:pPr>
        <w:bidi/>
        <w:spacing w:line="360" w:lineRule="auto"/>
        <w:jc w:val="both"/>
        <w:rPr>
          <w:rFonts w:ascii="David" w:hAnsi="David" w:cs="David"/>
          <w:b/>
          <w:bCs/>
          <w:rtl/>
          <w:lang w:val="en-US"/>
        </w:rPr>
      </w:pPr>
      <w:r w:rsidRPr="00840C1C">
        <w:rPr>
          <w:rFonts w:ascii="David" w:hAnsi="David" w:cs="David" w:hint="cs"/>
          <w:b/>
          <w:bCs/>
          <w:rtl/>
          <w:lang w:val="en-US"/>
        </w:rPr>
        <w:t>שאלה 4</w:t>
      </w:r>
    </w:p>
    <w:p w14:paraId="2A2DDCB3" w14:textId="0A1F8C5C" w:rsidR="00C71D9F" w:rsidRDefault="00840C1C" w:rsidP="00C71D9F">
      <w:pPr>
        <w:bidi/>
        <w:spacing w:line="360" w:lineRule="auto"/>
        <w:jc w:val="both"/>
        <w:rPr>
          <w:rFonts w:ascii="David" w:hAnsi="David" w:cs="David"/>
          <w:rtl/>
          <w:lang w:val="en-US"/>
        </w:rPr>
      </w:pPr>
      <w:r>
        <w:rPr>
          <w:rFonts w:ascii="David" w:hAnsi="David" w:cs="David" w:hint="cs"/>
          <w:rtl/>
          <w:lang w:val="en-US"/>
        </w:rPr>
        <w:lastRenderedPageBreak/>
        <w:t>מדוע בתקופות של אינפלציה גבוהה אנשים נוטים להגן על כספם באמצעות השקעה בנכסים ריאליים או צמודים?</w:t>
      </w:r>
    </w:p>
    <w:p w14:paraId="12714B93" w14:textId="518319CD"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 xml:space="preserve">משום שבמצב של אינפלציה גבוהה הריבית בבנקים שלילית. </w:t>
      </w:r>
    </w:p>
    <w:p w14:paraId="62587598" w14:textId="334A2E97"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אינפלציה שוחקת את כח הקניה של הכסף (נומינלית). לכן, השקעות המציעות הגנה מפני עליית מחירים הופכות לאטרקטיביות יותר.</w:t>
      </w:r>
    </w:p>
    <w:p w14:paraId="17636271" w14:textId="66B5A20B"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מפני שהבנק המרכזי מגביל החזקת מזומן בתקופות אינפלציה.</w:t>
      </w:r>
    </w:p>
    <w:p w14:paraId="35E805B8" w14:textId="45E285E4"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הואיל ואינפלציה גבוהה שוללת את אפשרות החסכון ומחייבת מעבר מיידי לצריכה.</w:t>
      </w:r>
    </w:p>
    <w:p w14:paraId="49EFE909" w14:textId="0B2CE58A"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תשובות ב ו-ד נכונות.</w:t>
      </w:r>
    </w:p>
    <w:p w14:paraId="32DE3D9D" w14:textId="77777777" w:rsidR="00840C1C" w:rsidRDefault="00840C1C" w:rsidP="00840C1C">
      <w:pPr>
        <w:bidi/>
        <w:spacing w:line="360" w:lineRule="auto"/>
        <w:jc w:val="both"/>
        <w:rPr>
          <w:rFonts w:ascii="David" w:hAnsi="David" w:cs="David"/>
          <w:rtl/>
          <w:lang w:val="en-US"/>
        </w:rPr>
      </w:pPr>
    </w:p>
    <w:p w14:paraId="2E250A88" w14:textId="4FABF068" w:rsidR="00840C1C" w:rsidRPr="00840C1C" w:rsidRDefault="00840C1C" w:rsidP="00840C1C">
      <w:pPr>
        <w:bidi/>
        <w:spacing w:line="360" w:lineRule="auto"/>
        <w:jc w:val="both"/>
        <w:rPr>
          <w:rFonts w:ascii="David" w:hAnsi="David" w:cs="David"/>
          <w:b/>
          <w:bCs/>
          <w:rtl/>
          <w:lang w:val="en-US"/>
        </w:rPr>
      </w:pPr>
      <w:r w:rsidRPr="00840C1C">
        <w:rPr>
          <w:rFonts w:ascii="David" w:hAnsi="David" w:cs="David" w:hint="cs"/>
          <w:b/>
          <w:bCs/>
          <w:rtl/>
          <w:lang w:val="en-US"/>
        </w:rPr>
        <w:t>שאלה 5</w:t>
      </w:r>
    </w:p>
    <w:p w14:paraId="3BAF4219" w14:textId="65E19BB9" w:rsidR="00840C1C" w:rsidRDefault="00840C1C" w:rsidP="00840C1C">
      <w:pPr>
        <w:bidi/>
        <w:spacing w:line="360" w:lineRule="auto"/>
        <w:jc w:val="both"/>
        <w:rPr>
          <w:rFonts w:ascii="David" w:hAnsi="David" w:cs="David"/>
          <w:rtl/>
          <w:lang w:val="en-US"/>
        </w:rPr>
      </w:pPr>
      <w:r>
        <w:rPr>
          <w:rFonts w:ascii="David" w:hAnsi="David" w:cs="David" w:hint="cs"/>
          <w:rtl/>
          <w:lang w:val="en-US"/>
        </w:rPr>
        <w:t>מה ההבדל העיקרי בין מדיניות מוניטרית ומדיניות פיסקלית?</w:t>
      </w:r>
    </w:p>
    <w:p w14:paraId="3603C06C" w14:textId="7DCFC95E"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מדיניות מוניטרית עוסקת בשינויים בשערי חליפין, ומדיניות פיסקלית עוסקת במסים.</w:t>
      </w:r>
    </w:p>
    <w:p w14:paraId="4E3CE0C4" w14:textId="62F9A0F2"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מדיניות מוניטרית מתמקדת באינפלציה בלבד, וזאת לעומת מדיניות פיסקלית שמטרתה עידוד התוצר ומיגור האבטלה.</w:t>
      </w:r>
    </w:p>
    <w:p w14:paraId="1DE4D2B5" w14:textId="72DC4FBA"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 xml:space="preserve">מדיניות מוניטרית מנוהלת על ידי הבנק המרכזי ומתמקדת בריבית ובכמות הכסף, ומדיניות פיסקלית מנוהלת על ידי הממשלה בהתמקדות בהוצאות ובמסים. </w:t>
      </w:r>
    </w:p>
    <w:p w14:paraId="29DACADA" w14:textId="1A15BE0B"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 xml:space="preserve">מדיניות פיסקלית חייבת לפעול באופן זהה למדיניות המוניטרית אך לא להפך. </w:t>
      </w:r>
    </w:p>
    <w:p w14:paraId="5B846F63" w14:textId="0FB5292E" w:rsidR="00840C1C" w:rsidRPr="00840C1C" w:rsidRDefault="00840C1C" w:rsidP="00840C1C">
      <w:pPr>
        <w:pStyle w:val="ListParagraph"/>
        <w:numPr>
          <w:ilvl w:val="0"/>
          <w:numId w:val="80"/>
        </w:numPr>
        <w:bidi/>
        <w:spacing w:line="360" w:lineRule="auto"/>
        <w:jc w:val="both"/>
        <w:rPr>
          <w:rFonts w:ascii="David" w:hAnsi="David" w:cs="David"/>
          <w:rtl/>
          <w:lang w:val="en-US"/>
        </w:rPr>
      </w:pPr>
      <w:r>
        <w:rPr>
          <w:rFonts w:ascii="David" w:hAnsi="David" w:cs="David" w:hint="cs"/>
          <w:rtl/>
          <w:lang w:val="en-US"/>
        </w:rPr>
        <w:t xml:space="preserve">מדיניות מוניטרית יוצרת אינפלציה ומדיניות פיסקלית מרסנת אינפלציה. </w:t>
      </w:r>
    </w:p>
    <w:p w14:paraId="078911FD" w14:textId="77777777" w:rsidR="00840C1C" w:rsidRDefault="00840C1C" w:rsidP="00840C1C">
      <w:pPr>
        <w:bidi/>
        <w:spacing w:line="360" w:lineRule="auto"/>
        <w:jc w:val="both"/>
        <w:rPr>
          <w:rFonts w:ascii="David" w:hAnsi="David" w:cs="David"/>
          <w:rtl/>
        </w:rPr>
      </w:pPr>
    </w:p>
    <w:p w14:paraId="252F80BD" w14:textId="55AB82EE" w:rsidR="00840C1C" w:rsidRPr="00840C1C" w:rsidRDefault="00840C1C" w:rsidP="00840C1C">
      <w:pPr>
        <w:bidi/>
        <w:spacing w:line="360" w:lineRule="auto"/>
        <w:jc w:val="both"/>
        <w:rPr>
          <w:rFonts w:ascii="David" w:hAnsi="David" w:cs="David"/>
          <w:b/>
          <w:bCs/>
          <w:rtl/>
        </w:rPr>
      </w:pPr>
      <w:r w:rsidRPr="00840C1C">
        <w:rPr>
          <w:rFonts w:ascii="David" w:hAnsi="David" w:cs="David" w:hint="cs"/>
          <w:b/>
          <w:bCs/>
          <w:rtl/>
        </w:rPr>
        <w:t>שאלה 6</w:t>
      </w:r>
    </w:p>
    <w:p w14:paraId="0FEAC209" w14:textId="10C3C230" w:rsidR="00840C1C" w:rsidRDefault="00840C1C" w:rsidP="00840C1C">
      <w:pPr>
        <w:bidi/>
        <w:spacing w:line="360" w:lineRule="auto"/>
        <w:jc w:val="both"/>
        <w:rPr>
          <w:rFonts w:ascii="David" w:hAnsi="David" w:cs="David"/>
          <w:rtl/>
        </w:rPr>
      </w:pPr>
      <w:r>
        <w:rPr>
          <w:rFonts w:ascii="David" w:hAnsi="David" w:cs="David" w:hint="cs"/>
          <w:rtl/>
        </w:rPr>
        <w:t>מדוע תהליך של ״הדפסת כסף״ הוא מתכון בטוח לעלייה חדשה באינפלציה?</w:t>
      </w:r>
    </w:p>
    <w:p w14:paraId="538DE469" w14:textId="46571360"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 xml:space="preserve">ערך של פריט הוא פונקציה של נדירותו. יותר כסף בהיעדר שינויים כלכליים נוספים, מקטין את ערכו קרי את כוח הקניה שלו. </w:t>
      </w:r>
    </w:p>
    <w:p w14:paraId="31651D9E" w14:textId="72F31ED0"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ככל שיש יותר כסף בשוק, כך פוחת הצורך בצריכה.</w:t>
      </w:r>
    </w:p>
    <w:p w14:paraId="27DA06CD" w14:textId="2C517539"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הדפסת כסף מחייבת ייבוא מכלכלות אחרות.</w:t>
      </w:r>
    </w:p>
    <w:p w14:paraId="591ABD45" w14:textId="5107AB04"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הדפסת כסף מורידה ביקושים מה שמגדיל את האינפלציה מצד ההיצע.</w:t>
      </w:r>
    </w:p>
    <w:p w14:paraId="4DFD3A23" w14:textId="3E8411F8"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כל יתר התשובות שגויות.</w:t>
      </w:r>
    </w:p>
    <w:p w14:paraId="2ABEF885" w14:textId="77777777" w:rsidR="00840C1C" w:rsidRDefault="00840C1C" w:rsidP="00840C1C">
      <w:pPr>
        <w:bidi/>
        <w:spacing w:line="360" w:lineRule="auto"/>
        <w:jc w:val="both"/>
        <w:rPr>
          <w:rFonts w:ascii="David" w:hAnsi="David" w:cs="David"/>
          <w:rtl/>
        </w:rPr>
      </w:pPr>
    </w:p>
    <w:p w14:paraId="4679C682" w14:textId="6D5381F2" w:rsidR="00840C1C" w:rsidRPr="0030474F" w:rsidRDefault="00840C1C" w:rsidP="00840C1C">
      <w:pPr>
        <w:bidi/>
        <w:spacing w:line="360" w:lineRule="auto"/>
        <w:jc w:val="both"/>
        <w:rPr>
          <w:rFonts w:ascii="David" w:hAnsi="David" w:cs="David"/>
          <w:b/>
          <w:bCs/>
          <w:rtl/>
        </w:rPr>
      </w:pPr>
      <w:r w:rsidRPr="0030474F">
        <w:rPr>
          <w:rFonts w:ascii="David" w:hAnsi="David" w:cs="David" w:hint="cs"/>
          <w:b/>
          <w:bCs/>
          <w:rtl/>
        </w:rPr>
        <w:t>שאלה 7</w:t>
      </w:r>
    </w:p>
    <w:p w14:paraId="03CBBC77" w14:textId="6AEE3827" w:rsidR="00840C1C" w:rsidRDefault="00840C1C" w:rsidP="00840C1C">
      <w:pPr>
        <w:bidi/>
        <w:spacing w:line="360" w:lineRule="auto"/>
        <w:jc w:val="both"/>
        <w:rPr>
          <w:rFonts w:ascii="David" w:hAnsi="David" w:cs="David"/>
          <w:rtl/>
        </w:rPr>
      </w:pPr>
      <w:r>
        <w:rPr>
          <w:rFonts w:ascii="David" w:hAnsi="David" w:cs="David" w:hint="cs"/>
          <w:rtl/>
        </w:rPr>
        <w:t>כיצד ציפיות הציבור לגבי אינפלציה עשויות להפוך לנבואה המגשימה את עצמה?</w:t>
      </w:r>
    </w:p>
    <w:p w14:paraId="5903C2A8" w14:textId="0F3E4D55"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אם הציבור סבור שהאינפלציה תרד, הוא יעלה מחירים כדי לוודא שהאינפלציה לא תרד.</w:t>
      </w:r>
    </w:p>
    <w:p w14:paraId="25FA7FDE" w14:textId="450B804C"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 xml:space="preserve">אם הציבור מצפה לאינפלציה גבוהה, עסקים עלולים להעלות מחירים, עובדים עשויים לדרוש העלאות שכר וצרכנים יקדימו רכישות </w:t>
      </w:r>
      <w:r>
        <w:rPr>
          <w:rFonts w:ascii="David" w:hAnsi="David" w:cs="David"/>
          <w:rtl/>
        </w:rPr>
        <w:t>–</w:t>
      </w:r>
      <w:r>
        <w:rPr>
          <w:rFonts w:ascii="David" w:hAnsi="David" w:cs="David" w:hint="cs"/>
          <w:rtl/>
        </w:rPr>
        <w:t xml:space="preserve"> כל אלו מגבירים בפועל את קצב עליית המחירים.</w:t>
      </w:r>
    </w:p>
    <w:p w14:paraId="6693A056" w14:textId="59800570"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ציפיות הציבור אינן משפיעות על אינפלציה, משום שהאינפלציה היא תוצר של המדיניות המוניטרית ובסמכות בנק ישראל בלבד.</w:t>
      </w:r>
    </w:p>
    <w:p w14:paraId="10F0B644" w14:textId="192159E5"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כאשר הציבור מצפה לאינפלציה גבוהה הוא יקטין את צריכתו ויגרום להעלמת התופעה.</w:t>
      </w:r>
    </w:p>
    <w:p w14:paraId="37A83BEE" w14:textId="77777777" w:rsidR="00840C1C" w:rsidRDefault="00840C1C" w:rsidP="00840C1C">
      <w:pPr>
        <w:bidi/>
        <w:spacing w:line="360" w:lineRule="auto"/>
        <w:jc w:val="both"/>
        <w:rPr>
          <w:rFonts w:ascii="David" w:hAnsi="David" w:cs="David"/>
          <w:rtl/>
        </w:rPr>
      </w:pPr>
    </w:p>
    <w:p w14:paraId="723BEA4E" w14:textId="412CC72B" w:rsidR="00840C1C" w:rsidRPr="0030474F" w:rsidRDefault="00840C1C" w:rsidP="00840C1C">
      <w:pPr>
        <w:bidi/>
        <w:spacing w:line="360" w:lineRule="auto"/>
        <w:jc w:val="both"/>
        <w:rPr>
          <w:rFonts w:ascii="David" w:hAnsi="David" w:cs="David"/>
          <w:b/>
          <w:bCs/>
          <w:rtl/>
        </w:rPr>
      </w:pPr>
      <w:r w:rsidRPr="0030474F">
        <w:rPr>
          <w:rFonts w:ascii="David" w:hAnsi="David" w:cs="David" w:hint="cs"/>
          <w:b/>
          <w:bCs/>
          <w:rtl/>
        </w:rPr>
        <w:t>שאלה 8</w:t>
      </w:r>
    </w:p>
    <w:p w14:paraId="043EA88F" w14:textId="5266634B" w:rsidR="00840C1C" w:rsidRDefault="00840C1C" w:rsidP="00840C1C">
      <w:pPr>
        <w:bidi/>
        <w:spacing w:line="360" w:lineRule="auto"/>
        <w:jc w:val="both"/>
        <w:rPr>
          <w:rFonts w:ascii="David" w:hAnsi="David" w:cs="David"/>
          <w:rtl/>
        </w:rPr>
      </w:pPr>
      <w:r>
        <w:rPr>
          <w:rFonts w:ascii="David" w:hAnsi="David" w:cs="David" w:hint="cs"/>
          <w:rtl/>
        </w:rPr>
        <w:t>כיצד עשויה אינפלציה להשפיע באופן שונה על משקי בית חזקים לעומת משקי בית מוחלשים?</w:t>
      </w:r>
    </w:p>
    <w:p w14:paraId="2C115B0A" w14:textId="44FAFE26"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אינפלציה מיטיבה עם כולם, משום שערך הכסף באפיקים מוצמדים עולה עם הזמן.</w:t>
      </w:r>
    </w:p>
    <w:p w14:paraId="2C0422A1" w14:textId="3AB6FD37"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משקי בית מבוססים יכולים לגדר סיכונים ולהגן על ערך הכסף באמצעות השקעות מגוונות, בעוד משקי בית מוחלשים שמוציאים את כל הכנסתם או רובה על צריכה שוטפת סופגים את מלוא הפגיעה</w:t>
      </w:r>
    </w:p>
    <w:p w14:paraId="06A461C3" w14:textId="631A5163"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משקי בית מוחלשים נהנים מאינפלציה משום שהם מקבלים פיצוי מהמדינה בגין זאת</w:t>
      </w:r>
    </w:p>
    <w:p w14:paraId="419303FE" w14:textId="0EC80491"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אין הבדל, האינפלציה משפיעה באופן זהה על כל משקי בית</w:t>
      </w:r>
    </w:p>
    <w:p w14:paraId="566EB240" w14:textId="58AB4DEF"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משקי בית חזקים ייפגעו יותר ממשקי בית מוחלשים, לאור ריבוי השקעותיהם שתשחקנה</w:t>
      </w:r>
    </w:p>
    <w:p w14:paraId="7AEF020D" w14:textId="77777777" w:rsidR="0030474F" w:rsidRDefault="0030474F" w:rsidP="0030474F">
      <w:pPr>
        <w:bidi/>
        <w:spacing w:line="360" w:lineRule="auto"/>
        <w:jc w:val="both"/>
        <w:rPr>
          <w:rFonts w:ascii="David" w:hAnsi="David" w:cs="David"/>
          <w:rtl/>
        </w:rPr>
      </w:pPr>
    </w:p>
    <w:p w14:paraId="3E21D596" w14:textId="479123C0" w:rsidR="0030474F" w:rsidRPr="0030474F" w:rsidRDefault="0030474F" w:rsidP="0030474F">
      <w:pPr>
        <w:bidi/>
        <w:spacing w:line="360" w:lineRule="auto"/>
        <w:jc w:val="both"/>
        <w:rPr>
          <w:rFonts w:ascii="David" w:hAnsi="David" w:cs="David"/>
          <w:b/>
          <w:bCs/>
          <w:rtl/>
        </w:rPr>
      </w:pPr>
      <w:r w:rsidRPr="0030474F">
        <w:rPr>
          <w:rFonts w:ascii="David" w:hAnsi="David" w:cs="David" w:hint="cs"/>
          <w:b/>
          <w:bCs/>
          <w:rtl/>
        </w:rPr>
        <w:t>שאלה 9</w:t>
      </w:r>
    </w:p>
    <w:p w14:paraId="190CCE89" w14:textId="38AAFE9D" w:rsidR="0030474F" w:rsidRDefault="0030474F" w:rsidP="0030474F">
      <w:pPr>
        <w:bidi/>
        <w:spacing w:line="360" w:lineRule="auto"/>
        <w:jc w:val="both"/>
        <w:rPr>
          <w:rFonts w:ascii="David" w:hAnsi="David" w:cs="David"/>
          <w:rtl/>
        </w:rPr>
      </w:pPr>
      <w:r>
        <w:rPr>
          <w:rFonts w:ascii="David" w:hAnsi="David" w:cs="David" w:hint="cs"/>
          <w:rtl/>
        </w:rPr>
        <w:t>מהי מטרתו המרכזית של הבנק המרכזי כאשר הוא משתמש בכלי הריבית כדי להיאבק באינפלציה?</w:t>
      </w:r>
    </w:p>
    <w:p w14:paraId="7269850D" w14:textId="278BCBF8"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 xml:space="preserve">לגרום להיפר-אינפלציה שתתרום ליצואנים. </w:t>
      </w:r>
    </w:p>
    <w:p w14:paraId="6DEDCD9F" w14:textId="544A1240"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להבטיח שעלויות המזון ירדו ככל הניתן בתור המרכיב המרכזי בסל הצריכה של משקי הבית</w:t>
      </w:r>
    </w:p>
    <w:p w14:paraId="1B056F53" w14:textId="4C84DA23"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ליצור תנאים יציבים בכלכלה בהיבט רמת המחירים גם במחיר של האטה זמנית</w:t>
      </w:r>
    </w:p>
    <w:p w14:paraId="178A1DCC" w14:textId="62DBA411"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תשובות ב ו-ג נכונות</w:t>
      </w:r>
    </w:p>
    <w:p w14:paraId="1ACF5133" w14:textId="3ABAFF6D" w:rsidR="00781F02" w:rsidRPr="0030474F" w:rsidRDefault="0030474F" w:rsidP="0030474F">
      <w:pPr>
        <w:pStyle w:val="ListParagraph"/>
        <w:numPr>
          <w:ilvl w:val="0"/>
          <w:numId w:val="84"/>
        </w:numPr>
        <w:bidi/>
        <w:spacing w:line="360" w:lineRule="auto"/>
        <w:jc w:val="both"/>
        <w:rPr>
          <w:rFonts w:ascii="David" w:hAnsi="David" w:cs="David"/>
          <w:lang w:val="en-US"/>
        </w:rPr>
      </w:pPr>
      <w:r>
        <w:rPr>
          <w:rFonts w:ascii="David" w:hAnsi="David" w:cs="David" w:hint="cs"/>
          <w:rtl/>
        </w:rPr>
        <w:t>כל יתר התשובות שגויות</w:t>
      </w:r>
    </w:p>
    <w:p w14:paraId="2DCB0348" w14:textId="77777777" w:rsidR="0030474F" w:rsidRDefault="0030474F" w:rsidP="0030474F">
      <w:pPr>
        <w:bidi/>
        <w:spacing w:line="360" w:lineRule="auto"/>
        <w:jc w:val="both"/>
        <w:rPr>
          <w:rFonts w:ascii="David" w:hAnsi="David" w:cs="David"/>
          <w:rtl/>
          <w:lang w:val="en-US"/>
        </w:rPr>
      </w:pPr>
    </w:p>
    <w:p w14:paraId="57AA560D" w14:textId="57B6FF12" w:rsidR="0030474F" w:rsidRPr="0030474F" w:rsidRDefault="0030474F" w:rsidP="0030474F">
      <w:pPr>
        <w:bidi/>
        <w:spacing w:line="360" w:lineRule="auto"/>
        <w:rPr>
          <w:rFonts w:ascii="David" w:hAnsi="David" w:cs="David"/>
          <w:b/>
          <w:bCs/>
          <w:rtl/>
          <w:lang w:val="en-US"/>
        </w:rPr>
      </w:pPr>
      <w:r w:rsidRPr="0030474F">
        <w:rPr>
          <w:rFonts w:ascii="David" w:hAnsi="David" w:cs="David" w:hint="cs"/>
          <w:b/>
          <w:bCs/>
          <w:rtl/>
          <w:lang w:val="en-US"/>
        </w:rPr>
        <w:t>שאלה 10</w:t>
      </w:r>
    </w:p>
    <w:p w14:paraId="3CB414FA"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כיצד משפיע ייסוף השקל על יכולת המדינה להחזיר חובות במטבע חוץ</w:t>
      </w:r>
      <w:r w:rsidRPr="0030474F">
        <w:rPr>
          <w:rFonts w:ascii="David" w:hAnsi="David" w:cs="David"/>
          <w:lang w:val="en-US"/>
        </w:rPr>
        <w:t>?</w:t>
      </w:r>
    </w:p>
    <w:p w14:paraId="63959602"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מקשה על החזרת החובות כיוון שהחוב גדל במונחים מקומיים</w:t>
      </w:r>
    </w:p>
    <w:p w14:paraId="7CA8A6BC"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מקל על החזרת החובות כיוון שנדרשים פחות שקלים כדי לרכוש את המטבע הזר</w:t>
      </w:r>
    </w:p>
    <w:p w14:paraId="6D117C9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אין שינוי, כיוון שהחוב נשאר זהה במונחי המטבע הזר</w:t>
      </w:r>
    </w:p>
    <w:p w14:paraId="52E5CEA0"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ייסוף לא משפיע על החוב במטבע חוץ אלא על תקבולי הייצוא</w:t>
      </w:r>
    </w:p>
    <w:p w14:paraId="7C48E211" w14:textId="0D254D5E" w:rsidR="0030474F" w:rsidRPr="0030474F" w:rsidRDefault="0030474F" w:rsidP="0030474F">
      <w:pPr>
        <w:bidi/>
        <w:spacing w:line="360" w:lineRule="auto"/>
        <w:rPr>
          <w:rFonts w:ascii="David" w:hAnsi="David" w:cs="David"/>
          <w:rtl/>
          <w:lang w:val="en-US"/>
        </w:rPr>
      </w:pPr>
      <w:r>
        <w:rPr>
          <w:rFonts w:ascii="David" w:hAnsi="David" w:cs="David" w:hint="cs"/>
          <w:rtl/>
          <w:lang w:val="en-US"/>
        </w:rPr>
        <w:t>ה. הכל שטויות</w:t>
      </w:r>
    </w:p>
    <w:p w14:paraId="5534B042" w14:textId="77777777" w:rsidR="0030474F" w:rsidRPr="0030474F" w:rsidRDefault="0030474F" w:rsidP="0030474F">
      <w:pPr>
        <w:bidi/>
        <w:spacing w:line="360" w:lineRule="auto"/>
        <w:rPr>
          <w:rFonts w:ascii="David" w:hAnsi="David" w:cs="David"/>
          <w:rtl/>
          <w:lang w:val="en-US"/>
        </w:rPr>
      </w:pPr>
    </w:p>
    <w:p w14:paraId="615AAF8A" w14:textId="062B4AAF"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11</w:t>
      </w:r>
    </w:p>
    <w:p w14:paraId="6F0D199F"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כיצד עשויה עלייה בשערי הריבית במדינה זרה להשפיע על שוק המט"ח בישראל</w:t>
      </w:r>
      <w:r w:rsidRPr="0030474F">
        <w:rPr>
          <w:rFonts w:ascii="David" w:hAnsi="David" w:cs="David"/>
          <w:lang w:val="en-US"/>
        </w:rPr>
        <w:t>?</w:t>
      </w:r>
    </w:p>
    <w:p w14:paraId="649CD674"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תגרום לירידה בהיצע המט"ח בישראל בשל משיכת השקעות חוץ</w:t>
      </w:r>
    </w:p>
    <w:p w14:paraId="6FDC1D5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תגרום לעלייה בביקוש למט"ח בישראל בשל הסטת השקעות למדינה הזרה</w:t>
      </w:r>
    </w:p>
    <w:p w14:paraId="6A5EA6D0"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תוביל לייסוף השקל כיוון שהמטבע הזר יהפוך לאטרקטיבי יותר</w:t>
      </w:r>
    </w:p>
    <w:p w14:paraId="4C325E57"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תשפיע רק על שערי הריבית המקומיים ללא השפעה על שער החליפין</w:t>
      </w:r>
    </w:p>
    <w:p w14:paraId="42258139" w14:textId="1F198BFF" w:rsidR="0030474F" w:rsidRPr="0030474F" w:rsidRDefault="0030474F" w:rsidP="0030474F">
      <w:pPr>
        <w:bidi/>
        <w:spacing w:line="360" w:lineRule="auto"/>
        <w:rPr>
          <w:rFonts w:ascii="David" w:hAnsi="David" w:cs="David"/>
          <w:rtl/>
          <w:lang w:val="en-US"/>
        </w:rPr>
      </w:pPr>
      <w:r>
        <w:rPr>
          <w:rFonts w:ascii="David" w:hAnsi="David" w:cs="David" w:hint="cs"/>
          <w:rtl/>
          <w:lang w:val="en-US"/>
        </w:rPr>
        <w:t>ה. הכל שטויות</w:t>
      </w:r>
    </w:p>
    <w:p w14:paraId="435A1535" w14:textId="77777777" w:rsidR="0030474F" w:rsidRPr="0030474F" w:rsidRDefault="0030474F" w:rsidP="0030474F">
      <w:pPr>
        <w:bidi/>
        <w:spacing w:line="360" w:lineRule="auto"/>
        <w:rPr>
          <w:rFonts w:ascii="David" w:hAnsi="David" w:cs="David"/>
          <w:rtl/>
          <w:lang w:val="en-US"/>
        </w:rPr>
      </w:pPr>
    </w:p>
    <w:p w14:paraId="71EC77C7" w14:textId="0B160B82"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12</w:t>
      </w:r>
    </w:p>
    <w:p w14:paraId="17BC1238" w14:textId="3D31542A"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מהי השפעת פיחות השקל על מאזן הסחר</w:t>
      </w:r>
      <w:r>
        <w:rPr>
          <w:rFonts w:ascii="David" w:hAnsi="David" w:cs="David" w:hint="cs"/>
          <w:rtl/>
          <w:lang w:val="en-US"/>
        </w:rPr>
        <w:t xml:space="preserve"> (החשבון השוטף)</w:t>
      </w:r>
      <w:r w:rsidRPr="0030474F">
        <w:rPr>
          <w:rFonts w:ascii="David" w:hAnsi="David" w:cs="David"/>
          <w:rtl/>
          <w:lang w:val="en-US"/>
        </w:rPr>
        <w:t xml:space="preserve"> של ישראל</w:t>
      </w:r>
      <w:r w:rsidRPr="0030474F">
        <w:rPr>
          <w:rFonts w:ascii="David" w:hAnsi="David" w:cs="David"/>
          <w:lang w:val="en-US"/>
        </w:rPr>
        <w:t>?</w:t>
      </w:r>
    </w:p>
    <w:p w14:paraId="2513AAAA"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lastRenderedPageBreak/>
        <w:t>א. משפר את מאזן הסחר כיוון שהיצוא מתייקר</w:t>
      </w:r>
    </w:p>
    <w:p w14:paraId="7E86F7B2"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משפר את מאזן הסחר כיוון שהיבוא מתייקר והיצוא הופך זול יותר</w:t>
      </w:r>
    </w:p>
    <w:p w14:paraId="1AD973DC"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מחמיר את מאזן הסחר כיוון שהיצוא מתייקר והיבוא הופך זול יותר</w:t>
      </w:r>
    </w:p>
    <w:p w14:paraId="233E6CB5"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מחמיר את מאזן הסחר כיוון שהשפעת הפיחות מוגבלת לתנועות הון בלבד</w:t>
      </w:r>
    </w:p>
    <w:p w14:paraId="4B6F5792" w14:textId="67A616F5" w:rsidR="0030474F" w:rsidRPr="0030474F" w:rsidRDefault="0030474F" w:rsidP="0030474F">
      <w:pPr>
        <w:bidi/>
        <w:spacing w:line="360" w:lineRule="auto"/>
        <w:rPr>
          <w:rFonts w:ascii="David" w:hAnsi="David" w:cs="David"/>
          <w:rtl/>
          <w:lang w:val="en-US"/>
        </w:rPr>
      </w:pPr>
      <w:r>
        <w:rPr>
          <w:rFonts w:ascii="David" w:hAnsi="David" w:cs="David" w:hint="cs"/>
          <w:rtl/>
          <w:lang w:val="en-US"/>
        </w:rPr>
        <w:t>ה. לך לאכול נקניק</w:t>
      </w:r>
    </w:p>
    <w:p w14:paraId="2CDD0E8F" w14:textId="77777777" w:rsidR="0030474F" w:rsidRPr="0030474F" w:rsidRDefault="0030474F" w:rsidP="0030474F">
      <w:pPr>
        <w:bidi/>
        <w:spacing w:line="360" w:lineRule="auto"/>
        <w:rPr>
          <w:rFonts w:ascii="David" w:hAnsi="David" w:cs="David"/>
          <w:rtl/>
          <w:lang w:val="en-US"/>
        </w:rPr>
      </w:pPr>
    </w:p>
    <w:p w14:paraId="37843D45" w14:textId="3760DED7"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13</w:t>
      </w:r>
    </w:p>
    <w:p w14:paraId="672F582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מהי המשמעות של "תנועות הון נכנסות" במסגרת מאזן התשלומים</w:t>
      </w:r>
      <w:r w:rsidRPr="0030474F">
        <w:rPr>
          <w:rFonts w:ascii="David" w:hAnsi="David" w:cs="David"/>
          <w:lang w:val="en-US"/>
        </w:rPr>
        <w:t>?</w:t>
      </w:r>
    </w:p>
    <w:p w14:paraId="1E56CDE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השקעות של גורמים זרים במניות ונכסים בישראל</w:t>
      </w:r>
    </w:p>
    <w:p w14:paraId="0326E88D"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רכישת מוצרים מיובאים על ידי גורמים מקומיים</w:t>
      </w:r>
    </w:p>
    <w:p w14:paraId="06B40879"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השקעות של ישראלים במדינות זרות</w:t>
      </w:r>
    </w:p>
    <w:p w14:paraId="43B5B39F"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תשלומי ריבית על חובות בינלאומיים</w:t>
      </w:r>
    </w:p>
    <w:p w14:paraId="42CBF3C7" w14:textId="16B0D0DA" w:rsidR="0030474F" w:rsidRPr="0030474F" w:rsidRDefault="0030474F" w:rsidP="0030474F">
      <w:pPr>
        <w:bidi/>
        <w:spacing w:line="360" w:lineRule="auto"/>
        <w:rPr>
          <w:rFonts w:ascii="David" w:hAnsi="David" w:cs="David"/>
          <w:rtl/>
          <w:lang w:val="en-US"/>
        </w:rPr>
      </w:pPr>
      <w:r>
        <w:rPr>
          <w:rFonts w:ascii="David" w:hAnsi="David" w:cs="David" w:hint="cs"/>
          <w:rtl/>
          <w:lang w:val="en-US"/>
        </w:rPr>
        <w:t>ה. כל יתר התשובות שגויות</w:t>
      </w:r>
    </w:p>
    <w:p w14:paraId="2CB8A4EF" w14:textId="77777777" w:rsidR="0030474F" w:rsidRPr="0030474F" w:rsidRDefault="0030474F" w:rsidP="0030474F">
      <w:pPr>
        <w:bidi/>
        <w:spacing w:line="360" w:lineRule="auto"/>
        <w:rPr>
          <w:rFonts w:ascii="David" w:hAnsi="David" w:cs="David"/>
          <w:rtl/>
          <w:lang w:val="en-US"/>
        </w:rPr>
      </w:pPr>
    </w:p>
    <w:p w14:paraId="429C28A2" w14:textId="658889D8"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14</w:t>
      </w:r>
    </w:p>
    <w:p w14:paraId="7BCFB773"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כיצד השינויים במאזן התשלומים משפיעים על שער החליפין</w:t>
      </w:r>
      <w:r w:rsidRPr="0030474F">
        <w:rPr>
          <w:rFonts w:ascii="David" w:hAnsi="David" w:cs="David"/>
          <w:lang w:val="en-US"/>
        </w:rPr>
        <w:t>?</w:t>
      </w:r>
    </w:p>
    <w:p w14:paraId="6ABDA67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מאזן תשלומים חיובי (עודף) יוביל לפיחות השקל</w:t>
      </w:r>
    </w:p>
    <w:p w14:paraId="08A92963"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מאזן תשלומים שלילי (גרעון) יוביל לייסוף השקל</w:t>
      </w:r>
    </w:p>
    <w:p w14:paraId="5CA566DF"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עודף במאזן התשלומים עשוי לגרום לייסוף השקל</w:t>
      </w:r>
    </w:p>
    <w:p w14:paraId="506863C9"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מאזן התשלומים אינו משפיע ישירות על שער החליפין</w:t>
      </w:r>
    </w:p>
    <w:p w14:paraId="6E34259A" w14:textId="7312225E" w:rsidR="0030474F" w:rsidRPr="0030474F" w:rsidRDefault="0030474F" w:rsidP="0030474F">
      <w:pPr>
        <w:bidi/>
        <w:spacing w:line="360" w:lineRule="auto"/>
        <w:rPr>
          <w:rFonts w:ascii="David" w:hAnsi="David" w:cs="David"/>
          <w:rtl/>
          <w:lang w:val="en-US"/>
        </w:rPr>
      </w:pPr>
      <w:r>
        <w:rPr>
          <w:rFonts w:ascii="David" w:hAnsi="David" w:cs="David" w:hint="cs"/>
          <w:rtl/>
          <w:lang w:val="en-US"/>
        </w:rPr>
        <w:t>ה. הכל שטויות</w:t>
      </w:r>
    </w:p>
    <w:p w14:paraId="4FC8E9A4" w14:textId="77777777" w:rsidR="0030474F" w:rsidRPr="0030474F" w:rsidRDefault="0030474F" w:rsidP="0030474F">
      <w:pPr>
        <w:bidi/>
        <w:spacing w:line="360" w:lineRule="auto"/>
        <w:rPr>
          <w:rFonts w:ascii="David" w:hAnsi="David" w:cs="David"/>
          <w:rtl/>
          <w:lang w:val="en-US"/>
        </w:rPr>
      </w:pPr>
    </w:p>
    <w:p w14:paraId="69B80753" w14:textId="29CB6698"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15</w:t>
      </w:r>
    </w:p>
    <w:p w14:paraId="53FDF7AF"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כיצד משפיע ייסוף השקל על יציבות המחירים במשק</w:t>
      </w:r>
      <w:r w:rsidRPr="0030474F">
        <w:rPr>
          <w:rFonts w:ascii="David" w:hAnsi="David" w:cs="David"/>
          <w:lang w:val="en-US"/>
        </w:rPr>
        <w:t>?</w:t>
      </w:r>
    </w:p>
    <w:p w14:paraId="5113CA11"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מגדיל את האינפלציה כיוון שהמוצרים המיובאים מתייקרים</w:t>
      </w:r>
    </w:p>
    <w:p w14:paraId="7F3BD1AD"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מקטין את האינפלציה כיוון שהמוצרים המיובאים זולים יותר</w:t>
      </w:r>
    </w:p>
    <w:p w14:paraId="34E7E271"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אין השפעה על האינפלציה, כיוון ששער החליפין משפיע רק על היצוא</w:t>
      </w:r>
    </w:p>
    <w:p w14:paraId="3EE6E7FC"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מגדיל את הלחצים האינפלציוניים בשל גידול במאזן התשלומים</w:t>
      </w:r>
    </w:p>
    <w:p w14:paraId="5401D9FA" w14:textId="3E7949CB" w:rsidR="0030474F" w:rsidRPr="0030474F" w:rsidRDefault="0030474F" w:rsidP="0030474F">
      <w:pPr>
        <w:bidi/>
        <w:spacing w:line="360" w:lineRule="auto"/>
        <w:rPr>
          <w:rFonts w:ascii="David" w:hAnsi="David" w:cs="David"/>
          <w:rtl/>
          <w:lang w:val="en-US"/>
        </w:rPr>
      </w:pPr>
      <w:r>
        <w:rPr>
          <w:rFonts w:ascii="David" w:hAnsi="David" w:cs="David" w:hint="cs"/>
          <w:rtl/>
          <w:lang w:val="en-US"/>
        </w:rPr>
        <w:t>ה. לך להזמין פלאפל</w:t>
      </w:r>
    </w:p>
    <w:p w14:paraId="3B5E8DB5" w14:textId="77777777" w:rsidR="0030474F" w:rsidRPr="0030474F" w:rsidRDefault="0030474F" w:rsidP="0030474F">
      <w:pPr>
        <w:bidi/>
        <w:spacing w:line="360" w:lineRule="auto"/>
        <w:rPr>
          <w:rFonts w:ascii="David" w:hAnsi="David" w:cs="David"/>
          <w:rtl/>
          <w:lang w:val="en-US"/>
        </w:rPr>
      </w:pPr>
    </w:p>
    <w:p w14:paraId="356F2675" w14:textId="3479B3FA"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16</w:t>
      </w:r>
    </w:p>
    <w:p w14:paraId="042317D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מדוע יש חשיבות להבנת מאזן התשלומים בניתוח שוק המט"ח</w:t>
      </w:r>
      <w:r w:rsidRPr="0030474F">
        <w:rPr>
          <w:rFonts w:ascii="David" w:hAnsi="David" w:cs="David"/>
          <w:lang w:val="en-US"/>
        </w:rPr>
        <w:t>?</w:t>
      </w:r>
    </w:p>
    <w:p w14:paraId="51567BE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כיוון שהוא משפיע על קביעת שערי הריבית המקומיים</w:t>
      </w:r>
    </w:p>
    <w:p w14:paraId="7DDD37B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כיוון שהוא משקף את הביקוש וההיצע למט"ח במשק</w:t>
      </w:r>
    </w:p>
    <w:p w14:paraId="2AAF7B04"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כיוון שהוא מספק תחזיות מדויקות על היקף היצוא בלבד</w:t>
      </w:r>
    </w:p>
    <w:p w14:paraId="290F14F5"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כיוון שהוא מתייחס רק לתנועות הון פיננסיות</w:t>
      </w:r>
    </w:p>
    <w:p w14:paraId="0E6EFB28" w14:textId="662BD326" w:rsidR="0030474F" w:rsidRPr="0030474F" w:rsidRDefault="0030474F" w:rsidP="0030474F">
      <w:pPr>
        <w:bidi/>
        <w:spacing w:line="360" w:lineRule="auto"/>
        <w:rPr>
          <w:rFonts w:ascii="David" w:hAnsi="David" w:cs="David"/>
          <w:rtl/>
          <w:lang w:val="en-US"/>
        </w:rPr>
      </w:pPr>
      <w:r>
        <w:rPr>
          <w:rFonts w:ascii="David" w:hAnsi="David" w:cs="David" w:hint="cs"/>
          <w:rtl/>
          <w:lang w:val="en-US"/>
        </w:rPr>
        <w:lastRenderedPageBreak/>
        <w:t>ה. הכל שטויות</w:t>
      </w:r>
    </w:p>
    <w:p w14:paraId="70640DF6" w14:textId="77777777" w:rsidR="0030474F" w:rsidRPr="0030474F" w:rsidRDefault="0030474F" w:rsidP="0030474F">
      <w:pPr>
        <w:bidi/>
        <w:spacing w:line="360" w:lineRule="auto"/>
        <w:jc w:val="both"/>
        <w:rPr>
          <w:rFonts w:ascii="David" w:hAnsi="David" w:cs="David"/>
          <w:rtl/>
          <w:lang w:val="en-US"/>
        </w:rPr>
      </w:pPr>
    </w:p>
    <w:sectPr w:rsidR="0030474F" w:rsidRPr="0030474F">
      <w:footerReference w:type="even" r:id="rId34"/>
      <w:footerReference w:type="default" r:id="rId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D31032" w14:textId="77777777" w:rsidR="000572ED" w:rsidRDefault="000572ED" w:rsidP="00537CDE">
      <w:r>
        <w:separator/>
      </w:r>
    </w:p>
  </w:endnote>
  <w:endnote w:type="continuationSeparator" w:id="0">
    <w:p w14:paraId="796936A6" w14:textId="77777777" w:rsidR="000572ED" w:rsidRDefault="000572ED" w:rsidP="00537CDE">
      <w:r>
        <w:continuationSeparator/>
      </w:r>
    </w:p>
  </w:endnote>
  <w:endnote w:type="continuationNotice" w:id="1">
    <w:p w14:paraId="627F28AE" w14:textId="77777777" w:rsidR="000572ED" w:rsidRDefault="000572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19630524"/>
      <w:docPartObj>
        <w:docPartGallery w:val="Page Numbers (Bottom of Page)"/>
        <w:docPartUnique/>
      </w:docPartObj>
    </w:sdtPr>
    <w:sdtContent>
      <w:p w14:paraId="2DD7321D" w14:textId="254B52BA" w:rsidR="00537CDE" w:rsidRDefault="00537CDE" w:rsidP="00781C1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FBE777" w14:textId="77777777" w:rsidR="00537CDE" w:rsidRDefault="00537C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ascii="David" w:hAnsi="David" w:cs="David" w:hint="cs"/>
      </w:rPr>
      <w:id w:val="-346950298"/>
      <w:docPartObj>
        <w:docPartGallery w:val="Page Numbers (Bottom of Page)"/>
        <w:docPartUnique/>
      </w:docPartObj>
    </w:sdtPr>
    <w:sdtContent>
      <w:p w14:paraId="09CDEDE8" w14:textId="526247C6" w:rsidR="00537CDE" w:rsidRPr="00537CDE" w:rsidRDefault="00537CDE" w:rsidP="00781C15">
        <w:pPr>
          <w:pStyle w:val="Footer"/>
          <w:framePr w:wrap="none" w:vAnchor="text" w:hAnchor="margin" w:xAlign="center" w:y="1"/>
          <w:rPr>
            <w:rStyle w:val="PageNumber"/>
            <w:rFonts w:ascii="David" w:hAnsi="David" w:cs="David"/>
          </w:rPr>
        </w:pPr>
        <w:r w:rsidRPr="00537CDE">
          <w:rPr>
            <w:rStyle w:val="PageNumber"/>
            <w:rFonts w:ascii="David" w:hAnsi="David" w:cs="David" w:hint="cs"/>
          </w:rPr>
          <w:fldChar w:fldCharType="begin"/>
        </w:r>
        <w:r w:rsidRPr="00537CDE">
          <w:rPr>
            <w:rStyle w:val="PageNumber"/>
            <w:rFonts w:ascii="David" w:hAnsi="David" w:cs="David" w:hint="cs"/>
          </w:rPr>
          <w:instrText xml:space="preserve"> PAGE </w:instrText>
        </w:r>
        <w:r w:rsidRPr="00537CDE">
          <w:rPr>
            <w:rStyle w:val="PageNumber"/>
            <w:rFonts w:ascii="David" w:hAnsi="David" w:cs="David" w:hint="cs"/>
          </w:rPr>
          <w:fldChar w:fldCharType="separate"/>
        </w:r>
        <w:r w:rsidRPr="00537CDE">
          <w:rPr>
            <w:rStyle w:val="PageNumber"/>
            <w:rFonts w:ascii="David" w:hAnsi="David" w:cs="David" w:hint="cs"/>
            <w:noProof/>
          </w:rPr>
          <w:t>1</w:t>
        </w:r>
        <w:r w:rsidRPr="00537CDE">
          <w:rPr>
            <w:rStyle w:val="PageNumber"/>
            <w:rFonts w:ascii="David" w:hAnsi="David" w:cs="David" w:hint="cs"/>
          </w:rPr>
          <w:fldChar w:fldCharType="end"/>
        </w:r>
      </w:p>
    </w:sdtContent>
  </w:sdt>
  <w:p w14:paraId="728B985A" w14:textId="77777777" w:rsidR="00537CDE" w:rsidRDefault="00537C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9426D8" w14:textId="77777777" w:rsidR="000572ED" w:rsidRDefault="000572ED" w:rsidP="00537CDE">
      <w:r>
        <w:separator/>
      </w:r>
    </w:p>
  </w:footnote>
  <w:footnote w:type="continuationSeparator" w:id="0">
    <w:p w14:paraId="30F69938" w14:textId="77777777" w:rsidR="000572ED" w:rsidRDefault="000572ED" w:rsidP="00537CDE">
      <w:r>
        <w:continuationSeparator/>
      </w:r>
    </w:p>
  </w:footnote>
  <w:footnote w:type="continuationNotice" w:id="1">
    <w:p w14:paraId="3CD82EAF" w14:textId="77777777" w:rsidR="000572ED" w:rsidRDefault="000572ED"/>
  </w:footnote>
  <w:footnote w:id="2">
    <w:p w14:paraId="18AB390D" w14:textId="3A1E129D" w:rsidR="00B13441" w:rsidRPr="00B13441" w:rsidRDefault="00B13441" w:rsidP="00B13441">
      <w:pPr>
        <w:pStyle w:val="FootnoteText"/>
        <w:bidi/>
        <w:rPr>
          <w:rtl/>
        </w:rPr>
      </w:pPr>
      <w:r>
        <w:rPr>
          <w:rStyle w:val="FootnoteReference"/>
        </w:rPr>
        <w:footnoteRef/>
      </w:r>
      <w:r>
        <w:t xml:space="preserve"> </w:t>
      </w:r>
      <w:r>
        <w:rPr>
          <w:rFonts w:hint="cs"/>
          <w:rtl/>
        </w:rPr>
        <w:t xml:space="preserve"> חלק גדול מהתכנים כאן מעובדים מתוך הרצאתו של מר יניב משה, כלכלן בכיר ומומחה לכלכלת ישראל. אנו מוקירים מאד את תרומתו לתכני הקורס. אוהבים אותך יניבוס.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60FF9"/>
    <w:multiLevelType w:val="hybridMultilevel"/>
    <w:tmpl w:val="DACEA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1E2B78"/>
    <w:multiLevelType w:val="multilevel"/>
    <w:tmpl w:val="AADC3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569D1"/>
    <w:multiLevelType w:val="hybridMultilevel"/>
    <w:tmpl w:val="28C0C23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6D0752"/>
    <w:multiLevelType w:val="hybridMultilevel"/>
    <w:tmpl w:val="D7182E2E"/>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B12FE1"/>
    <w:multiLevelType w:val="multilevel"/>
    <w:tmpl w:val="F258BA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8C09C3"/>
    <w:multiLevelType w:val="multilevel"/>
    <w:tmpl w:val="831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237C65"/>
    <w:multiLevelType w:val="hybridMultilevel"/>
    <w:tmpl w:val="0DE0A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754061"/>
    <w:multiLevelType w:val="hybridMultilevel"/>
    <w:tmpl w:val="39E6A2A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623C21"/>
    <w:multiLevelType w:val="hybridMultilevel"/>
    <w:tmpl w:val="0A108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61139"/>
    <w:multiLevelType w:val="multilevel"/>
    <w:tmpl w:val="F376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AC15AE"/>
    <w:multiLevelType w:val="multilevel"/>
    <w:tmpl w:val="DA127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3E4614"/>
    <w:multiLevelType w:val="hybridMultilevel"/>
    <w:tmpl w:val="D90AF072"/>
    <w:lvl w:ilvl="0" w:tplc="E87ECD6A">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190AB1"/>
    <w:multiLevelType w:val="multilevel"/>
    <w:tmpl w:val="AAD4F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224E9D"/>
    <w:multiLevelType w:val="hybridMultilevel"/>
    <w:tmpl w:val="26F2623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950AED"/>
    <w:multiLevelType w:val="hybridMultilevel"/>
    <w:tmpl w:val="1B90DC5E"/>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020A5B"/>
    <w:multiLevelType w:val="hybridMultilevel"/>
    <w:tmpl w:val="F7BA4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402F20"/>
    <w:multiLevelType w:val="multilevel"/>
    <w:tmpl w:val="37341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E97A66"/>
    <w:multiLevelType w:val="multilevel"/>
    <w:tmpl w:val="EB98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4119AF"/>
    <w:multiLevelType w:val="hybridMultilevel"/>
    <w:tmpl w:val="2BC81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7D7FEA"/>
    <w:multiLevelType w:val="hybridMultilevel"/>
    <w:tmpl w:val="4FA4DC88"/>
    <w:lvl w:ilvl="0" w:tplc="071287D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F44C94"/>
    <w:multiLevelType w:val="hybridMultilevel"/>
    <w:tmpl w:val="9F72700C"/>
    <w:lvl w:ilvl="0" w:tplc="372032A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B65212"/>
    <w:multiLevelType w:val="hybridMultilevel"/>
    <w:tmpl w:val="AA1EB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0152A7"/>
    <w:multiLevelType w:val="hybridMultilevel"/>
    <w:tmpl w:val="2D08F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B1826AC"/>
    <w:multiLevelType w:val="multilevel"/>
    <w:tmpl w:val="A8008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2F0EAC"/>
    <w:multiLevelType w:val="hybridMultilevel"/>
    <w:tmpl w:val="37C4D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7E5120"/>
    <w:multiLevelType w:val="hybridMultilevel"/>
    <w:tmpl w:val="077EF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12737A"/>
    <w:multiLevelType w:val="hybridMultilevel"/>
    <w:tmpl w:val="E87A49BA"/>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504755"/>
    <w:multiLevelType w:val="hybridMultilevel"/>
    <w:tmpl w:val="0F8CCF48"/>
    <w:lvl w:ilvl="0" w:tplc="58144B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E7C082E"/>
    <w:multiLevelType w:val="hybridMultilevel"/>
    <w:tmpl w:val="04B04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511935"/>
    <w:multiLevelType w:val="hybridMultilevel"/>
    <w:tmpl w:val="FC12E408"/>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5DA2E74"/>
    <w:multiLevelType w:val="multilevel"/>
    <w:tmpl w:val="9C785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8320B11"/>
    <w:multiLevelType w:val="hybridMultilevel"/>
    <w:tmpl w:val="7F705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3747B4"/>
    <w:multiLevelType w:val="hybridMultilevel"/>
    <w:tmpl w:val="F0B02AF8"/>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86116FB"/>
    <w:multiLevelType w:val="hybridMultilevel"/>
    <w:tmpl w:val="1C22B38E"/>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BF60944"/>
    <w:multiLevelType w:val="multilevel"/>
    <w:tmpl w:val="39A28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DB50EEB"/>
    <w:multiLevelType w:val="multilevel"/>
    <w:tmpl w:val="0C86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DA7AA3"/>
    <w:multiLevelType w:val="hybridMultilevel"/>
    <w:tmpl w:val="2138B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D90ACE"/>
    <w:multiLevelType w:val="hybridMultilevel"/>
    <w:tmpl w:val="4B822E44"/>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1895B72"/>
    <w:multiLevelType w:val="hybridMultilevel"/>
    <w:tmpl w:val="DA465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1DD70D6"/>
    <w:multiLevelType w:val="hybridMultilevel"/>
    <w:tmpl w:val="2474FE3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3DD3C8C"/>
    <w:multiLevelType w:val="hybridMultilevel"/>
    <w:tmpl w:val="57805668"/>
    <w:lvl w:ilvl="0" w:tplc="892246C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F138BB"/>
    <w:multiLevelType w:val="multilevel"/>
    <w:tmpl w:val="3F16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A987F9E"/>
    <w:multiLevelType w:val="multilevel"/>
    <w:tmpl w:val="301AE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C4A752B"/>
    <w:multiLevelType w:val="hybridMultilevel"/>
    <w:tmpl w:val="8E444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8168F9"/>
    <w:multiLevelType w:val="hybridMultilevel"/>
    <w:tmpl w:val="FEF2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96563"/>
    <w:multiLevelType w:val="hybridMultilevel"/>
    <w:tmpl w:val="98547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EC778F7"/>
    <w:multiLevelType w:val="hybridMultilevel"/>
    <w:tmpl w:val="0666BAE8"/>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F221F1E"/>
    <w:multiLevelType w:val="hybridMultilevel"/>
    <w:tmpl w:val="A0D8255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FA65B87"/>
    <w:multiLevelType w:val="multilevel"/>
    <w:tmpl w:val="1030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FAE009E"/>
    <w:multiLevelType w:val="hybridMultilevel"/>
    <w:tmpl w:val="9AECC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22F2879"/>
    <w:multiLevelType w:val="hybridMultilevel"/>
    <w:tmpl w:val="E6861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D9173C"/>
    <w:multiLevelType w:val="hybridMultilevel"/>
    <w:tmpl w:val="9D36A662"/>
    <w:lvl w:ilvl="0" w:tplc="C30894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2E15478"/>
    <w:multiLevelType w:val="hybridMultilevel"/>
    <w:tmpl w:val="65FE19F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4E23408"/>
    <w:multiLevelType w:val="hybridMultilevel"/>
    <w:tmpl w:val="BEDA27E8"/>
    <w:lvl w:ilvl="0" w:tplc="E3049F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5266119"/>
    <w:multiLevelType w:val="hybridMultilevel"/>
    <w:tmpl w:val="AEE05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56310B6"/>
    <w:multiLevelType w:val="hybridMultilevel"/>
    <w:tmpl w:val="8DE62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6FF2B26"/>
    <w:multiLevelType w:val="hybridMultilevel"/>
    <w:tmpl w:val="F30827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719305B"/>
    <w:multiLevelType w:val="hybridMultilevel"/>
    <w:tmpl w:val="C5029584"/>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A01133E"/>
    <w:multiLevelType w:val="hybridMultilevel"/>
    <w:tmpl w:val="CE3E9BF0"/>
    <w:lvl w:ilvl="0" w:tplc="D238270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B1D2D42"/>
    <w:multiLevelType w:val="hybridMultilevel"/>
    <w:tmpl w:val="F522B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CC41E1D"/>
    <w:multiLevelType w:val="hybridMultilevel"/>
    <w:tmpl w:val="D3946956"/>
    <w:lvl w:ilvl="0" w:tplc="FFFFFFFF">
      <w:start w:val="1"/>
      <w:numFmt w:val="hebrew1"/>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E053269"/>
    <w:multiLevelType w:val="hybridMultilevel"/>
    <w:tmpl w:val="D0865BC2"/>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E6F2161"/>
    <w:multiLevelType w:val="hybridMultilevel"/>
    <w:tmpl w:val="ACB05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E9F3F77"/>
    <w:multiLevelType w:val="hybridMultilevel"/>
    <w:tmpl w:val="10584698"/>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0E7414A"/>
    <w:multiLevelType w:val="hybridMultilevel"/>
    <w:tmpl w:val="6A00FA8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4903228"/>
    <w:multiLevelType w:val="hybridMultilevel"/>
    <w:tmpl w:val="7A36C526"/>
    <w:lvl w:ilvl="0" w:tplc="997216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4DC0782"/>
    <w:multiLevelType w:val="hybridMultilevel"/>
    <w:tmpl w:val="85548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50375AB"/>
    <w:multiLevelType w:val="hybridMultilevel"/>
    <w:tmpl w:val="C1D81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9495DB4"/>
    <w:multiLevelType w:val="hybridMultilevel"/>
    <w:tmpl w:val="14767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B4C1C37"/>
    <w:multiLevelType w:val="hybridMultilevel"/>
    <w:tmpl w:val="583ED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BAB4DA8"/>
    <w:multiLevelType w:val="hybridMultilevel"/>
    <w:tmpl w:val="DA6A9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EF15840"/>
    <w:multiLevelType w:val="hybridMultilevel"/>
    <w:tmpl w:val="C0D423F2"/>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F630664"/>
    <w:multiLevelType w:val="hybridMultilevel"/>
    <w:tmpl w:val="9E5E0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0483E97"/>
    <w:multiLevelType w:val="hybridMultilevel"/>
    <w:tmpl w:val="A5425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06A5F8D"/>
    <w:multiLevelType w:val="hybridMultilevel"/>
    <w:tmpl w:val="21E0E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1ED73E7"/>
    <w:multiLevelType w:val="hybridMultilevel"/>
    <w:tmpl w:val="53DCB6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3282931"/>
    <w:multiLevelType w:val="multilevel"/>
    <w:tmpl w:val="12A2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774960"/>
    <w:multiLevelType w:val="multilevel"/>
    <w:tmpl w:val="35BE1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62F36FB"/>
    <w:multiLevelType w:val="hybridMultilevel"/>
    <w:tmpl w:val="DCCE50E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72D52F5"/>
    <w:multiLevelType w:val="hybridMultilevel"/>
    <w:tmpl w:val="829E6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7717177"/>
    <w:multiLevelType w:val="hybridMultilevel"/>
    <w:tmpl w:val="D10EAF34"/>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7873C69"/>
    <w:multiLevelType w:val="hybridMultilevel"/>
    <w:tmpl w:val="81D09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634BBD"/>
    <w:multiLevelType w:val="hybridMultilevel"/>
    <w:tmpl w:val="302EA888"/>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CA80750"/>
    <w:multiLevelType w:val="hybridMultilevel"/>
    <w:tmpl w:val="686C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E7B76F3"/>
    <w:multiLevelType w:val="hybridMultilevel"/>
    <w:tmpl w:val="59E6448E"/>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77959180">
    <w:abstractNumId w:val="79"/>
  </w:num>
  <w:num w:numId="2" w16cid:durableId="361201085">
    <w:abstractNumId w:val="22"/>
  </w:num>
  <w:num w:numId="3" w16cid:durableId="1954239064">
    <w:abstractNumId w:val="45"/>
  </w:num>
  <w:num w:numId="4" w16cid:durableId="632829619">
    <w:abstractNumId w:val="70"/>
  </w:num>
  <w:num w:numId="5" w16cid:durableId="411119613">
    <w:abstractNumId w:val="0"/>
  </w:num>
  <w:num w:numId="6" w16cid:durableId="1502114595">
    <w:abstractNumId w:val="55"/>
  </w:num>
  <w:num w:numId="7" w16cid:durableId="2030831552">
    <w:abstractNumId w:val="73"/>
  </w:num>
  <w:num w:numId="8" w16cid:durableId="729310856">
    <w:abstractNumId w:val="82"/>
  </w:num>
  <w:num w:numId="9" w16cid:durableId="1752660494">
    <w:abstractNumId w:val="66"/>
  </w:num>
  <w:num w:numId="10" w16cid:durableId="777524764">
    <w:abstractNumId w:val="36"/>
  </w:num>
  <w:num w:numId="11" w16cid:durableId="66004018">
    <w:abstractNumId w:val="25"/>
  </w:num>
  <w:num w:numId="12" w16cid:durableId="455606318">
    <w:abstractNumId w:val="43"/>
  </w:num>
  <w:num w:numId="13" w16cid:durableId="327100487">
    <w:abstractNumId w:val="83"/>
  </w:num>
  <w:num w:numId="14" w16cid:durableId="565338922">
    <w:abstractNumId w:val="67"/>
  </w:num>
  <w:num w:numId="15" w16cid:durableId="1670325823">
    <w:abstractNumId w:val="81"/>
  </w:num>
  <w:num w:numId="16" w16cid:durableId="1269048764">
    <w:abstractNumId w:val="6"/>
  </w:num>
  <w:num w:numId="17" w16cid:durableId="2034455744">
    <w:abstractNumId w:val="54"/>
  </w:num>
  <w:num w:numId="18" w16cid:durableId="777600450">
    <w:abstractNumId w:val="11"/>
  </w:num>
  <w:num w:numId="19" w16cid:durableId="684795250">
    <w:abstractNumId w:val="49"/>
  </w:num>
  <w:num w:numId="20" w16cid:durableId="335380279">
    <w:abstractNumId w:val="50"/>
  </w:num>
  <w:num w:numId="21" w16cid:durableId="1092819611">
    <w:abstractNumId w:val="26"/>
  </w:num>
  <w:num w:numId="22" w16cid:durableId="1106729276">
    <w:abstractNumId w:val="84"/>
  </w:num>
  <w:num w:numId="23" w16cid:durableId="1719936091">
    <w:abstractNumId w:val="29"/>
  </w:num>
  <w:num w:numId="24" w16cid:durableId="1457017727">
    <w:abstractNumId w:val="61"/>
  </w:num>
  <w:num w:numId="25" w16cid:durableId="860583643">
    <w:abstractNumId w:val="72"/>
  </w:num>
  <w:num w:numId="26" w16cid:durableId="839276192">
    <w:abstractNumId w:val="71"/>
  </w:num>
  <w:num w:numId="27" w16cid:durableId="2060203196">
    <w:abstractNumId w:val="62"/>
  </w:num>
  <w:num w:numId="28" w16cid:durableId="847594221">
    <w:abstractNumId w:val="28"/>
  </w:num>
  <w:num w:numId="29" w16cid:durableId="228424104">
    <w:abstractNumId w:val="58"/>
  </w:num>
  <w:num w:numId="30" w16cid:durableId="1010110538">
    <w:abstractNumId w:val="64"/>
  </w:num>
  <w:num w:numId="31" w16cid:durableId="1409769001">
    <w:abstractNumId w:val="74"/>
  </w:num>
  <w:num w:numId="32" w16cid:durableId="1678924379">
    <w:abstractNumId w:val="21"/>
  </w:num>
  <w:num w:numId="33" w16cid:durableId="123238994">
    <w:abstractNumId w:val="56"/>
  </w:num>
  <w:num w:numId="34" w16cid:durableId="232010894">
    <w:abstractNumId w:val="59"/>
  </w:num>
  <w:num w:numId="35" w16cid:durableId="1515804787">
    <w:abstractNumId w:val="53"/>
  </w:num>
  <w:num w:numId="36" w16cid:durableId="1458911943">
    <w:abstractNumId w:val="27"/>
  </w:num>
  <w:num w:numId="37" w16cid:durableId="1250113270">
    <w:abstractNumId w:val="69"/>
  </w:num>
  <w:num w:numId="38" w16cid:durableId="484901116">
    <w:abstractNumId w:val="80"/>
  </w:num>
  <w:num w:numId="39" w16cid:durableId="2126805028">
    <w:abstractNumId w:val="60"/>
  </w:num>
  <w:num w:numId="40" w16cid:durableId="732120319">
    <w:abstractNumId w:val="20"/>
  </w:num>
  <w:num w:numId="41" w16cid:durableId="315039877">
    <w:abstractNumId w:val="75"/>
  </w:num>
  <w:num w:numId="42" w16cid:durableId="372266820">
    <w:abstractNumId w:val="13"/>
  </w:num>
  <w:num w:numId="43" w16cid:durableId="199366767">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577910034">
    <w:abstractNumId w:val="19"/>
  </w:num>
  <w:num w:numId="45" w16cid:durableId="1840384523">
    <w:abstractNumId w:val="68"/>
  </w:num>
  <w:num w:numId="46" w16cid:durableId="676733075">
    <w:abstractNumId w:val="44"/>
  </w:num>
  <w:num w:numId="47" w16cid:durableId="1440030289">
    <w:abstractNumId w:val="38"/>
  </w:num>
  <w:num w:numId="48" w16cid:durableId="805007657">
    <w:abstractNumId w:val="33"/>
  </w:num>
  <w:num w:numId="49" w16cid:durableId="2141653974">
    <w:abstractNumId w:val="31"/>
  </w:num>
  <w:num w:numId="50" w16cid:durableId="1805735307">
    <w:abstractNumId w:val="34"/>
  </w:num>
  <w:num w:numId="51" w16cid:durableId="1094129514">
    <w:abstractNumId w:val="51"/>
  </w:num>
  <w:num w:numId="52" w16cid:durableId="1965844041">
    <w:abstractNumId w:val="65"/>
  </w:num>
  <w:num w:numId="53" w16cid:durableId="381054047">
    <w:abstractNumId w:val="40"/>
  </w:num>
  <w:num w:numId="54" w16cid:durableId="282006567">
    <w:abstractNumId w:val="4"/>
  </w:num>
  <w:num w:numId="55" w16cid:durableId="302777510">
    <w:abstractNumId w:val="23"/>
  </w:num>
  <w:num w:numId="56" w16cid:durableId="1376152583">
    <w:abstractNumId w:val="1"/>
  </w:num>
  <w:num w:numId="57" w16cid:durableId="1717047871">
    <w:abstractNumId w:val="17"/>
  </w:num>
  <w:num w:numId="58" w16cid:durableId="1861092016">
    <w:abstractNumId w:val="10"/>
  </w:num>
  <w:num w:numId="59" w16cid:durableId="1695955887">
    <w:abstractNumId w:val="48"/>
  </w:num>
  <w:num w:numId="60" w16cid:durableId="2031107864">
    <w:abstractNumId w:val="5"/>
  </w:num>
  <w:num w:numId="61" w16cid:durableId="692652925">
    <w:abstractNumId w:val="42"/>
  </w:num>
  <w:num w:numId="62" w16cid:durableId="2122991223">
    <w:abstractNumId w:val="77"/>
  </w:num>
  <w:num w:numId="63" w16cid:durableId="54667759">
    <w:abstractNumId w:val="16"/>
  </w:num>
  <w:num w:numId="64" w16cid:durableId="880365118">
    <w:abstractNumId w:val="12"/>
  </w:num>
  <w:num w:numId="65" w16cid:durableId="1395927909">
    <w:abstractNumId w:val="30"/>
  </w:num>
  <w:num w:numId="66" w16cid:durableId="1961566775">
    <w:abstractNumId w:val="9"/>
  </w:num>
  <w:num w:numId="67" w16cid:durableId="1267888756">
    <w:abstractNumId w:val="35"/>
  </w:num>
  <w:num w:numId="68" w16cid:durableId="232471871">
    <w:abstractNumId w:val="76"/>
  </w:num>
  <w:num w:numId="69" w16cid:durableId="943423057">
    <w:abstractNumId w:val="41"/>
  </w:num>
  <w:num w:numId="70" w16cid:durableId="1696150071">
    <w:abstractNumId w:val="18"/>
  </w:num>
  <w:num w:numId="71" w16cid:durableId="2111662611">
    <w:abstractNumId w:val="24"/>
  </w:num>
  <w:num w:numId="72" w16cid:durableId="155151958">
    <w:abstractNumId w:val="52"/>
  </w:num>
  <w:num w:numId="73" w16cid:durableId="1108351688">
    <w:abstractNumId w:val="7"/>
  </w:num>
  <w:num w:numId="74" w16cid:durableId="1433017630">
    <w:abstractNumId w:val="32"/>
  </w:num>
  <w:num w:numId="75" w16cid:durableId="1048722411">
    <w:abstractNumId w:val="63"/>
  </w:num>
  <w:num w:numId="76" w16cid:durableId="1577203840">
    <w:abstractNumId w:val="37"/>
  </w:num>
  <w:num w:numId="77" w16cid:durableId="592279245">
    <w:abstractNumId w:val="78"/>
  </w:num>
  <w:num w:numId="78" w16cid:durableId="851334725">
    <w:abstractNumId w:val="57"/>
  </w:num>
  <w:num w:numId="79" w16cid:durableId="507914281">
    <w:abstractNumId w:val="3"/>
  </w:num>
  <w:num w:numId="80" w16cid:durableId="1166359207">
    <w:abstractNumId w:val="47"/>
  </w:num>
  <w:num w:numId="81" w16cid:durableId="1871256414">
    <w:abstractNumId w:val="2"/>
  </w:num>
  <w:num w:numId="82" w16cid:durableId="793444658">
    <w:abstractNumId w:val="14"/>
  </w:num>
  <w:num w:numId="83" w16cid:durableId="946815710">
    <w:abstractNumId w:val="46"/>
  </w:num>
  <w:num w:numId="84" w16cid:durableId="1953323374">
    <w:abstractNumId w:val="39"/>
  </w:num>
  <w:num w:numId="85" w16cid:durableId="1285620806">
    <w:abstractNumId w:val="15"/>
  </w:num>
  <w:num w:numId="86" w16cid:durableId="1723600509">
    <w:abstractNumId w:val="8"/>
  </w:num>
  <w:numIdMacAtCleanup w:val="7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hay Tsaban">
    <w15:presenceInfo w15:providerId="AD" w15:userId="S::shayt@yvc.ac.il::41360316-5da5-4cfb-8772-7f9fa7e061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4"/>
  <w:doNotDisplayPageBoundaries/>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51F"/>
    <w:rsid w:val="00001C0E"/>
    <w:rsid w:val="00002BA4"/>
    <w:rsid w:val="00003913"/>
    <w:rsid w:val="00004739"/>
    <w:rsid w:val="00004F1C"/>
    <w:rsid w:val="0000576A"/>
    <w:rsid w:val="00005873"/>
    <w:rsid w:val="00005982"/>
    <w:rsid w:val="00005CCE"/>
    <w:rsid w:val="00006831"/>
    <w:rsid w:val="00006DE0"/>
    <w:rsid w:val="00007394"/>
    <w:rsid w:val="00007F9A"/>
    <w:rsid w:val="000125C9"/>
    <w:rsid w:val="00012B2D"/>
    <w:rsid w:val="00012B72"/>
    <w:rsid w:val="00012C3B"/>
    <w:rsid w:val="00013985"/>
    <w:rsid w:val="00013D1A"/>
    <w:rsid w:val="0001521F"/>
    <w:rsid w:val="00016C8B"/>
    <w:rsid w:val="00016DF0"/>
    <w:rsid w:val="00017A46"/>
    <w:rsid w:val="00020D3D"/>
    <w:rsid w:val="000257E8"/>
    <w:rsid w:val="00027932"/>
    <w:rsid w:val="00027A9D"/>
    <w:rsid w:val="0003028C"/>
    <w:rsid w:val="00030C5C"/>
    <w:rsid w:val="0003183D"/>
    <w:rsid w:val="000326BE"/>
    <w:rsid w:val="00032DC4"/>
    <w:rsid w:val="00033CB3"/>
    <w:rsid w:val="00033E7E"/>
    <w:rsid w:val="000345B9"/>
    <w:rsid w:val="000348EF"/>
    <w:rsid w:val="000364F3"/>
    <w:rsid w:val="00037532"/>
    <w:rsid w:val="00037927"/>
    <w:rsid w:val="00041261"/>
    <w:rsid w:val="00043C10"/>
    <w:rsid w:val="00043EA1"/>
    <w:rsid w:val="00045E59"/>
    <w:rsid w:val="00050821"/>
    <w:rsid w:val="00050E6C"/>
    <w:rsid w:val="0005183E"/>
    <w:rsid w:val="000530F0"/>
    <w:rsid w:val="000535B4"/>
    <w:rsid w:val="00053A52"/>
    <w:rsid w:val="00054447"/>
    <w:rsid w:val="0005551B"/>
    <w:rsid w:val="00055B87"/>
    <w:rsid w:val="00055C30"/>
    <w:rsid w:val="00055FF2"/>
    <w:rsid w:val="00056004"/>
    <w:rsid w:val="000572ED"/>
    <w:rsid w:val="00057FE9"/>
    <w:rsid w:val="00060D7B"/>
    <w:rsid w:val="00062763"/>
    <w:rsid w:val="00063462"/>
    <w:rsid w:val="00064719"/>
    <w:rsid w:val="00064B0A"/>
    <w:rsid w:val="00064D49"/>
    <w:rsid w:val="000665A7"/>
    <w:rsid w:val="000668A1"/>
    <w:rsid w:val="00067104"/>
    <w:rsid w:val="000707AC"/>
    <w:rsid w:val="00071A4C"/>
    <w:rsid w:val="00071CD7"/>
    <w:rsid w:val="000720E4"/>
    <w:rsid w:val="00072AA1"/>
    <w:rsid w:val="00072B38"/>
    <w:rsid w:val="00072CA1"/>
    <w:rsid w:val="0007409F"/>
    <w:rsid w:val="00074802"/>
    <w:rsid w:val="00075160"/>
    <w:rsid w:val="00076E2C"/>
    <w:rsid w:val="00077AE8"/>
    <w:rsid w:val="00080E17"/>
    <w:rsid w:val="000813A3"/>
    <w:rsid w:val="00081453"/>
    <w:rsid w:val="000814E2"/>
    <w:rsid w:val="00081B34"/>
    <w:rsid w:val="00082543"/>
    <w:rsid w:val="00082C6B"/>
    <w:rsid w:val="00083996"/>
    <w:rsid w:val="00084D51"/>
    <w:rsid w:val="000855BE"/>
    <w:rsid w:val="0008560F"/>
    <w:rsid w:val="00085CE1"/>
    <w:rsid w:val="00085E24"/>
    <w:rsid w:val="00085F5E"/>
    <w:rsid w:val="00086572"/>
    <w:rsid w:val="000867E6"/>
    <w:rsid w:val="0009006B"/>
    <w:rsid w:val="000908CD"/>
    <w:rsid w:val="00091332"/>
    <w:rsid w:val="0009180A"/>
    <w:rsid w:val="00092337"/>
    <w:rsid w:val="000926A4"/>
    <w:rsid w:val="00092771"/>
    <w:rsid w:val="00092FCF"/>
    <w:rsid w:val="00093EF9"/>
    <w:rsid w:val="00094183"/>
    <w:rsid w:val="00096AF4"/>
    <w:rsid w:val="00097348"/>
    <w:rsid w:val="000977DE"/>
    <w:rsid w:val="000A1276"/>
    <w:rsid w:val="000A16EC"/>
    <w:rsid w:val="000A5214"/>
    <w:rsid w:val="000A703A"/>
    <w:rsid w:val="000B0521"/>
    <w:rsid w:val="000B2800"/>
    <w:rsid w:val="000B2D29"/>
    <w:rsid w:val="000B2F59"/>
    <w:rsid w:val="000B46E2"/>
    <w:rsid w:val="000B4B69"/>
    <w:rsid w:val="000B4DF0"/>
    <w:rsid w:val="000B5F74"/>
    <w:rsid w:val="000B632F"/>
    <w:rsid w:val="000B6E7C"/>
    <w:rsid w:val="000C0546"/>
    <w:rsid w:val="000C35FB"/>
    <w:rsid w:val="000C4095"/>
    <w:rsid w:val="000C454A"/>
    <w:rsid w:val="000C4C11"/>
    <w:rsid w:val="000C4D3F"/>
    <w:rsid w:val="000C5210"/>
    <w:rsid w:val="000C551F"/>
    <w:rsid w:val="000C5EE1"/>
    <w:rsid w:val="000C5F59"/>
    <w:rsid w:val="000C6D45"/>
    <w:rsid w:val="000C7213"/>
    <w:rsid w:val="000C7751"/>
    <w:rsid w:val="000C7918"/>
    <w:rsid w:val="000D1BFF"/>
    <w:rsid w:val="000D2E0C"/>
    <w:rsid w:val="000D47AB"/>
    <w:rsid w:val="000E0529"/>
    <w:rsid w:val="000E0BD5"/>
    <w:rsid w:val="000E0E72"/>
    <w:rsid w:val="000E29A6"/>
    <w:rsid w:val="000E2CAE"/>
    <w:rsid w:val="000E442F"/>
    <w:rsid w:val="000E519B"/>
    <w:rsid w:val="000E52A6"/>
    <w:rsid w:val="000E698B"/>
    <w:rsid w:val="000E6B42"/>
    <w:rsid w:val="000E6E66"/>
    <w:rsid w:val="000F0072"/>
    <w:rsid w:val="000F1FCC"/>
    <w:rsid w:val="000F2022"/>
    <w:rsid w:val="000F2872"/>
    <w:rsid w:val="000F55EE"/>
    <w:rsid w:val="00100107"/>
    <w:rsid w:val="00100774"/>
    <w:rsid w:val="00101884"/>
    <w:rsid w:val="00101AE4"/>
    <w:rsid w:val="00101F40"/>
    <w:rsid w:val="00103923"/>
    <w:rsid w:val="001042AB"/>
    <w:rsid w:val="001054CF"/>
    <w:rsid w:val="001068E4"/>
    <w:rsid w:val="00106A3C"/>
    <w:rsid w:val="00106C8C"/>
    <w:rsid w:val="001107E6"/>
    <w:rsid w:val="00114C15"/>
    <w:rsid w:val="00117EA7"/>
    <w:rsid w:val="00120792"/>
    <w:rsid w:val="00120F47"/>
    <w:rsid w:val="0012101C"/>
    <w:rsid w:val="001214E4"/>
    <w:rsid w:val="001222C7"/>
    <w:rsid w:val="00122BE5"/>
    <w:rsid w:val="00123075"/>
    <w:rsid w:val="00125431"/>
    <w:rsid w:val="0012593C"/>
    <w:rsid w:val="00125BA1"/>
    <w:rsid w:val="00125C40"/>
    <w:rsid w:val="0012621D"/>
    <w:rsid w:val="0013305F"/>
    <w:rsid w:val="0013373E"/>
    <w:rsid w:val="00133CB4"/>
    <w:rsid w:val="00133E53"/>
    <w:rsid w:val="00137E4D"/>
    <w:rsid w:val="001408CC"/>
    <w:rsid w:val="00141E21"/>
    <w:rsid w:val="00142730"/>
    <w:rsid w:val="00142E1B"/>
    <w:rsid w:val="00143CC3"/>
    <w:rsid w:val="0014400B"/>
    <w:rsid w:val="001445E0"/>
    <w:rsid w:val="001456DA"/>
    <w:rsid w:val="00145967"/>
    <w:rsid w:val="001460A0"/>
    <w:rsid w:val="001532AA"/>
    <w:rsid w:val="00153372"/>
    <w:rsid w:val="00153531"/>
    <w:rsid w:val="001540E9"/>
    <w:rsid w:val="00154FDF"/>
    <w:rsid w:val="0016042E"/>
    <w:rsid w:val="00160DE5"/>
    <w:rsid w:val="0016365A"/>
    <w:rsid w:val="001644C1"/>
    <w:rsid w:val="001668EE"/>
    <w:rsid w:val="0017096E"/>
    <w:rsid w:val="001712F4"/>
    <w:rsid w:val="00171F25"/>
    <w:rsid w:val="0017214D"/>
    <w:rsid w:val="00172C65"/>
    <w:rsid w:val="001742CD"/>
    <w:rsid w:val="00175372"/>
    <w:rsid w:val="00176549"/>
    <w:rsid w:val="00177B33"/>
    <w:rsid w:val="00181D79"/>
    <w:rsid w:val="001839E2"/>
    <w:rsid w:val="00185250"/>
    <w:rsid w:val="0019370A"/>
    <w:rsid w:val="001937A2"/>
    <w:rsid w:val="00194FE0"/>
    <w:rsid w:val="00195216"/>
    <w:rsid w:val="001954B3"/>
    <w:rsid w:val="00196B36"/>
    <w:rsid w:val="00196CD7"/>
    <w:rsid w:val="00197C29"/>
    <w:rsid w:val="001A0970"/>
    <w:rsid w:val="001A15C3"/>
    <w:rsid w:val="001A5836"/>
    <w:rsid w:val="001A713D"/>
    <w:rsid w:val="001A785B"/>
    <w:rsid w:val="001A7947"/>
    <w:rsid w:val="001B304A"/>
    <w:rsid w:val="001B5526"/>
    <w:rsid w:val="001B603F"/>
    <w:rsid w:val="001B72AE"/>
    <w:rsid w:val="001B7A84"/>
    <w:rsid w:val="001C10F1"/>
    <w:rsid w:val="001C1A42"/>
    <w:rsid w:val="001C208E"/>
    <w:rsid w:val="001C4081"/>
    <w:rsid w:val="001C5646"/>
    <w:rsid w:val="001C63A5"/>
    <w:rsid w:val="001C6EE1"/>
    <w:rsid w:val="001D0488"/>
    <w:rsid w:val="001D059F"/>
    <w:rsid w:val="001D07F2"/>
    <w:rsid w:val="001D263E"/>
    <w:rsid w:val="001D2699"/>
    <w:rsid w:val="001D30C0"/>
    <w:rsid w:val="001D30F2"/>
    <w:rsid w:val="001D399A"/>
    <w:rsid w:val="001D3C75"/>
    <w:rsid w:val="001D4764"/>
    <w:rsid w:val="001D626E"/>
    <w:rsid w:val="001D6F24"/>
    <w:rsid w:val="001D70CA"/>
    <w:rsid w:val="001D754E"/>
    <w:rsid w:val="001D7C13"/>
    <w:rsid w:val="001E198F"/>
    <w:rsid w:val="001E2312"/>
    <w:rsid w:val="001E2B42"/>
    <w:rsid w:val="001E4AB2"/>
    <w:rsid w:val="001E4F2E"/>
    <w:rsid w:val="001E5B65"/>
    <w:rsid w:val="001E5BF1"/>
    <w:rsid w:val="001E6009"/>
    <w:rsid w:val="001E79EE"/>
    <w:rsid w:val="001F048A"/>
    <w:rsid w:val="001F103A"/>
    <w:rsid w:val="001F127F"/>
    <w:rsid w:val="001F1DB9"/>
    <w:rsid w:val="001F2E47"/>
    <w:rsid w:val="001F3AEF"/>
    <w:rsid w:val="001F3AFC"/>
    <w:rsid w:val="001F4327"/>
    <w:rsid w:val="001F49EF"/>
    <w:rsid w:val="001F54FE"/>
    <w:rsid w:val="001F6FC2"/>
    <w:rsid w:val="001F7783"/>
    <w:rsid w:val="0020008E"/>
    <w:rsid w:val="002004D7"/>
    <w:rsid w:val="00200F62"/>
    <w:rsid w:val="00201F7B"/>
    <w:rsid w:val="00203687"/>
    <w:rsid w:val="00204113"/>
    <w:rsid w:val="00204CB7"/>
    <w:rsid w:val="00206328"/>
    <w:rsid w:val="002064BA"/>
    <w:rsid w:val="002069C9"/>
    <w:rsid w:val="00206EA3"/>
    <w:rsid w:val="00207583"/>
    <w:rsid w:val="00207AAD"/>
    <w:rsid w:val="0021155B"/>
    <w:rsid w:val="0021159B"/>
    <w:rsid w:val="00222216"/>
    <w:rsid w:val="00222FF8"/>
    <w:rsid w:val="00224B42"/>
    <w:rsid w:val="00226406"/>
    <w:rsid w:val="00226CBF"/>
    <w:rsid w:val="00226CEA"/>
    <w:rsid w:val="00231A9F"/>
    <w:rsid w:val="00236262"/>
    <w:rsid w:val="00240629"/>
    <w:rsid w:val="00240CD5"/>
    <w:rsid w:val="0024312B"/>
    <w:rsid w:val="002438C5"/>
    <w:rsid w:val="00243F22"/>
    <w:rsid w:val="0024566A"/>
    <w:rsid w:val="00245971"/>
    <w:rsid w:val="00246AE1"/>
    <w:rsid w:val="00247426"/>
    <w:rsid w:val="002503AE"/>
    <w:rsid w:val="0025319A"/>
    <w:rsid w:val="00253A51"/>
    <w:rsid w:val="00254BEA"/>
    <w:rsid w:val="00256026"/>
    <w:rsid w:val="002568A2"/>
    <w:rsid w:val="00256FE5"/>
    <w:rsid w:val="00257052"/>
    <w:rsid w:val="002574E5"/>
    <w:rsid w:val="00260E3D"/>
    <w:rsid w:val="002613EB"/>
    <w:rsid w:val="002634E9"/>
    <w:rsid w:val="002636ED"/>
    <w:rsid w:val="002638F7"/>
    <w:rsid w:val="00264036"/>
    <w:rsid w:val="002654E2"/>
    <w:rsid w:val="002657CC"/>
    <w:rsid w:val="002666EE"/>
    <w:rsid w:val="002701FD"/>
    <w:rsid w:val="0027224D"/>
    <w:rsid w:val="0027292D"/>
    <w:rsid w:val="00272AF7"/>
    <w:rsid w:val="0027532E"/>
    <w:rsid w:val="00275C45"/>
    <w:rsid w:val="00277140"/>
    <w:rsid w:val="00277769"/>
    <w:rsid w:val="00277C70"/>
    <w:rsid w:val="00280AFF"/>
    <w:rsid w:val="00282A7A"/>
    <w:rsid w:val="00282F2D"/>
    <w:rsid w:val="00283072"/>
    <w:rsid w:val="002835D2"/>
    <w:rsid w:val="0028385F"/>
    <w:rsid w:val="002855AE"/>
    <w:rsid w:val="00285B9D"/>
    <w:rsid w:val="00292AB6"/>
    <w:rsid w:val="002937A2"/>
    <w:rsid w:val="00293CB4"/>
    <w:rsid w:val="00295008"/>
    <w:rsid w:val="00296DBA"/>
    <w:rsid w:val="002A2AAC"/>
    <w:rsid w:val="002A3EE3"/>
    <w:rsid w:val="002A3EFC"/>
    <w:rsid w:val="002A5047"/>
    <w:rsid w:val="002A61F5"/>
    <w:rsid w:val="002A7A60"/>
    <w:rsid w:val="002B20E1"/>
    <w:rsid w:val="002B26CE"/>
    <w:rsid w:val="002B3084"/>
    <w:rsid w:val="002B374C"/>
    <w:rsid w:val="002B4E9B"/>
    <w:rsid w:val="002C0A54"/>
    <w:rsid w:val="002C2A20"/>
    <w:rsid w:val="002C3035"/>
    <w:rsid w:val="002C37E6"/>
    <w:rsid w:val="002C45A9"/>
    <w:rsid w:val="002C561E"/>
    <w:rsid w:val="002C5BF0"/>
    <w:rsid w:val="002C5DEF"/>
    <w:rsid w:val="002D30B2"/>
    <w:rsid w:val="002D4B8C"/>
    <w:rsid w:val="002D4F3B"/>
    <w:rsid w:val="002D585B"/>
    <w:rsid w:val="002D768C"/>
    <w:rsid w:val="002E0DEE"/>
    <w:rsid w:val="002E1306"/>
    <w:rsid w:val="002E17CD"/>
    <w:rsid w:val="002E1CCF"/>
    <w:rsid w:val="002E2674"/>
    <w:rsid w:val="002E3D8A"/>
    <w:rsid w:val="002E52BD"/>
    <w:rsid w:val="002F05A2"/>
    <w:rsid w:val="002F076D"/>
    <w:rsid w:val="002F17CA"/>
    <w:rsid w:val="002F3333"/>
    <w:rsid w:val="002F3373"/>
    <w:rsid w:val="002F366E"/>
    <w:rsid w:val="002F44A1"/>
    <w:rsid w:val="002F4F83"/>
    <w:rsid w:val="002F5E35"/>
    <w:rsid w:val="002F77BA"/>
    <w:rsid w:val="003018AB"/>
    <w:rsid w:val="00304467"/>
    <w:rsid w:val="0030474F"/>
    <w:rsid w:val="003048F0"/>
    <w:rsid w:val="0030635A"/>
    <w:rsid w:val="0030700A"/>
    <w:rsid w:val="00311EBF"/>
    <w:rsid w:val="0031229B"/>
    <w:rsid w:val="0031338A"/>
    <w:rsid w:val="00314B66"/>
    <w:rsid w:val="00314C4C"/>
    <w:rsid w:val="003164BA"/>
    <w:rsid w:val="00317660"/>
    <w:rsid w:val="00322B98"/>
    <w:rsid w:val="00322E6F"/>
    <w:rsid w:val="003251FF"/>
    <w:rsid w:val="003253A8"/>
    <w:rsid w:val="00325989"/>
    <w:rsid w:val="00325C2A"/>
    <w:rsid w:val="00327290"/>
    <w:rsid w:val="0032750D"/>
    <w:rsid w:val="003278B7"/>
    <w:rsid w:val="0033134A"/>
    <w:rsid w:val="00331EA5"/>
    <w:rsid w:val="003320F3"/>
    <w:rsid w:val="00332A5E"/>
    <w:rsid w:val="0033350A"/>
    <w:rsid w:val="0033360C"/>
    <w:rsid w:val="00333A83"/>
    <w:rsid w:val="00333F92"/>
    <w:rsid w:val="00333FEB"/>
    <w:rsid w:val="00334974"/>
    <w:rsid w:val="0033584C"/>
    <w:rsid w:val="0033584E"/>
    <w:rsid w:val="003363E2"/>
    <w:rsid w:val="003372B8"/>
    <w:rsid w:val="003424E7"/>
    <w:rsid w:val="003425BA"/>
    <w:rsid w:val="00342AD3"/>
    <w:rsid w:val="00342EFB"/>
    <w:rsid w:val="003439A6"/>
    <w:rsid w:val="00344444"/>
    <w:rsid w:val="00344AA9"/>
    <w:rsid w:val="003462BB"/>
    <w:rsid w:val="00346486"/>
    <w:rsid w:val="003467A9"/>
    <w:rsid w:val="0034792B"/>
    <w:rsid w:val="003479C5"/>
    <w:rsid w:val="00347E65"/>
    <w:rsid w:val="003504EB"/>
    <w:rsid w:val="00351A2C"/>
    <w:rsid w:val="003521A2"/>
    <w:rsid w:val="00352F49"/>
    <w:rsid w:val="00354006"/>
    <w:rsid w:val="003560C5"/>
    <w:rsid w:val="00357BAE"/>
    <w:rsid w:val="00357E08"/>
    <w:rsid w:val="0036028E"/>
    <w:rsid w:val="003616F2"/>
    <w:rsid w:val="00363372"/>
    <w:rsid w:val="00363FAE"/>
    <w:rsid w:val="00364A98"/>
    <w:rsid w:val="00366D5C"/>
    <w:rsid w:val="00366EE4"/>
    <w:rsid w:val="00367565"/>
    <w:rsid w:val="00372D10"/>
    <w:rsid w:val="0037442A"/>
    <w:rsid w:val="00375855"/>
    <w:rsid w:val="0037691E"/>
    <w:rsid w:val="003809E3"/>
    <w:rsid w:val="00381480"/>
    <w:rsid w:val="003820F4"/>
    <w:rsid w:val="003831D2"/>
    <w:rsid w:val="00384522"/>
    <w:rsid w:val="00385D3A"/>
    <w:rsid w:val="0038624D"/>
    <w:rsid w:val="00387759"/>
    <w:rsid w:val="003877FA"/>
    <w:rsid w:val="00387B93"/>
    <w:rsid w:val="0039049C"/>
    <w:rsid w:val="00391075"/>
    <w:rsid w:val="00391283"/>
    <w:rsid w:val="00391AF9"/>
    <w:rsid w:val="003939EE"/>
    <w:rsid w:val="00394100"/>
    <w:rsid w:val="00394556"/>
    <w:rsid w:val="00395290"/>
    <w:rsid w:val="00396B03"/>
    <w:rsid w:val="00396D88"/>
    <w:rsid w:val="003A06B7"/>
    <w:rsid w:val="003A50EF"/>
    <w:rsid w:val="003A5C17"/>
    <w:rsid w:val="003A73A4"/>
    <w:rsid w:val="003A74D7"/>
    <w:rsid w:val="003B36A8"/>
    <w:rsid w:val="003B5D27"/>
    <w:rsid w:val="003C14BE"/>
    <w:rsid w:val="003C175C"/>
    <w:rsid w:val="003D074D"/>
    <w:rsid w:val="003D0A19"/>
    <w:rsid w:val="003D0EAF"/>
    <w:rsid w:val="003D5C8F"/>
    <w:rsid w:val="003D5ECB"/>
    <w:rsid w:val="003D656E"/>
    <w:rsid w:val="003D682F"/>
    <w:rsid w:val="003D799E"/>
    <w:rsid w:val="003E15BC"/>
    <w:rsid w:val="003E28DA"/>
    <w:rsid w:val="003E2CAB"/>
    <w:rsid w:val="003E37C3"/>
    <w:rsid w:val="003E4B59"/>
    <w:rsid w:val="003F2450"/>
    <w:rsid w:val="003F2FCF"/>
    <w:rsid w:val="003F452E"/>
    <w:rsid w:val="003F561A"/>
    <w:rsid w:val="003F6E64"/>
    <w:rsid w:val="003F700D"/>
    <w:rsid w:val="00401010"/>
    <w:rsid w:val="00404D53"/>
    <w:rsid w:val="00404F90"/>
    <w:rsid w:val="00405BAD"/>
    <w:rsid w:val="00407419"/>
    <w:rsid w:val="004075DF"/>
    <w:rsid w:val="00413980"/>
    <w:rsid w:val="00414023"/>
    <w:rsid w:val="004141BA"/>
    <w:rsid w:val="0041440D"/>
    <w:rsid w:val="00414566"/>
    <w:rsid w:val="004147A4"/>
    <w:rsid w:val="00415A01"/>
    <w:rsid w:val="00416A45"/>
    <w:rsid w:val="00417A80"/>
    <w:rsid w:val="0042006E"/>
    <w:rsid w:val="0042165A"/>
    <w:rsid w:val="0042182F"/>
    <w:rsid w:val="00421C1A"/>
    <w:rsid w:val="0042341B"/>
    <w:rsid w:val="0042397D"/>
    <w:rsid w:val="004264C7"/>
    <w:rsid w:val="0042652B"/>
    <w:rsid w:val="0042719A"/>
    <w:rsid w:val="004272D0"/>
    <w:rsid w:val="004276FE"/>
    <w:rsid w:val="004279CD"/>
    <w:rsid w:val="0043044D"/>
    <w:rsid w:val="00431019"/>
    <w:rsid w:val="004314A2"/>
    <w:rsid w:val="00431BF8"/>
    <w:rsid w:val="00431DC8"/>
    <w:rsid w:val="004329B2"/>
    <w:rsid w:val="00436048"/>
    <w:rsid w:val="00437C43"/>
    <w:rsid w:val="00437C63"/>
    <w:rsid w:val="00441CC9"/>
    <w:rsid w:val="00441FF1"/>
    <w:rsid w:val="004429AE"/>
    <w:rsid w:val="00442BED"/>
    <w:rsid w:val="00447600"/>
    <w:rsid w:val="00450BD9"/>
    <w:rsid w:val="00451416"/>
    <w:rsid w:val="0045249B"/>
    <w:rsid w:val="00452D57"/>
    <w:rsid w:val="004531EF"/>
    <w:rsid w:val="00453301"/>
    <w:rsid w:val="00455D72"/>
    <w:rsid w:val="00457042"/>
    <w:rsid w:val="00457F0C"/>
    <w:rsid w:val="00461E37"/>
    <w:rsid w:val="004631FF"/>
    <w:rsid w:val="00464868"/>
    <w:rsid w:val="00464F4F"/>
    <w:rsid w:val="004651DD"/>
    <w:rsid w:val="00465AA3"/>
    <w:rsid w:val="00465F87"/>
    <w:rsid w:val="004726A2"/>
    <w:rsid w:val="00472AFC"/>
    <w:rsid w:val="00472CD2"/>
    <w:rsid w:val="00476F85"/>
    <w:rsid w:val="00477040"/>
    <w:rsid w:val="00477626"/>
    <w:rsid w:val="00477A33"/>
    <w:rsid w:val="00477D12"/>
    <w:rsid w:val="004812E0"/>
    <w:rsid w:val="00483B22"/>
    <w:rsid w:val="00483ED5"/>
    <w:rsid w:val="004856D5"/>
    <w:rsid w:val="00485C05"/>
    <w:rsid w:val="00486495"/>
    <w:rsid w:val="00493EE7"/>
    <w:rsid w:val="004956EB"/>
    <w:rsid w:val="00495AA9"/>
    <w:rsid w:val="00496B0B"/>
    <w:rsid w:val="0049789E"/>
    <w:rsid w:val="00497A5F"/>
    <w:rsid w:val="00497BFF"/>
    <w:rsid w:val="004A07BD"/>
    <w:rsid w:val="004A083B"/>
    <w:rsid w:val="004A1501"/>
    <w:rsid w:val="004A2D17"/>
    <w:rsid w:val="004A382A"/>
    <w:rsid w:val="004A3E56"/>
    <w:rsid w:val="004A6B95"/>
    <w:rsid w:val="004B1A47"/>
    <w:rsid w:val="004B622F"/>
    <w:rsid w:val="004B6D32"/>
    <w:rsid w:val="004B7FF6"/>
    <w:rsid w:val="004C213B"/>
    <w:rsid w:val="004C3255"/>
    <w:rsid w:val="004C34C2"/>
    <w:rsid w:val="004C564F"/>
    <w:rsid w:val="004C5DAE"/>
    <w:rsid w:val="004C6123"/>
    <w:rsid w:val="004C61FD"/>
    <w:rsid w:val="004C6295"/>
    <w:rsid w:val="004D0422"/>
    <w:rsid w:val="004D06C9"/>
    <w:rsid w:val="004D0B8D"/>
    <w:rsid w:val="004D1312"/>
    <w:rsid w:val="004D28B3"/>
    <w:rsid w:val="004D35AD"/>
    <w:rsid w:val="004D375D"/>
    <w:rsid w:val="004D3A7B"/>
    <w:rsid w:val="004D3E37"/>
    <w:rsid w:val="004D449A"/>
    <w:rsid w:val="004D45BD"/>
    <w:rsid w:val="004D5C10"/>
    <w:rsid w:val="004D5D2F"/>
    <w:rsid w:val="004D5F4E"/>
    <w:rsid w:val="004D746D"/>
    <w:rsid w:val="004E278D"/>
    <w:rsid w:val="004E284C"/>
    <w:rsid w:val="004E309C"/>
    <w:rsid w:val="004E3CFB"/>
    <w:rsid w:val="004E3DE1"/>
    <w:rsid w:val="004E4FB7"/>
    <w:rsid w:val="004F0AB1"/>
    <w:rsid w:val="004F164E"/>
    <w:rsid w:val="004F4BC3"/>
    <w:rsid w:val="004F76E5"/>
    <w:rsid w:val="004F7B96"/>
    <w:rsid w:val="005003BA"/>
    <w:rsid w:val="0050110C"/>
    <w:rsid w:val="005033A1"/>
    <w:rsid w:val="005044A7"/>
    <w:rsid w:val="005052FF"/>
    <w:rsid w:val="00507FD5"/>
    <w:rsid w:val="00512A0E"/>
    <w:rsid w:val="00514C9E"/>
    <w:rsid w:val="005159EB"/>
    <w:rsid w:val="00515D66"/>
    <w:rsid w:val="005170CB"/>
    <w:rsid w:val="00517476"/>
    <w:rsid w:val="00521CB0"/>
    <w:rsid w:val="00522CDE"/>
    <w:rsid w:val="0052301F"/>
    <w:rsid w:val="00523832"/>
    <w:rsid w:val="00523AE3"/>
    <w:rsid w:val="00523E22"/>
    <w:rsid w:val="005247E7"/>
    <w:rsid w:val="00525275"/>
    <w:rsid w:val="0052548C"/>
    <w:rsid w:val="00526855"/>
    <w:rsid w:val="005303BF"/>
    <w:rsid w:val="00530949"/>
    <w:rsid w:val="005314F3"/>
    <w:rsid w:val="0053231C"/>
    <w:rsid w:val="00536475"/>
    <w:rsid w:val="005376D9"/>
    <w:rsid w:val="00537CDE"/>
    <w:rsid w:val="00537D20"/>
    <w:rsid w:val="00540228"/>
    <w:rsid w:val="0054040F"/>
    <w:rsid w:val="00541904"/>
    <w:rsid w:val="00541F56"/>
    <w:rsid w:val="0054357E"/>
    <w:rsid w:val="005438EB"/>
    <w:rsid w:val="0054431C"/>
    <w:rsid w:val="00546091"/>
    <w:rsid w:val="0054620B"/>
    <w:rsid w:val="00547770"/>
    <w:rsid w:val="005500B9"/>
    <w:rsid w:val="00550AF5"/>
    <w:rsid w:val="00552CF0"/>
    <w:rsid w:val="00553150"/>
    <w:rsid w:val="005534FB"/>
    <w:rsid w:val="005537F7"/>
    <w:rsid w:val="00554FAF"/>
    <w:rsid w:val="0055612A"/>
    <w:rsid w:val="0055701B"/>
    <w:rsid w:val="00557042"/>
    <w:rsid w:val="00560C34"/>
    <w:rsid w:val="00561522"/>
    <w:rsid w:val="005615D0"/>
    <w:rsid w:val="00565A3C"/>
    <w:rsid w:val="00565D0E"/>
    <w:rsid w:val="005663D0"/>
    <w:rsid w:val="0056661D"/>
    <w:rsid w:val="00571791"/>
    <w:rsid w:val="00572217"/>
    <w:rsid w:val="00572F2E"/>
    <w:rsid w:val="005732DF"/>
    <w:rsid w:val="00573FC6"/>
    <w:rsid w:val="00574B02"/>
    <w:rsid w:val="00575831"/>
    <w:rsid w:val="0057672D"/>
    <w:rsid w:val="00580C27"/>
    <w:rsid w:val="00581189"/>
    <w:rsid w:val="00581734"/>
    <w:rsid w:val="00581CBD"/>
    <w:rsid w:val="00581F8D"/>
    <w:rsid w:val="00582275"/>
    <w:rsid w:val="00583DD8"/>
    <w:rsid w:val="005902D2"/>
    <w:rsid w:val="00590F09"/>
    <w:rsid w:val="00593D21"/>
    <w:rsid w:val="00593DE1"/>
    <w:rsid w:val="00594159"/>
    <w:rsid w:val="00595A35"/>
    <w:rsid w:val="005963B0"/>
    <w:rsid w:val="00596C66"/>
    <w:rsid w:val="005976B1"/>
    <w:rsid w:val="005A0B48"/>
    <w:rsid w:val="005A2054"/>
    <w:rsid w:val="005A25EF"/>
    <w:rsid w:val="005A2B42"/>
    <w:rsid w:val="005A3F4B"/>
    <w:rsid w:val="005A5208"/>
    <w:rsid w:val="005A64C0"/>
    <w:rsid w:val="005A7408"/>
    <w:rsid w:val="005A7FBA"/>
    <w:rsid w:val="005B0DD2"/>
    <w:rsid w:val="005B1369"/>
    <w:rsid w:val="005B1782"/>
    <w:rsid w:val="005B2421"/>
    <w:rsid w:val="005B2944"/>
    <w:rsid w:val="005B70B6"/>
    <w:rsid w:val="005B7ACB"/>
    <w:rsid w:val="005C2553"/>
    <w:rsid w:val="005C2D59"/>
    <w:rsid w:val="005C31B1"/>
    <w:rsid w:val="005C3348"/>
    <w:rsid w:val="005C37F9"/>
    <w:rsid w:val="005C4C2F"/>
    <w:rsid w:val="005C617F"/>
    <w:rsid w:val="005C64EA"/>
    <w:rsid w:val="005D1923"/>
    <w:rsid w:val="005D25FB"/>
    <w:rsid w:val="005D347B"/>
    <w:rsid w:val="005D3DD6"/>
    <w:rsid w:val="005D3EE7"/>
    <w:rsid w:val="005D57BB"/>
    <w:rsid w:val="005D5AA3"/>
    <w:rsid w:val="005D6095"/>
    <w:rsid w:val="005E0D3B"/>
    <w:rsid w:val="005E1BA0"/>
    <w:rsid w:val="005E2AF6"/>
    <w:rsid w:val="005E3B67"/>
    <w:rsid w:val="005E583B"/>
    <w:rsid w:val="005E6704"/>
    <w:rsid w:val="005E6B9E"/>
    <w:rsid w:val="005E74C5"/>
    <w:rsid w:val="005F06A6"/>
    <w:rsid w:val="005F110B"/>
    <w:rsid w:val="005F21A7"/>
    <w:rsid w:val="005F56AA"/>
    <w:rsid w:val="005F6012"/>
    <w:rsid w:val="005F6679"/>
    <w:rsid w:val="005F761A"/>
    <w:rsid w:val="00600A56"/>
    <w:rsid w:val="006014A8"/>
    <w:rsid w:val="006016B1"/>
    <w:rsid w:val="00603905"/>
    <w:rsid w:val="006040CC"/>
    <w:rsid w:val="00604FD1"/>
    <w:rsid w:val="006050DF"/>
    <w:rsid w:val="00605D36"/>
    <w:rsid w:val="00607A72"/>
    <w:rsid w:val="006104A1"/>
    <w:rsid w:val="0061106F"/>
    <w:rsid w:val="0061124E"/>
    <w:rsid w:val="006113A5"/>
    <w:rsid w:val="006147D4"/>
    <w:rsid w:val="00614B9A"/>
    <w:rsid w:val="00615ED5"/>
    <w:rsid w:val="00616A28"/>
    <w:rsid w:val="00620528"/>
    <w:rsid w:val="00620584"/>
    <w:rsid w:val="00625A6D"/>
    <w:rsid w:val="00625E67"/>
    <w:rsid w:val="00630FC6"/>
    <w:rsid w:val="0063107D"/>
    <w:rsid w:val="00633635"/>
    <w:rsid w:val="00634660"/>
    <w:rsid w:val="00635E59"/>
    <w:rsid w:val="006363EB"/>
    <w:rsid w:val="006366CA"/>
    <w:rsid w:val="00636AFA"/>
    <w:rsid w:val="00636B59"/>
    <w:rsid w:val="00640338"/>
    <w:rsid w:val="006406E3"/>
    <w:rsid w:val="00640B46"/>
    <w:rsid w:val="0064155C"/>
    <w:rsid w:val="00644ADB"/>
    <w:rsid w:val="00644DA3"/>
    <w:rsid w:val="0064777D"/>
    <w:rsid w:val="00647AB0"/>
    <w:rsid w:val="0065179F"/>
    <w:rsid w:val="00652E6E"/>
    <w:rsid w:val="00652F6E"/>
    <w:rsid w:val="00653100"/>
    <w:rsid w:val="00657C19"/>
    <w:rsid w:val="0066213A"/>
    <w:rsid w:val="00662ABC"/>
    <w:rsid w:val="00663B15"/>
    <w:rsid w:val="0066460E"/>
    <w:rsid w:val="00664620"/>
    <w:rsid w:val="00671642"/>
    <w:rsid w:val="00673C49"/>
    <w:rsid w:val="006755D1"/>
    <w:rsid w:val="00675F1A"/>
    <w:rsid w:val="0068036D"/>
    <w:rsid w:val="00681B85"/>
    <w:rsid w:val="00682E4A"/>
    <w:rsid w:val="00683178"/>
    <w:rsid w:val="0068495A"/>
    <w:rsid w:val="006849AB"/>
    <w:rsid w:val="00685062"/>
    <w:rsid w:val="006860D2"/>
    <w:rsid w:val="00687F4B"/>
    <w:rsid w:val="00690F95"/>
    <w:rsid w:val="006914AC"/>
    <w:rsid w:val="0069215E"/>
    <w:rsid w:val="0069220B"/>
    <w:rsid w:val="006929E1"/>
    <w:rsid w:val="00692E69"/>
    <w:rsid w:val="00693381"/>
    <w:rsid w:val="00694703"/>
    <w:rsid w:val="0069492E"/>
    <w:rsid w:val="00694D1E"/>
    <w:rsid w:val="00695AEE"/>
    <w:rsid w:val="00696BF1"/>
    <w:rsid w:val="006A0D5D"/>
    <w:rsid w:val="006A1CF7"/>
    <w:rsid w:val="006A2D18"/>
    <w:rsid w:val="006A3EB0"/>
    <w:rsid w:val="006A5E97"/>
    <w:rsid w:val="006A6D7D"/>
    <w:rsid w:val="006A7234"/>
    <w:rsid w:val="006B01B8"/>
    <w:rsid w:val="006B0A14"/>
    <w:rsid w:val="006B13F1"/>
    <w:rsid w:val="006B3743"/>
    <w:rsid w:val="006B50F8"/>
    <w:rsid w:val="006B59CF"/>
    <w:rsid w:val="006B66CB"/>
    <w:rsid w:val="006B7DFA"/>
    <w:rsid w:val="006C18BF"/>
    <w:rsid w:val="006C41FA"/>
    <w:rsid w:val="006C6D80"/>
    <w:rsid w:val="006C7DCF"/>
    <w:rsid w:val="006D0522"/>
    <w:rsid w:val="006D2907"/>
    <w:rsid w:val="006D661A"/>
    <w:rsid w:val="006D6CDB"/>
    <w:rsid w:val="006E0496"/>
    <w:rsid w:val="006E2769"/>
    <w:rsid w:val="006E279A"/>
    <w:rsid w:val="006E2D73"/>
    <w:rsid w:val="006E3248"/>
    <w:rsid w:val="006E3899"/>
    <w:rsid w:val="006E6AF8"/>
    <w:rsid w:val="006F0D75"/>
    <w:rsid w:val="006F113D"/>
    <w:rsid w:val="006F11C1"/>
    <w:rsid w:val="006F3FD6"/>
    <w:rsid w:val="006F5032"/>
    <w:rsid w:val="006F5362"/>
    <w:rsid w:val="006F7F7E"/>
    <w:rsid w:val="00703428"/>
    <w:rsid w:val="00703E0D"/>
    <w:rsid w:val="00705C2D"/>
    <w:rsid w:val="00706A02"/>
    <w:rsid w:val="00710086"/>
    <w:rsid w:val="007105F6"/>
    <w:rsid w:val="0071260B"/>
    <w:rsid w:val="00712697"/>
    <w:rsid w:val="007128A4"/>
    <w:rsid w:val="00714835"/>
    <w:rsid w:val="0071518D"/>
    <w:rsid w:val="00715ED8"/>
    <w:rsid w:val="00715F82"/>
    <w:rsid w:val="007169B7"/>
    <w:rsid w:val="00717023"/>
    <w:rsid w:val="007207CC"/>
    <w:rsid w:val="007207FA"/>
    <w:rsid w:val="0072121E"/>
    <w:rsid w:val="007217C9"/>
    <w:rsid w:val="0072193E"/>
    <w:rsid w:val="00722F90"/>
    <w:rsid w:val="00724E3A"/>
    <w:rsid w:val="007262E3"/>
    <w:rsid w:val="00726C65"/>
    <w:rsid w:val="00727405"/>
    <w:rsid w:val="0072754B"/>
    <w:rsid w:val="00730CA4"/>
    <w:rsid w:val="0073249A"/>
    <w:rsid w:val="007338A7"/>
    <w:rsid w:val="00734D2B"/>
    <w:rsid w:val="007356E0"/>
    <w:rsid w:val="00735A6E"/>
    <w:rsid w:val="00736CEE"/>
    <w:rsid w:val="00737044"/>
    <w:rsid w:val="00737A84"/>
    <w:rsid w:val="00740E03"/>
    <w:rsid w:val="0074232C"/>
    <w:rsid w:val="007441BA"/>
    <w:rsid w:val="007447BD"/>
    <w:rsid w:val="0074493F"/>
    <w:rsid w:val="00744965"/>
    <w:rsid w:val="00744AF1"/>
    <w:rsid w:val="007507CE"/>
    <w:rsid w:val="00750DBA"/>
    <w:rsid w:val="00754C54"/>
    <w:rsid w:val="00755069"/>
    <w:rsid w:val="007578D4"/>
    <w:rsid w:val="00757C67"/>
    <w:rsid w:val="00757DFF"/>
    <w:rsid w:val="00760099"/>
    <w:rsid w:val="00760ABF"/>
    <w:rsid w:val="00761789"/>
    <w:rsid w:val="00762F5F"/>
    <w:rsid w:val="00763D41"/>
    <w:rsid w:val="00764AAB"/>
    <w:rsid w:val="0076540D"/>
    <w:rsid w:val="00765C45"/>
    <w:rsid w:val="00765D4E"/>
    <w:rsid w:val="00765D57"/>
    <w:rsid w:val="0076780C"/>
    <w:rsid w:val="00767D66"/>
    <w:rsid w:val="007700B7"/>
    <w:rsid w:val="00770561"/>
    <w:rsid w:val="00772179"/>
    <w:rsid w:val="00772470"/>
    <w:rsid w:val="00772AF2"/>
    <w:rsid w:val="007742EF"/>
    <w:rsid w:val="00774A4A"/>
    <w:rsid w:val="00775EFD"/>
    <w:rsid w:val="007761DB"/>
    <w:rsid w:val="00777EE6"/>
    <w:rsid w:val="0078019A"/>
    <w:rsid w:val="00780765"/>
    <w:rsid w:val="00781C15"/>
    <w:rsid w:val="00781F02"/>
    <w:rsid w:val="00782450"/>
    <w:rsid w:val="00783F4A"/>
    <w:rsid w:val="007842AE"/>
    <w:rsid w:val="007843EE"/>
    <w:rsid w:val="007844A8"/>
    <w:rsid w:val="0078529A"/>
    <w:rsid w:val="00785FC4"/>
    <w:rsid w:val="00786AEE"/>
    <w:rsid w:val="0078719E"/>
    <w:rsid w:val="007872A4"/>
    <w:rsid w:val="0078797C"/>
    <w:rsid w:val="00787C59"/>
    <w:rsid w:val="0079038A"/>
    <w:rsid w:val="0079138D"/>
    <w:rsid w:val="007918A6"/>
    <w:rsid w:val="00791D72"/>
    <w:rsid w:val="00793F3D"/>
    <w:rsid w:val="007957B6"/>
    <w:rsid w:val="007959FC"/>
    <w:rsid w:val="00796E3A"/>
    <w:rsid w:val="00796FCC"/>
    <w:rsid w:val="0079784A"/>
    <w:rsid w:val="007A0B55"/>
    <w:rsid w:val="007A1DBB"/>
    <w:rsid w:val="007A34E6"/>
    <w:rsid w:val="007A6DE2"/>
    <w:rsid w:val="007A7098"/>
    <w:rsid w:val="007A7719"/>
    <w:rsid w:val="007B0F6F"/>
    <w:rsid w:val="007B163A"/>
    <w:rsid w:val="007B5847"/>
    <w:rsid w:val="007B73F9"/>
    <w:rsid w:val="007C02BF"/>
    <w:rsid w:val="007C0D66"/>
    <w:rsid w:val="007C15BC"/>
    <w:rsid w:val="007C280D"/>
    <w:rsid w:val="007C4061"/>
    <w:rsid w:val="007C4734"/>
    <w:rsid w:val="007C7CE5"/>
    <w:rsid w:val="007D02BB"/>
    <w:rsid w:val="007D04E7"/>
    <w:rsid w:val="007D1D1D"/>
    <w:rsid w:val="007D4CB0"/>
    <w:rsid w:val="007D6098"/>
    <w:rsid w:val="007D6C56"/>
    <w:rsid w:val="007D6C5B"/>
    <w:rsid w:val="007D6E2F"/>
    <w:rsid w:val="007D7475"/>
    <w:rsid w:val="007D79FF"/>
    <w:rsid w:val="007D7A4E"/>
    <w:rsid w:val="007E03A4"/>
    <w:rsid w:val="007E10B3"/>
    <w:rsid w:val="007E153A"/>
    <w:rsid w:val="007E233C"/>
    <w:rsid w:val="007E27FC"/>
    <w:rsid w:val="007E533C"/>
    <w:rsid w:val="007E562C"/>
    <w:rsid w:val="007E5F24"/>
    <w:rsid w:val="007F34C9"/>
    <w:rsid w:val="007F5371"/>
    <w:rsid w:val="007F6CBB"/>
    <w:rsid w:val="007F6E92"/>
    <w:rsid w:val="0080013B"/>
    <w:rsid w:val="00801266"/>
    <w:rsid w:val="00801586"/>
    <w:rsid w:val="00803676"/>
    <w:rsid w:val="0080437B"/>
    <w:rsid w:val="00804892"/>
    <w:rsid w:val="00804E41"/>
    <w:rsid w:val="00804F58"/>
    <w:rsid w:val="008078F7"/>
    <w:rsid w:val="008100A9"/>
    <w:rsid w:val="008155E4"/>
    <w:rsid w:val="00816779"/>
    <w:rsid w:val="00817EA6"/>
    <w:rsid w:val="00820B27"/>
    <w:rsid w:val="00823B48"/>
    <w:rsid w:val="0082522A"/>
    <w:rsid w:val="00825B8A"/>
    <w:rsid w:val="0082708E"/>
    <w:rsid w:val="00830EAD"/>
    <w:rsid w:val="00831641"/>
    <w:rsid w:val="00832752"/>
    <w:rsid w:val="00835723"/>
    <w:rsid w:val="00835788"/>
    <w:rsid w:val="00836149"/>
    <w:rsid w:val="00836575"/>
    <w:rsid w:val="008370C1"/>
    <w:rsid w:val="008377A0"/>
    <w:rsid w:val="0084084F"/>
    <w:rsid w:val="008409B4"/>
    <w:rsid w:val="00840BDF"/>
    <w:rsid w:val="00840C1C"/>
    <w:rsid w:val="00842FAB"/>
    <w:rsid w:val="008447B3"/>
    <w:rsid w:val="00845BBE"/>
    <w:rsid w:val="008463AE"/>
    <w:rsid w:val="0084688E"/>
    <w:rsid w:val="0084770C"/>
    <w:rsid w:val="00850C66"/>
    <w:rsid w:val="00850F2D"/>
    <w:rsid w:val="00855893"/>
    <w:rsid w:val="00855FA6"/>
    <w:rsid w:val="008575F1"/>
    <w:rsid w:val="008614BD"/>
    <w:rsid w:val="0086173A"/>
    <w:rsid w:val="00862DBD"/>
    <w:rsid w:val="00862F70"/>
    <w:rsid w:val="00863B66"/>
    <w:rsid w:val="008640DE"/>
    <w:rsid w:val="00864C6D"/>
    <w:rsid w:val="00865F7B"/>
    <w:rsid w:val="00866967"/>
    <w:rsid w:val="00867799"/>
    <w:rsid w:val="00867E83"/>
    <w:rsid w:val="0087051C"/>
    <w:rsid w:val="00872396"/>
    <w:rsid w:val="00873181"/>
    <w:rsid w:val="0087392C"/>
    <w:rsid w:val="00874B8A"/>
    <w:rsid w:val="00874EA7"/>
    <w:rsid w:val="00875566"/>
    <w:rsid w:val="00875A08"/>
    <w:rsid w:val="00875B66"/>
    <w:rsid w:val="00875F8C"/>
    <w:rsid w:val="00875FBC"/>
    <w:rsid w:val="0087674A"/>
    <w:rsid w:val="00876EF2"/>
    <w:rsid w:val="00876F17"/>
    <w:rsid w:val="00876FD7"/>
    <w:rsid w:val="0088082A"/>
    <w:rsid w:val="00881622"/>
    <w:rsid w:val="00882797"/>
    <w:rsid w:val="0088509F"/>
    <w:rsid w:val="00885BF1"/>
    <w:rsid w:val="00886F14"/>
    <w:rsid w:val="008916EE"/>
    <w:rsid w:val="00891C3D"/>
    <w:rsid w:val="008931EA"/>
    <w:rsid w:val="00893B2F"/>
    <w:rsid w:val="00894182"/>
    <w:rsid w:val="00894325"/>
    <w:rsid w:val="00894C37"/>
    <w:rsid w:val="008979D2"/>
    <w:rsid w:val="00897A9B"/>
    <w:rsid w:val="008A1D66"/>
    <w:rsid w:val="008A269D"/>
    <w:rsid w:val="008A35E5"/>
    <w:rsid w:val="008A49F4"/>
    <w:rsid w:val="008A52E8"/>
    <w:rsid w:val="008A7198"/>
    <w:rsid w:val="008A73BC"/>
    <w:rsid w:val="008B1278"/>
    <w:rsid w:val="008B1BEB"/>
    <w:rsid w:val="008B289F"/>
    <w:rsid w:val="008B4B8F"/>
    <w:rsid w:val="008C0B32"/>
    <w:rsid w:val="008C169D"/>
    <w:rsid w:val="008C3691"/>
    <w:rsid w:val="008C38C0"/>
    <w:rsid w:val="008C6153"/>
    <w:rsid w:val="008C673B"/>
    <w:rsid w:val="008C7343"/>
    <w:rsid w:val="008D08AC"/>
    <w:rsid w:val="008D23C3"/>
    <w:rsid w:val="008D4226"/>
    <w:rsid w:val="008D44BD"/>
    <w:rsid w:val="008D4FDC"/>
    <w:rsid w:val="008D6191"/>
    <w:rsid w:val="008D7130"/>
    <w:rsid w:val="008D7D4E"/>
    <w:rsid w:val="008E0687"/>
    <w:rsid w:val="008E0A06"/>
    <w:rsid w:val="008E1802"/>
    <w:rsid w:val="008E1F6D"/>
    <w:rsid w:val="008E21AE"/>
    <w:rsid w:val="008E22EC"/>
    <w:rsid w:val="008E3F6F"/>
    <w:rsid w:val="008E454A"/>
    <w:rsid w:val="008E64BD"/>
    <w:rsid w:val="008E74C4"/>
    <w:rsid w:val="008E7E44"/>
    <w:rsid w:val="008E7ECB"/>
    <w:rsid w:val="008F1448"/>
    <w:rsid w:val="008F2611"/>
    <w:rsid w:val="008F574E"/>
    <w:rsid w:val="008F703F"/>
    <w:rsid w:val="008F72DE"/>
    <w:rsid w:val="0090001E"/>
    <w:rsid w:val="009007BE"/>
    <w:rsid w:val="00901DEB"/>
    <w:rsid w:val="00902B8D"/>
    <w:rsid w:val="00903964"/>
    <w:rsid w:val="00904118"/>
    <w:rsid w:val="00905A4C"/>
    <w:rsid w:val="00911427"/>
    <w:rsid w:val="00911C2E"/>
    <w:rsid w:val="009122F4"/>
    <w:rsid w:val="00912986"/>
    <w:rsid w:val="00912D12"/>
    <w:rsid w:val="00913096"/>
    <w:rsid w:val="009132C5"/>
    <w:rsid w:val="00913F2A"/>
    <w:rsid w:val="0091455A"/>
    <w:rsid w:val="0091459C"/>
    <w:rsid w:val="0091618A"/>
    <w:rsid w:val="00916E99"/>
    <w:rsid w:val="00921389"/>
    <w:rsid w:val="009214C2"/>
    <w:rsid w:val="00921557"/>
    <w:rsid w:val="00922566"/>
    <w:rsid w:val="0092341D"/>
    <w:rsid w:val="0092614A"/>
    <w:rsid w:val="0092687A"/>
    <w:rsid w:val="00927031"/>
    <w:rsid w:val="0092786E"/>
    <w:rsid w:val="00931754"/>
    <w:rsid w:val="00932F0B"/>
    <w:rsid w:val="00941374"/>
    <w:rsid w:val="00942763"/>
    <w:rsid w:val="00943A07"/>
    <w:rsid w:val="00943BCA"/>
    <w:rsid w:val="009451F0"/>
    <w:rsid w:val="00945EC5"/>
    <w:rsid w:val="009466C2"/>
    <w:rsid w:val="00947D5D"/>
    <w:rsid w:val="00951312"/>
    <w:rsid w:val="00951C51"/>
    <w:rsid w:val="009524C7"/>
    <w:rsid w:val="00952872"/>
    <w:rsid w:val="009536B1"/>
    <w:rsid w:val="0095657A"/>
    <w:rsid w:val="00956815"/>
    <w:rsid w:val="00956F19"/>
    <w:rsid w:val="00957E88"/>
    <w:rsid w:val="00960179"/>
    <w:rsid w:val="00960462"/>
    <w:rsid w:val="009608F0"/>
    <w:rsid w:val="00960B03"/>
    <w:rsid w:val="009636C3"/>
    <w:rsid w:val="0096451E"/>
    <w:rsid w:val="00965FA8"/>
    <w:rsid w:val="00966C8F"/>
    <w:rsid w:val="00966ED5"/>
    <w:rsid w:val="009679D6"/>
    <w:rsid w:val="00970F3F"/>
    <w:rsid w:val="009717A7"/>
    <w:rsid w:val="0097208B"/>
    <w:rsid w:val="00973C49"/>
    <w:rsid w:val="009761C6"/>
    <w:rsid w:val="0097761B"/>
    <w:rsid w:val="00982571"/>
    <w:rsid w:val="00982D0C"/>
    <w:rsid w:val="00984658"/>
    <w:rsid w:val="0098483E"/>
    <w:rsid w:val="00985F1C"/>
    <w:rsid w:val="00986DEF"/>
    <w:rsid w:val="00987290"/>
    <w:rsid w:val="009916A2"/>
    <w:rsid w:val="0099185A"/>
    <w:rsid w:val="00994B30"/>
    <w:rsid w:val="00997D84"/>
    <w:rsid w:val="009A040D"/>
    <w:rsid w:val="009A13CF"/>
    <w:rsid w:val="009A324A"/>
    <w:rsid w:val="009A5312"/>
    <w:rsid w:val="009A5415"/>
    <w:rsid w:val="009A70BB"/>
    <w:rsid w:val="009A761D"/>
    <w:rsid w:val="009B0D59"/>
    <w:rsid w:val="009B2EF4"/>
    <w:rsid w:val="009B398E"/>
    <w:rsid w:val="009B3F2C"/>
    <w:rsid w:val="009B5FE8"/>
    <w:rsid w:val="009B61F5"/>
    <w:rsid w:val="009B68D1"/>
    <w:rsid w:val="009B78C8"/>
    <w:rsid w:val="009C0A5D"/>
    <w:rsid w:val="009C10AA"/>
    <w:rsid w:val="009C1331"/>
    <w:rsid w:val="009C358B"/>
    <w:rsid w:val="009C36BE"/>
    <w:rsid w:val="009C474D"/>
    <w:rsid w:val="009C4F97"/>
    <w:rsid w:val="009C5C25"/>
    <w:rsid w:val="009C625E"/>
    <w:rsid w:val="009C6CDD"/>
    <w:rsid w:val="009C6FCF"/>
    <w:rsid w:val="009D08CD"/>
    <w:rsid w:val="009D1826"/>
    <w:rsid w:val="009D18A4"/>
    <w:rsid w:val="009D225C"/>
    <w:rsid w:val="009D27DD"/>
    <w:rsid w:val="009D2AA8"/>
    <w:rsid w:val="009D3E88"/>
    <w:rsid w:val="009D3FC3"/>
    <w:rsid w:val="009D4144"/>
    <w:rsid w:val="009D6342"/>
    <w:rsid w:val="009E018B"/>
    <w:rsid w:val="009E1100"/>
    <w:rsid w:val="009E3395"/>
    <w:rsid w:val="009E466A"/>
    <w:rsid w:val="009E51AC"/>
    <w:rsid w:val="009E5541"/>
    <w:rsid w:val="009F04B4"/>
    <w:rsid w:val="009F15E2"/>
    <w:rsid w:val="009F24C3"/>
    <w:rsid w:val="009F45B3"/>
    <w:rsid w:val="009F6B42"/>
    <w:rsid w:val="00A01AF6"/>
    <w:rsid w:val="00A01B0C"/>
    <w:rsid w:val="00A02BD9"/>
    <w:rsid w:val="00A02C45"/>
    <w:rsid w:val="00A03788"/>
    <w:rsid w:val="00A07247"/>
    <w:rsid w:val="00A075DC"/>
    <w:rsid w:val="00A10AA2"/>
    <w:rsid w:val="00A11327"/>
    <w:rsid w:val="00A119DB"/>
    <w:rsid w:val="00A1206B"/>
    <w:rsid w:val="00A13E86"/>
    <w:rsid w:val="00A15027"/>
    <w:rsid w:val="00A15A27"/>
    <w:rsid w:val="00A17411"/>
    <w:rsid w:val="00A179FA"/>
    <w:rsid w:val="00A17DBD"/>
    <w:rsid w:val="00A23C20"/>
    <w:rsid w:val="00A2519F"/>
    <w:rsid w:val="00A251E8"/>
    <w:rsid w:val="00A25B3A"/>
    <w:rsid w:val="00A315EE"/>
    <w:rsid w:val="00A32613"/>
    <w:rsid w:val="00A3441F"/>
    <w:rsid w:val="00A34A8F"/>
    <w:rsid w:val="00A37AD4"/>
    <w:rsid w:val="00A37FF3"/>
    <w:rsid w:val="00A402DC"/>
    <w:rsid w:val="00A4106E"/>
    <w:rsid w:val="00A4126D"/>
    <w:rsid w:val="00A419C9"/>
    <w:rsid w:val="00A44269"/>
    <w:rsid w:val="00A45962"/>
    <w:rsid w:val="00A46FBF"/>
    <w:rsid w:val="00A47214"/>
    <w:rsid w:val="00A476BD"/>
    <w:rsid w:val="00A47B5D"/>
    <w:rsid w:val="00A50711"/>
    <w:rsid w:val="00A52F0E"/>
    <w:rsid w:val="00A56C4A"/>
    <w:rsid w:val="00A57481"/>
    <w:rsid w:val="00A608C2"/>
    <w:rsid w:val="00A61BB5"/>
    <w:rsid w:val="00A635AF"/>
    <w:rsid w:val="00A649BD"/>
    <w:rsid w:val="00A64AC5"/>
    <w:rsid w:val="00A6595F"/>
    <w:rsid w:val="00A662E6"/>
    <w:rsid w:val="00A66CB0"/>
    <w:rsid w:val="00A66D39"/>
    <w:rsid w:val="00A70150"/>
    <w:rsid w:val="00A70746"/>
    <w:rsid w:val="00A713B5"/>
    <w:rsid w:val="00A726F8"/>
    <w:rsid w:val="00A7411D"/>
    <w:rsid w:val="00A742FA"/>
    <w:rsid w:val="00A74341"/>
    <w:rsid w:val="00A74441"/>
    <w:rsid w:val="00A74E09"/>
    <w:rsid w:val="00A751DB"/>
    <w:rsid w:val="00A766C5"/>
    <w:rsid w:val="00A779B2"/>
    <w:rsid w:val="00A81CC5"/>
    <w:rsid w:val="00A81F86"/>
    <w:rsid w:val="00A855ED"/>
    <w:rsid w:val="00A9090F"/>
    <w:rsid w:val="00A90FA0"/>
    <w:rsid w:val="00A95F04"/>
    <w:rsid w:val="00A96863"/>
    <w:rsid w:val="00AA0D77"/>
    <w:rsid w:val="00AA1A37"/>
    <w:rsid w:val="00AA4B04"/>
    <w:rsid w:val="00AA57BB"/>
    <w:rsid w:val="00AA628F"/>
    <w:rsid w:val="00AB328C"/>
    <w:rsid w:val="00AB3E11"/>
    <w:rsid w:val="00AB4D5F"/>
    <w:rsid w:val="00AB55EE"/>
    <w:rsid w:val="00AC1866"/>
    <w:rsid w:val="00AC1BBE"/>
    <w:rsid w:val="00AC2D33"/>
    <w:rsid w:val="00AC40AC"/>
    <w:rsid w:val="00AC518E"/>
    <w:rsid w:val="00AC5C3D"/>
    <w:rsid w:val="00AD0B63"/>
    <w:rsid w:val="00AD1264"/>
    <w:rsid w:val="00AD334C"/>
    <w:rsid w:val="00AD6261"/>
    <w:rsid w:val="00AD6544"/>
    <w:rsid w:val="00AD75A3"/>
    <w:rsid w:val="00AE187F"/>
    <w:rsid w:val="00AE26D8"/>
    <w:rsid w:val="00AF0CAD"/>
    <w:rsid w:val="00AF191F"/>
    <w:rsid w:val="00AF4EAA"/>
    <w:rsid w:val="00AF54CC"/>
    <w:rsid w:val="00AF56D9"/>
    <w:rsid w:val="00AF57D8"/>
    <w:rsid w:val="00B0076F"/>
    <w:rsid w:val="00B00C26"/>
    <w:rsid w:val="00B00CC5"/>
    <w:rsid w:val="00B010DA"/>
    <w:rsid w:val="00B02621"/>
    <w:rsid w:val="00B054E1"/>
    <w:rsid w:val="00B060A3"/>
    <w:rsid w:val="00B0696C"/>
    <w:rsid w:val="00B06AA3"/>
    <w:rsid w:val="00B07F1A"/>
    <w:rsid w:val="00B13441"/>
    <w:rsid w:val="00B13B03"/>
    <w:rsid w:val="00B14412"/>
    <w:rsid w:val="00B1446F"/>
    <w:rsid w:val="00B144B7"/>
    <w:rsid w:val="00B14A63"/>
    <w:rsid w:val="00B1788F"/>
    <w:rsid w:val="00B20232"/>
    <w:rsid w:val="00B227AA"/>
    <w:rsid w:val="00B227F7"/>
    <w:rsid w:val="00B234B9"/>
    <w:rsid w:val="00B23DAE"/>
    <w:rsid w:val="00B24746"/>
    <w:rsid w:val="00B260CF"/>
    <w:rsid w:val="00B302DA"/>
    <w:rsid w:val="00B3285B"/>
    <w:rsid w:val="00B32A12"/>
    <w:rsid w:val="00B33055"/>
    <w:rsid w:val="00B33418"/>
    <w:rsid w:val="00B33AD8"/>
    <w:rsid w:val="00B350D9"/>
    <w:rsid w:val="00B35EDA"/>
    <w:rsid w:val="00B360C1"/>
    <w:rsid w:val="00B450A4"/>
    <w:rsid w:val="00B4542E"/>
    <w:rsid w:val="00B50AF6"/>
    <w:rsid w:val="00B51164"/>
    <w:rsid w:val="00B52183"/>
    <w:rsid w:val="00B52A86"/>
    <w:rsid w:val="00B53DBE"/>
    <w:rsid w:val="00B54732"/>
    <w:rsid w:val="00B55B08"/>
    <w:rsid w:val="00B55DEE"/>
    <w:rsid w:val="00B55F48"/>
    <w:rsid w:val="00B579F1"/>
    <w:rsid w:val="00B57D57"/>
    <w:rsid w:val="00B60315"/>
    <w:rsid w:val="00B61638"/>
    <w:rsid w:val="00B61F9F"/>
    <w:rsid w:val="00B63C55"/>
    <w:rsid w:val="00B63C92"/>
    <w:rsid w:val="00B64078"/>
    <w:rsid w:val="00B64166"/>
    <w:rsid w:val="00B66359"/>
    <w:rsid w:val="00B72196"/>
    <w:rsid w:val="00B72A67"/>
    <w:rsid w:val="00B72DC2"/>
    <w:rsid w:val="00B7459A"/>
    <w:rsid w:val="00B74A4F"/>
    <w:rsid w:val="00B754A7"/>
    <w:rsid w:val="00B757A9"/>
    <w:rsid w:val="00B763CF"/>
    <w:rsid w:val="00B76A42"/>
    <w:rsid w:val="00B77512"/>
    <w:rsid w:val="00B80915"/>
    <w:rsid w:val="00B81652"/>
    <w:rsid w:val="00B83D89"/>
    <w:rsid w:val="00B83FE4"/>
    <w:rsid w:val="00B86D1E"/>
    <w:rsid w:val="00B906B9"/>
    <w:rsid w:val="00B91152"/>
    <w:rsid w:val="00B9128B"/>
    <w:rsid w:val="00B92C5A"/>
    <w:rsid w:val="00BA079B"/>
    <w:rsid w:val="00BA1839"/>
    <w:rsid w:val="00BA4A49"/>
    <w:rsid w:val="00BA4ED6"/>
    <w:rsid w:val="00BA6965"/>
    <w:rsid w:val="00BB3218"/>
    <w:rsid w:val="00BB3E4A"/>
    <w:rsid w:val="00BB45D9"/>
    <w:rsid w:val="00BB511A"/>
    <w:rsid w:val="00BB5702"/>
    <w:rsid w:val="00BC1DCE"/>
    <w:rsid w:val="00BC251D"/>
    <w:rsid w:val="00BC2D70"/>
    <w:rsid w:val="00BC69DC"/>
    <w:rsid w:val="00BC6E33"/>
    <w:rsid w:val="00BD09FD"/>
    <w:rsid w:val="00BD114E"/>
    <w:rsid w:val="00BD14C6"/>
    <w:rsid w:val="00BD27D0"/>
    <w:rsid w:val="00BD481E"/>
    <w:rsid w:val="00BD4CAC"/>
    <w:rsid w:val="00BD540D"/>
    <w:rsid w:val="00BD774D"/>
    <w:rsid w:val="00BE1A67"/>
    <w:rsid w:val="00BE335D"/>
    <w:rsid w:val="00BE3F43"/>
    <w:rsid w:val="00BE4DBB"/>
    <w:rsid w:val="00BE571A"/>
    <w:rsid w:val="00BE6DE9"/>
    <w:rsid w:val="00BE75A0"/>
    <w:rsid w:val="00BF06E7"/>
    <w:rsid w:val="00BF07A1"/>
    <w:rsid w:val="00BF11F3"/>
    <w:rsid w:val="00BF124C"/>
    <w:rsid w:val="00BF181C"/>
    <w:rsid w:val="00BF1C63"/>
    <w:rsid w:val="00BF2814"/>
    <w:rsid w:val="00BF7C87"/>
    <w:rsid w:val="00C0053B"/>
    <w:rsid w:val="00C01DCD"/>
    <w:rsid w:val="00C03419"/>
    <w:rsid w:val="00C03B5F"/>
    <w:rsid w:val="00C050D1"/>
    <w:rsid w:val="00C05195"/>
    <w:rsid w:val="00C072F9"/>
    <w:rsid w:val="00C101B8"/>
    <w:rsid w:val="00C1147F"/>
    <w:rsid w:val="00C1172A"/>
    <w:rsid w:val="00C119AA"/>
    <w:rsid w:val="00C12D2C"/>
    <w:rsid w:val="00C147C6"/>
    <w:rsid w:val="00C148C4"/>
    <w:rsid w:val="00C1774C"/>
    <w:rsid w:val="00C17DE6"/>
    <w:rsid w:val="00C20906"/>
    <w:rsid w:val="00C2117A"/>
    <w:rsid w:val="00C2205D"/>
    <w:rsid w:val="00C226B3"/>
    <w:rsid w:val="00C23C68"/>
    <w:rsid w:val="00C24A68"/>
    <w:rsid w:val="00C24D8C"/>
    <w:rsid w:val="00C25BEA"/>
    <w:rsid w:val="00C268C1"/>
    <w:rsid w:val="00C273B0"/>
    <w:rsid w:val="00C2799A"/>
    <w:rsid w:val="00C27F80"/>
    <w:rsid w:val="00C31257"/>
    <w:rsid w:val="00C32A95"/>
    <w:rsid w:val="00C343FA"/>
    <w:rsid w:val="00C34A16"/>
    <w:rsid w:val="00C352F8"/>
    <w:rsid w:val="00C3683D"/>
    <w:rsid w:val="00C36E58"/>
    <w:rsid w:val="00C402D4"/>
    <w:rsid w:val="00C406C3"/>
    <w:rsid w:val="00C40CC9"/>
    <w:rsid w:val="00C41C6C"/>
    <w:rsid w:val="00C43939"/>
    <w:rsid w:val="00C43CAE"/>
    <w:rsid w:val="00C443CC"/>
    <w:rsid w:val="00C4718B"/>
    <w:rsid w:val="00C473DB"/>
    <w:rsid w:val="00C478B8"/>
    <w:rsid w:val="00C47928"/>
    <w:rsid w:val="00C51F3B"/>
    <w:rsid w:val="00C521CC"/>
    <w:rsid w:val="00C5246C"/>
    <w:rsid w:val="00C5323A"/>
    <w:rsid w:val="00C53CF2"/>
    <w:rsid w:val="00C5407A"/>
    <w:rsid w:val="00C61169"/>
    <w:rsid w:val="00C6262D"/>
    <w:rsid w:val="00C6306D"/>
    <w:rsid w:val="00C655E4"/>
    <w:rsid w:val="00C67233"/>
    <w:rsid w:val="00C67E95"/>
    <w:rsid w:val="00C71D9F"/>
    <w:rsid w:val="00C72928"/>
    <w:rsid w:val="00C74894"/>
    <w:rsid w:val="00C76A76"/>
    <w:rsid w:val="00C76AAC"/>
    <w:rsid w:val="00C80810"/>
    <w:rsid w:val="00C816DD"/>
    <w:rsid w:val="00C836DF"/>
    <w:rsid w:val="00C84F5C"/>
    <w:rsid w:val="00C84FD1"/>
    <w:rsid w:val="00C85CFE"/>
    <w:rsid w:val="00C86561"/>
    <w:rsid w:val="00C901F0"/>
    <w:rsid w:val="00CA25C5"/>
    <w:rsid w:val="00CA3691"/>
    <w:rsid w:val="00CA610A"/>
    <w:rsid w:val="00CA64B4"/>
    <w:rsid w:val="00CA6832"/>
    <w:rsid w:val="00CA7CC3"/>
    <w:rsid w:val="00CB2752"/>
    <w:rsid w:val="00CB29E5"/>
    <w:rsid w:val="00CB3913"/>
    <w:rsid w:val="00CC3CA0"/>
    <w:rsid w:val="00CC54AB"/>
    <w:rsid w:val="00CC64A5"/>
    <w:rsid w:val="00CC7CF6"/>
    <w:rsid w:val="00CD34BA"/>
    <w:rsid w:val="00CD46C4"/>
    <w:rsid w:val="00CD630C"/>
    <w:rsid w:val="00CD6616"/>
    <w:rsid w:val="00CD7595"/>
    <w:rsid w:val="00CE3AC2"/>
    <w:rsid w:val="00CE552A"/>
    <w:rsid w:val="00CE5A0B"/>
    <w:rsid w:val="00CE5CFB"/>
    <w:rsid w:val="00CE7F0A"/>
    <w:rsid w:val="00CF0EA2"/>
    <w:rsid w:val="00CF14A1"/>
    <w:rsid w:val="00CF1938"/>
    <w:rsid w:val="00CF2B9F"/>
    <w:rsid w:val="00CF5102"/>
    <w:rsid w:val="00CF59FD"/>
    <w:rsid w:val="00CF74EF"/>
    <w:rsid w:val="00CF7903"/>
    <w:rsid w:val="00CF7F84"/>
    <w:rsid w:val="00D01B15"/>
    <w:rsid w:val="00D02BE5"/>
    <w:rsid w:val="00D04E57"/>
    <w:rsid w:val="00D05753"/>
    <w:rsid w:val="00D069DA"/>
    <w:rsid w:val="00D06B50"/>
    <w:rsid w:val="00D07130"/>
    <w:rsid w:val="00D125C6"/>
    <w:rsid w:val="00D12982"/>
    <w:rsid w:val="00D13294"/>
    <w:rsid w:val="00D165DB"/>
    <w:rsid w:val="00D16C4B"/>
    <w:rsid w:val="00D2069E"/>
    <w:rsid w:val="00D20C3D"/>
    <w:rsid w:val="00D23330"/>
    <w:rsid w:val="00D255D0"/>
    <w:rsid w:val="00D2781B"/>
    <w:rsid w:val="00D30607"/>
    <w:rsid w:val="00D30721"/>
    <w:rsid w:val="00D31C8B"/>
    <w:rsid w:val="00D33A47"/>
    <w:rsid w:val="00D3422D"/>
    <w:rsid w:val="00D34C04"/>
    <w:rsid w:val="00D35296"/>
    <w:rsid w:val="00D3546D"/>
    <w:rsid w:val="00D36E91"/>
    <w:rsid w:val="00D40749"/>
    <w:rsid w:val="00D42EB6"/>
    <w:rsid w:val="00D45197"/>
    <w:rsid w:val="00D47DA8"/>
    <w:rsid w:val="00D50685"/>
    <w:rsid w:val="00D508C1"/>
    <w:rsid w:val="00D50A3A"/>
    <w:rsid w:val="00D50A8C"/>
    <w:rsid w:val="00D512AE"/>
    <w:rsid w:val="00D5136C"/>
    <w:rsid w:val="00D51C2B"/>
    <w:rsid w:val="00D52AFC"/>
    <w:rsid w:val="00D55904"/>
    <w:rsid w:val="00D57072"/>
    <w:rsid w:val="00D630B9"/>
    <w:rsid w:val="00D63349"/>
    <w:rsid w:val="00D6358C"/>
    <w:rsid w:val="00D641BB"/>
    <w:rsid w:val="00D645D8"/>
    <w:rsid w:val="00D65215"/>
    <w:rsid w:val="00D666A6"/>
    <w:rsid w:val="00D70EA2"/>
    <w:rsid w:val="00D7228F"/>
    <w:rsid w:val="00D746E2"/>
    <w:rsid w:val="00D75218"/>
    <w:rsid w:val="00D759B2"/>
    <w:rsid w:val="00D77FAC"/>
    <w:rsid w:val="00D80707"/>
    <w:rsid w:val="00D821B3"/>
    <w:rsid w:val="00D8248F"/>
    <w:rsid w:val="00D82C71"/>
    <w:rsid w:val="00D869B9"/>
    <w:rsid w:val="00D8772C"/>
    <w:rsid w:val="00D87D7C"/>
    <w:rsid w:val="00D91F66"/>
    <w:rsid w:val="00D97A30"/>
    <w:rsid w:val="00D97C86"/>
    <w:rsid w:val="00DA0408"/>
    <w:rsid w:val="00DA064D"/>
    <w:rsid w:val="00DA09C3"/>
    <w:rsid w:val="00DA1B42"/>
    <w:rsid w:val="00DA6A3A"/>
    <w:rsid w:val="00DA6A54"/>
    <w:rsid w:val="00DA7917"/>
    <w:rsid w:val="00DA7D31"/>
    <w:rsid w:val="00DB1E69"/>
    <w:rsid w:val="00DB1EBB"/>
    <w:rsid w:val="00DB265B"/>
    <w:rsid w:val="00DB3318"/>
    <w:rsid w:val="00DB3E38"/>
    <w:rsid w:val="00DB4C4A"/>
    <w:rsid w:val="00DB6011"/>
    <w:rsid w:val="00DC156D"/>
    <w:rsid w:val="00DC5936"/>
    <w:rsid w:val="00DC5B69"/>
    <w:rsid w:val="00DC66F8"/>
    <w:rsid w:val="00DC6E75"/>
    <w:rsid w:val="00DC725B"/>
    <w:rsid w:val="00DD223F"/>
    <w:rsid w:val="00DD29E6"/>
    <w:rsid w:val="00DD42D0"/>
    <w:rsid w:val="00DD49AC"/>
    <w:rsid w:val="00DD6855"/>
    <w:rsid w:val="00DD72D4"/>
    <w:rsid w:val="00DE0BF4"/>
    <w:rsid w:val="00DE1DD5"/>
    <w:rsid w:val="00DE31AE"/>
    <w:rsid w:val="00DE330B"/>
    <w:rsid w:val="00DE3637"/>
    <w:rsid w:val="00DE3AED"/>
    <w:rsid w:val="00DE42B4"/>
    <w:rsid w:val="00DE4977"/>
    <w:rsid w:val="00DE503F"/>
    <w:rsid w:val="00DE5152"/>
    <w:rsid w:val="00DE522D"/>
    <w:rsid w:val="00DE69AC"/>
    <w:rsid w:val="00DE7090"/>
    <w:rsid w:val="00DE7302"/>
    <w:rsid w:val="00DF0CA6"/>
    <w:rsid w:val="00DF3265"/>
    <w:rsid w:val="00DF4353"/>
    <w:rsid w:val="00DF5165"/>
    <w:rsid w:val="00E0151E"/>
    <w:rsid w:val="00E03DC1"/>
    <w:rsid w:val="00E0413A"/>
    <w:rsid w:val="00E0508B"/>
    <w:rsid w:val="00E07831"/>
    <w:rsid w:val="00E10A5D"/>
    <w:rsid w:val="00E1101F"/>
    <w:rsid w:val="00E11DAB"/>
    <w:rsid w:val="00E12ADD"/>
    <w:rsid w:val="00E1382F"/>
    <w:rsid w:val="00E1485C"/>
    <w:rsid w:val="00E14D2C"/>
    <w:rsid w:val="00E167F5"/>
    <w:rsid w:val="00E16F3F"/>
    <w:rsid w:val="00E20FAA"/>
    <w:rsid w:val="00E22BCD"/>
    <w:rsid w:val="00E22F97"/>
    <w:rsid w:val="00E30EFD"/>
    <w:rsid w:val="00E31057"/>
    <w:rsid w:val="00E31FA6"/>
    <w:rsid w:val="00E33BE0"/>
    <w:rsid w:val="00E34ABA"/>
    <w:rsid w:val="00E36F48"/>
    <w:rsid w:val="00E37582"/>
    <w:rsid w:val="00E4136E"/>
    <w:rsid w:val="00E41886"/>
    <w:rsid w:val="00E42FF0"/>
    <w:rsid w:val="00E43592"/>
    <w:rsid w:val="00E46418"/>
    <w:rsid w:val="00E5167A"/>
    <w:rsid w:val="00E51F98"/>
    <w:rsid w:val="00E5272F"/>
    <w:rsid w:val="00E53B9A"/>
    <w:rsid w:val="00E57A4E"/>
    <w:rsid w:val="00E60B36"/>
    <w:rsid w:val="00E62ADE"/>
    <w:rsid w:val="00E64F98"/>
    <w:rsid w:val="00E6655B"/>
    <w:rsid w:val="00E66D65"/>
    <w:rsid w:val="00E6749F"/>
    <w:rsid w:val="00E7052C"/>
    <w:rsid w:val="00E70A0E"/>
    <w:rsid w:val="00E70B2A"/>
    <w:rsid w:val="00E71072"/>
    <w:rsid w:val="00E71193"/>
    <w:rsid w:val="00E71B9F"/>
    <w:rsid w:val="00E72E32"/>
    <w:rsid w:val="00E72F05"/>
    <w:rsid w:val="00E7354C"/>
    <w:rsid w:val="00E76E0F"/>
    <w:rsid w:val="00E81760"/>
    <w:rsid w:val="00E82B12"/>
    <w:rsid w:val="00E83252"/>
    <w:rsid w:val="00E833C6"/>
    <w:rsid w:val="00E8532D"/>
    <w:rsid w:val="00E8662B"/>
    <w:rsid w:val="00E905AA"/>
    <w:rsid w:val="00E908DC"/>
    <w:rsid w:val="00E924D2"/>
    <w:rsid w:val="00E95110"/>
    <w:rsid w:val="00E95FE5"/>
    <w:rsid w:val="00E96552"/>
    <w:rsid w:val="00EA04E5"/>
    <w:rsid w:val="00EA2635"/>
    <w:rsid w:val="00EA33EE"/>
    <w:rsid w:val="00EA4AE2"/>
    <w:rsid w:val="00EA4B7C"/>
    <w:rsid w:val="00EA5730"/>
    <w:rsid w:val="00EA600B"/>
    <w:rsid w:val="00EA700A"/>
    <w:rsid w:val="00EB59FC"/>
    <w:rsid w:val="00EC0F31"/>
    <w:rsid w:val="00EC5C06"/>
    <w:rsid w:val="00EC5E6E"/>
    <w:rsid w:val="00EC7643"/>
    <w:rsid w:val="00EC7861"/>
    <w:rsid w:val="00ED1E71"/>
    <w:rsid w:val="00ED2273"/>
    <w:rsid w:val="00ED4FB7"/>
    <w:rsid w:val="00ED4FC6"/>
    <w:rsid w:val="00ED509F"/>
    <w:rsid w:val="00ED7ECC"/>
    <w:rsid w:val="00ED7F1D"/>
    <w:rsid w:val="00EE070E"/>
    <w:rsid w:val="00EE0923"/>
    <w:rsid w:val="00EE3247"/>
    <w:rsid w:val="00EE4D48"/>
    <w:rsid w:val="00EE55CE"/>
    <w:rsid w:val="00EE5CF4"/>
    <w:rsid w:val="00EE752B"/>
    <w:rsid w:val="00EE76D1"/>
    <w:rsid w:val="00EF0A07"/>
    <w:rsid w:val="00EF1193"/>
    <w:rsid w:val="00EF265B"/>
    <w:rsid w:val="00EF447B"/>
    <w:rsid w:val="00EF48FD"/>
    <w:rsid w:val="00EF7ABF"/>
    <w:rsid w:val="00F00226"/>
    <w:rsid w:val="00F0042E"/>
    <w:rsid w:val="00F01593"/>
    <w:rsid w:val="00F02115"/>
    <w:rsid w:val="00F05725"/>
    <w:rsid w:val="00F058EC"/>
    <w:rsid w:val="00F06386"/>
    <w:rsid w:val="00F06443"/>
    <w:rsid w:val="00F10E3D"/>
    <w:rsid w:val="00F12416"/>
    <w:rsid w:val="00F132DC"/>
    <w:rsid w:val="00F15D5B"/>
    <w:rsid w:val="00F167FC"/>
    <w:rsid w:val="00F2114C"/>
    <w:rsid w:val="00F22019"/>
    <w:rsid w:val="00F2310D"/>
    <w:rsid w:val="00F2429E"/>
    <w:rsid w:val="00F24972"/>
    <w:rsid w:val="00F249FC"/>
    <w:rsid w:val="00F2518C"/>
    <w:rsid w:val="00F25233"/>
    <w:rsid w:val="00F2654F"/>
    <w:rsid w:val="00F268A1"/>
    <w:rsid w:val="00F268DE"/>
    <w:rsid w:val="00F26E2F"/>
    <w:rsid w:val="00F3127A"/>
    <w:rsid w:val="00F33B7F"/>
    <w:rsid w:val="00F33BDA"/>
    <w:rsid w:val="00F3419E"/>
    <w:rsid w:val="00F34A8A"/>
    <w:rsid w:val="00F3566F"/>
    <w:rsid w:val="00F35AA3"/>
    <w:rsid w:val="00F36153"/>
    <w:rsid w:val="00F37928"/>
    <w:rsid w:val="00F379F1"/>
    <w:rsid w:val="00F419CF"/>
    <w:rsid w:val="00F41CEC"/>
    <w:rsid w:val="00F42201"/>
    <w:rsid w:val="00F43E8D"/>
    <w:rsid w:val="00F43EAD"/>
    <w:rsid w:val="00F44935"/>
    <w:rsid w:val="00F44FEE"/>
    <w:rsid w:val="00F46D6E"/>
    <w:rsid w:val="00F501D0"/>
    <w:rsid w:val="00F5120F"/>
    <w:rsid w:val="00F51E31"/>
    <w:rsid w:val="00F51F92"/>
    <w:rsid w:val="00F53731"/>
    <w:rsid w:val="00F53FD8"/>
    <w:rsid w:val="00F550F3"/>
    <w:rsid w:val="00F55244"/>
    <w:rsid w:val="00F562C2"/>
    <w:rsid w:val="00F5664D"/>
    <w:rsid w:val="00F566F2"/>
    <w:rsid w:val="00F56C4E"/>
    <w:rsid w:val="00F57E93"/>
    <w:rsid w:val="00F603F1"/>
    <w:rsid w:val="00F612A8"/>
    <w:rsid w:val="00F6165B"/>
    <w:rsid w:val="00F62F57"/>
    <w:rsid w:val="00F64F18"/>
    <w:rsid w:val="00F667F8"/>
    <w:rsid w:val="00F713DF"/>
    <w:rsid w:val="00F71AF8"/>
    <w:rsid w:val="00F71DDE"/>
    <w:rsid w:val="00F74824"/>
    <w:rsid w:val="00F74919"/>
    <w:rsid w:val="00F75F7D"/>
    <w:rsid w:val="00F76216"/>
    <w:rsid w:val="00F80B22"/>
    <w:rsid w:val="00F81049"/>
    <w:rsid w:val="00F8381F"/>
    <w:rsid w:val="00F84054"/>
    <w:rsid w:val="00F85649"/>
    <w:rsid w:val="00F85DA7"/>
    <w:rsid w:val="00F8687F"/>
    <w:rsid w:val="00F86C03"/>
    <w:rsid w:val="00F87DEA"/>
    <w:rsid w:val="00F9195C"/>
    <w:rsid w:val="00F930FA"/>
    <w:rsid w:val="00F93482"/>
    <w:rsid w:val="00F94B6E"/>
    <w:rsid w:val="00F95AEF"/>
    <w:rsid w:val="00F96683"/>
    <w:rsid w:val="00F96F98"/>
    <w:rsid w:val="00FA0B17"/>
    <w:rsid w:val="00FA10D1"/>
    <w:rsid w:val="00FA1C02"/>
    <w:rsid w:val="00FA2594"/>
    <w:rsid w:val="00FA3696"/>
    <w:rsid w:val="00FA3E96"/>
    <w:rsid w:val="00FA42A8"/>
    <w:rsid w:val="00FA74D1"/>
    <w:rsid w:val="00FA75B4"/>
    <w:rsid w:val="00FB11C9"/>
    <w:rsid w:val="00FB37F2"/>
    <w:rsid w:val="00FB4B12"/>
    <w:rsid w:val="00FB7B59"/>
    <w:rsid w:val="00FC034F"/>
    <w:rsid w:val="00FC2257"/>
    <w:rsid w:val="00FC30AC"/>
    <w:rsid w:val="00FC30C1"/>
    <w:rsid w:val="00FC3894"/>
    <w:rsid w:val="00FC3DA5"/>
    <w:rsid w:val="00FC4184"/>
    <w:rsid w:val="00FC5A2F"/>
    <w:rsid w:val="00FC69A5"/>
    <w:rsid w:val="00FC7423"/>
    <w:rsid w:val="00FC7B3C"/>
    <w:rsid w:val="00FC7F51"/>
    <w:rsid w:val="00FC7F91"/>
    <w:rsid w:val="00FD24F2"/>
    <w:rsid w:val="00FD5736"/>
    <w:rsid w:val="00FD729D"/>
    <w:rsid w:val="00FE0423"/>
    <w:rsid w:val="00FE0AC1"/>
    <w:rsid w:val="00FE1397"/>
    <w:rsid w:val="00FE177E"/>
    <w:rsid w:val="00FE1946"/>
    <w:rsid w:val="00FE23FB"/>
    <w:rsid w:val="00FE4CA9"/>
    <w:rsid w:val="00FE5FFE"/>
    <w:rsid w:val="00FE7396"/>
    <w:rsid w:val="00FF0AD1"/>
    <w:rsid w:val="00FF1F48"/>
    <w:rsid w:val="00FF2921"/>
    <w:rsid w:val="00FF3CDC"/>
    <w:rsid w:val="00FF3E22"/>
    <w:rsid w:val="00FF4F7C"/>
    <w:rsid w:val="00FF53C2"/>
    <w:rsid w:val="00FF5792"/>
    <w:rsid w:val="00FF5B94"/>
    <w:rsid w:val="00FF6431"/>
    <w:rsid w:val="00FF66AF"/>
    <w:rsid w:val="00FF77B6"/>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FAC7B"/>
  <w15:chartTrackingRefBased/>
  <w15:docId w15:val="{1F5501D0-A24C-CB4B-B1F6-FD8BAD0EC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AF6"/>
    <w:rPr>
      <w:rFonts w:ascii="Times New Roman" w:eastAsia="Times New Roman" w:hAnsi="Times New Roman" w:cs="Times New Roman"/>
      <w:lang w:val="en-IL"/>
    </w:rPr>
  </w:style>
  <w:style w:type="paragraph" w:styleId="Heading1">
    <w:name w:val="heading 1"/>
    <w:basedOn w:val="Normal"/>
    <w:next w:val="Normal"/>
    <w:link w:val="Heading1Char"/>
    <w:uiPriority w:val="9"/>
    <w:qFormat/>
    <w:rsid w:val="000C551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25A6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25A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551F"/>
    <w:rPr>
      <w:color w:val="0563C1" w:themeColor="hyperlink"/>
      <w:u w:val="single"/>
    </w:rPr>
  </w:style>
  <w:style w:type="character" w:styleId="UnresolvedMention">
    <w:name w:val="Unresolved Mention"/>
    <w:basedOn w:val="DefaultParagraphFont"/>
    <w:uiPriority w:val="99"/>
    <w:semiHidden/>
    <w:unhideWhenUsed/>
    <w:rsid w:val="000C551F"/>
    <w:rPr>
      <w:color w:val="605E5C"/>
      <w:shd w:val="clear" w:color="auto" w:fill="E1DFDD"/>
    </w:rPr>
  </w:style>
  <w:style w:type="character" w:customStyle="1" w:styleId="Heading1Char">
    <w:name w:val="Heading 1 Char"/>
    <w:basedOn w:val="DefaultParagraphFont"/>
    <w:link w:val="Heading1"/>
    <w:uiPriority w:val="9"/>
    <w:rsid w:val="000C551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C551F"/>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C273B0"/>
    <w:pPr>
      <w:tabs>
        <w:tab w:val="right" w:leader="dot" w:pos="9350"/>
      </w:tabs>
      <w:bidi/>
      <w:spacing w:before="120"/>
    </w:pPr>
    <w:rPr>
      <w:rFonts w:cstheme="minorHAnsi"/>
      <w:b/>
      <w:bCs/>
      <w:i/>
      <w:iCs/>
    </w:rPr>
  </w:style>
  <w:style w:type="paragraph" w:styleId="TOC2">
    <w:name w:val="toc 2"/>
    <w:basedOn w:val="Normal"/>
    <w:next w:val="Normal"/>
    <w:autoRedefine/>
    <w:uiPriority w:val="39"/>
    <w:semiHidden/>
    <w:unhideWhenUsed/>
    <w:rsid w:val="000C551F"/>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0C551F"/>
    <w:pPr>
      <w:ind w:left="480"/>
    </w:pPr>
    <w:rPr>
      <w:rFonts w:cstheme="minorHAnsi"/>
      <w:sz w:val="20"/>
      <w:szCs w:val="20"/>
    </w:rPr>
  </w:style>
  <w:style w:type="paragraph" w:styleId="TOC4">
    <w:name w:val="toc 4"/>
    <w:basedOn w:val="Normal"/>
    <w:next w:val="Normal"/>
    <w:autoRedefine/>
    <w:uiPriority w:val="39"/>
    <w:semiHidden/>
    <w:unhideWhenUsed/>
    <w:rsid w:val="000C551F"/>
    <w:pPr>
      <w:ind w:left="720"/>
    </w:pPr>
    <w:rPr>
      <w:rFonts w:cstheme="minorHAnsi"/>
      <w:sz w:val="20"/>
      <w:szCs w:val="20"/>
    </w:rPr>
  </w:style>
  <w:style w:type="paragraph" w:styleId="TOC5">
    <w:name w:val="toc 5"/>
    <w:basedOn w:val="Normal"/>
    <w:next w:val="Normal"/>
    <w:autoRedefine/>
    <w:uiPriority w:val="39"/>
    <w:semiHidden/>
    <w:unhideWhenUsed/>
    <w:rsid w:val="000C551F"/>
    <w:pPr>
      <w:ind w:left="960"/>
    </w:pPr>
    <w:rPr>
      <w:rFonts w:cstheme="minorHAnsi"/>
      <w:sz w:val="20"/>
      <w:szCs w:val="20"/>
    </w:rPr>
  </w:style>
  <w:style w:type="paragraph" w:styleId="TOC6">
    <w:name w:val="toc 6"/>
    <w:basedOn w:val="Normal"/>
    <w:next w:val="Normal"/>
    <w:autoRedefine/>
    <w:uiPriority w:val="39"/>
    <w:semiHidden/>
    <w:unhideWhenUsed/>
    <w:rsid w:val="000C551F"/>
    <w:pPr>
      <w:ind w:left="1200"/>
    </w:pPr>
    <w:rPr>
      <w:rFonts w:cstheme="minorHAnsi"/>
      <w:sz w:val="20"/>
      <w:szCs w:val="20"/>
    </w:rPr>
  </w:style>
  <w:style w:type="paragraph" w:styleId="TOC7">
    <w:name w:val="toc 7"/>
    <w:basedOn w:val="Normal"/>
    <w:next w:val="Normal"/>
    <w:autoRedefine/>
    <w:uiPriority w:val="39"/>
    <w:semiHidden/>
    <w:unhideWhenUsed/>
    <w:rsid w:val="000C551F"/>
    <w:pPr>
      <w:ind w:left="1440"/>
    </w:pPr>
    <w:rPr>
      <w:rFonts w:cstheme="minorHAnsi"/>
      <w:sz w:val="20"/>
      <w:szCs w:val="20"/>
    </w:rPr>
  </w:style>
  <w:style w:type="paragraph" w:styleId="TOC8">
    <w:name w:val="toc 8"/>
    <w:basedOn w:val="Normal"/>
    <w:next w:val="Normal"/>
    <w:autoRedefine/>
    <w:uiPriority w:val="39"/>
    <w:semiHidden/>
    <w:unhideWhenUsed/>
    <w:rsid w:val="000C551F"/>
    <w:pPr>
      <w:ind w:left="1680"/>
    </w:pPr>
    <w:rPr>
      <w:rFonts w:cstheme="minorHAnsi"/>
      <w:sz w:val="20"/>
      <w:szCs w:val="20"/>
    </w:rPr>
  </w:style>
  <w:style w:type="paragraph" w:styleId="TOC9">
    <w:name w:val="toc 9"/>
    <w:basedOn w:val="Normal"/>
    <w:next w:val="Normal"/>
    <w:autoRedefine/>
    <w:uiPriority w:val="39"/>
    <w:semiHidden/>
    <w:unhideWhenUsed/>
    <w:rsid w:val="000C551F"/>
    <w:pPr>
      <w:ind w:left="1920"/>
    </w:pPr>
    <w:rPr>
      <w:rFonts w:cstheme="minorHAnsi"/>
      <w:sz w:val="20"/>
      <w:szCs w:val="20"/>
    </w:rPr>
  </w:style>
  <w:style w:type="paragraph" w:styleId="Header">
    <w:name w:val="header"/>
    <w:basedOn w:val="Normal"/>
    <w:link w:val="HeaderChar"/>
    <w:uiPriority w:val="99"/>
    <w:unhideWhenUsed/>
    <w:rsid w:val="00537CDE"/>
    <w:pPr>
      <w:tabs>
        <w:tab w:val="center" w:pos="4680"/>
        <w:tab w:val="right" w:pos="9360"/>
      </w:tabs>
    </w:pPr>
  </w:style>
  <w:style w:type="character" w:customStyle="1" w:styleId="HeaderChar">
    <w:name w:val="Header Char"/>
    <w:basedOn w:val="DefaultParagraphFont"/>
    <w:link w:val="Header"/>
    <w:uiPriority w:val="99"/>
    <w:rsid w:val="00537CDE"/>
  </w:style>
  <w:style w:type="paragraph" w:styleId="Footer">
    <w:name w:val="footer"/>
    <w:basedOn w:val="Normal"/>
    <w:link w:val="FooterChar"/>
    <w:uiPriority w:val="99"/>
    <w:unhideWhenUsed/>
    <w:rsid w:val="00537CDE"/>
    <w:pPr>
      <w:tabs>
        <w:tab w:val="center" w:pos="4680"/>
        <w:tab w:val="right" w:pos="9360"/>
      </w:tabs>
    </w:pPr>
  </w:style>
  <w:style w:type="character" w:customStyle="1" w:styleId="FooterChar">
    <w:name w:val="Footer Char"/>
    <w:basedOn w:val="DefaultParagraphFont"/>
    <w:link w:val="Footer"/>
    <w:uiPriority w:val="99"/>
    <w:rsid w:val="00537CDE"/>
  </w:style>
  <w:style w:type="character" w:styleId="PageNumber">
    <w:name w:val="page number"/>
    <w:basedOn w:val="DefaultParagraphFont"/>
    <w:uiPriority w:val="99"/>
    <w:semiHidden/>
    <w:unhideWhenUsed/>
    <w:rsid w:val="00537CDE"/>
  </w:style>
  <w:style w:type="paragraph" w:styleId="ListParagraph">
    <w:name w:val="List Paragraph"/>
    <w:basedOn w:val="Normal"/>
    <w:link w:val="ListParagraphChar"/>
    <w:uiPriority w:val="34"/>
    <w:qFormat/>
    <w:rsid w:val="00B054E1"/>
    <w:pPr>
      <w:ind w:left="720"/>
      <w:contextualSpacing/>
    </w:pPr>
  </w:style>
  <w:style w:type="character" w:styleId="FollowedHyperlink">
    <w:name w:val="FollowedHyperlink"/>
    <w:basedOn w:val="DefaultParagraphFont"/>
    <w:uiPriority w:val="99"/>
    <w:semiHidden/>
    <w:unhideWhenUsed/>
    <w:rsid w:val="00E0508B"/>
    <w:rPr>
      <w:color w:val="954F72" w:themeColor="followedHyperlink"/>
      <w:u w:val="single"/>
    </w:rPr>
  </w:style>
  <w:style w:type="table" w:styleId="TableGrid">
    <w:name w:val="Table Grid"/>
    <w:basedOn w:val="TableNormal"/>
    <w:uiPriority w:val="59"/>
    <w:rsid w:val="00D01B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E79EE"/>
    <w:rPr>
      <w:color w:val="808080"/>
    </w:rPr>
  </w:style>
  <w:style w:type="paragraph" w:styleId="NormalWeb">
    <w:name w:val="Normal (Web)"/>
    <w:basedOn w:val="Normal"/>
    <w:uiPriority w:val="99"/>
    <w:semiHidden/>
    <w:unhideWhenUsed/>
    <w:rsid w:val="001042AB"/>
    <w:pPr>
      <w:spacing w:before="100" w:beforeAutospacing="1" w:after="100" w:afterAutospacing="1"/>
    </w:pPr>
  </w:style>
  <w:style w:type="paragraph" w:styleId="FootnoteText">
    <w:name w:val="footnote text"/>
    <w:basedOn w:val="Normal"/>
    <w:link w:val="FootnoteTextChar"/>
    <w:uiPriority w:val="99"/>
    <w:semiHidden/>
    <w:unhideWhenUsed/>
    <w:rsid w:val="003467A9"/>
    <w:rPr>
      <w:sz w:val="20"/>
      <w:szCs w:val="20"/>
    </w:rPr>
  </w:style>
  <w:style w:type="character" w:customStyle="1" w:styleId="FootnoteTextChar">
    <w:name w:val="Footnote Text Char"/>
    <w:basedOn w:val="DefaultParagraphFont"/>
    <w:link w:val="FootnoteText"/>
    <w:uiPriority w:val="99"/>
    <w:semiHidden/>
    <w:rsid w:val="003467A9"/>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3467A9"/>
    <w:rPr>
      <w:vertAlign w:val="superscript"/>
    </w:rPr>
  </w:style>
  <w:style w:type="table" w:customStyle="1" w:styleId="1">
    <w:name w:val="רשת טבלה1"/>
    <w:basedOn w:val="TableNormal"/>
    <w:next w:val="TableGrid"/>
    <w:uiPriority w:val="39"/>
    <w:rsid w:val="00F71DDE"/>
    <w:rPr>
      <w:sz w:val="22"/>
      <w:szCs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2">
    <w:name w:val="רשת טבלה2"/>
    <w:basedOn w:val="TableNormal"/>
    <w:next w:val="TableGrid"/>
    <w:uiPriority w:val="39"/>
    <w:rsid w:val="00F71DDE"/>
    <w:rPr>
      <w:sz w:val="22"/>
      <w:szCs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
    <w:name w:val="רשת טבלה4"/>
    <w:basedOn w:val="TableNormal"/>
    <w:next w:val="TableGrid"/>
    <w:uiPriority w:val="39"/>
    <w:rsid w:val="00F71DDE"/>
    <w:rPr>
      <w:sz w:val="22"/>
      <w:szCs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ListParagraphChar">
    <w:name w:val="List Paragraph Char"/>
    <w:link w:val="ListParagraph"/>
    <w:uiPriority w:val="34"/>
    <w:locked/>
    <w:rsid w:val="00F71DDE"/>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625A6D"/>
    <w:rPr>
      <w:rFonts w:asciiTheme="majorHAnsi" w:eastAsiaTheme="majorEastAsia" w:hAnsiTheme="majorHAnsi" w:cstheme="majorBidi"/>
      <w:color w:val="2F5496" w:themeColor="accent1" w:themeShade="BF"/>
      <w:sz w:val="26"/>
      <w:szCs w:val="26"/>
      <w:lang w:val="en-IL"/>
    </w:rPr>
  </w:style>
  <w:style w:type="character" w:customStyle="1" w:styleId="Heading3Char">
    <w:name w:val="Heading 3 Char"/>
    <w:basedOn w:val="DefaultParagraphFont"/>
    <w:link w:val="Heading3"/>
    <w:uiPriority w:val="9"/>
    <w:semiHidden/>
    <w:rsid w:val="00625A6D"/>
    <w:rPr>
      <w:rFonts w:asciiTheme="majorHAnsi" w:eastAsiaTheme="majorEastAsia" w:hAnsiTheme="majorHAnsi" w:cstheme="majorBidi"/>
      <w:color w:val="1F3763" w:themeColor="accent1" w:themeShade="7F"/>
      <w:lang w:val="en-IL"/>
    </w:rPr>
  </w:style>
  <w:style w:type="character" w:styleId="BookTitle">
    <w:name w:val="Book Title"/>
    <w:basedOn w:val="DefaultParagraphFont"/>
    <w:uiPriority w:val="33"/>
    <w:qFormat/>
    <w:rsid w:val="0041440D"/>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342677">
      <w:bodyDiv w:val="1"/>
      <w:marLeft w:val="0"/>
      <w:marRight w:val="0"/>
      <w:marTop w:val="0"/>
      <w:marBottom w:val="0"/>
      <w:divBdr>
        <w:top w:val="none" w:sz="0" w:space="0" w:color="auto"/>
        <w:left w:val="none" w:sz="0" w:space="0" w:color="auto"/>
        <w:bottom w:val="none" w:sz="0" w:space="0" w:color="auto"/>
        <w:right w:val="none" w:sz="0" w:space="0" w:color="auto"/>
      </w:divBdr>
    </w:div>
    <w:div w:id="82529990">
      <w:bodyDiv w:val="1"/>
      <w:marLeft w:val="0"/>
      <w:marRight w:val="0"/>
      <w:marTop w:val="0"/>
      <w:marBottom w:val="0"/>
      <w:divBdr>
        <w:top w:val="none" w:sz="0" w:space="0" w:color="auto"/>
        <w:left w:val="none" w:sz="0" w:space="0" w:color="auto"/>
        <w:bottom w:val="none" w:sz="0" w:space="0" w:color="auto"/>
        <w:right w:val="none" w:sz="0" w:space="0" w:color="auto"/>
      </w:divBdr>
      <w:divsChild>
        <w:div w:id="1282422201">
          <w:marLeft w:val="0"/>
          <w:marRight w:val="0"/>
          <w:marTop w:val="0"/>
          <w:marBottom w:val="0"/>
          <w:divBdr>
            <w:top w:val="none" w:sz="0" w:space="0" w:color="auto"/>
            <w:left w:val="none" w:sz="0" w:space="0" w:color="auto"/>
            <w:bottom w:val="none" w:sz="0" w:space="0" w:color="auto"/>
            <w:right w:val="none" w:sz="0" w:space="0" w:color="auto"/>
          </w:divBdr>
          <w:divsChild>
            <w:div w:id="541211674">
              <w:marLeft w:val="0"/>
              <w:marRight w:val="0"/>
              <w:marTop w:val="0"/>
              <w:marBottom w:val="0"/>
              <w:divBdr>
                <w:top w:val="none" w:sz="0" w:space="0" w:color="auto"/>
                <w:left w:val="none" w:sz="0" w:space="0" w:color="auto"/>
                <w:bottom w:val="none" w:sz="0" w:space="0" w:color="auto"/>
                <w:right w:val="none" w:sz="0" w:space="0" w:color="auto"/>
              </w:divBdr>
              <w:divsChild>
                <w:div w:id="114558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09578">
      <w:bodyDiv w:val="1"/>
      <w:marLeft w:val="0"/>
      <w:marRight w:val="0"/>
      <w:marTop w:val="0"/>
      <w:marBottom w:val="0"/>
      <w:divBdr>
        <w:top w:val="none" w:sz="0" w:space="0" w:color="auto"/>
        <w:left w:val="none" w:sz="0" w:space="0" w:color="auto"/>
        <w:bottom w:val="none" w:sz="0" w:space="0" w:color="auto"/>
        <w:right w:val="none" w:sz="0" w:space="0" w:color="auto"/>
      </w:divBdr>
      <w:divsChild>
        <w:div w:id="700861509">
          <w:marLeft w:val="0"/>
          <w:marRight w:val="0"/>
          <w:marTop w:val="0"/>
          <w:marBottom w:val="0"/>
          <w:divBdr>
            <w:top w:val="none" w:sz="0" w:space="0" w:color="auto"/>
            <w:left w:val="none" w:sz="0" w:space="0" w:color="auto"/>
            <w:bottom w:val="none" w:sz="0" w:space="0" w:color="auto"/>
            <w:right w:val="none" w:sz="0" w:space="0" w:color="auto"/>
          </w:divBdr>
        </w:div>
      </w:divsChild>
    </w:div>
    <w:div w:id="377971798">
      <w:bodyDiv w:val="1"/>
      <w:marLeft w:val="0"/>
      <w:marRight w:val="0"/>
      <w:marTop w:val="0"/>
      <w:marBottom w:val="0"/>
      <w:divBdr>
        <w:top w:val="none" w:sz="0" w:space="0" w:color="auto"/>
        <w:left w:val="none" w:sz="0" w:space="0" w:color="auto"/>
        <w:bottom w:val="none" w:sz="0" w:space="0" w:color="auto"/>
        <w:right w:val="none" w:sz="0" w:space="0" w:color="auto"/>
      </w:divBdr>
      <w:divsChild>
        <w:div w:id="76559548">
          <w:marLeft w:val="0"/>
          <w:marRight w:val="0"/>
          <w:marTop w:val="0"/>
          <w:marBottom w:val="0"/>
          <w:divBdr>
            <w:top w:val="none" w:sz="0" w:space="0" w:color="auto"/>
            <w:left w:val="none" w:sz="0" w:space="0" w:color="auto"/>
            <w:bottom w:val="none" w:sz="0" w:space="0" w:color="auto"/>
            <w:right w:val="none" w:sz="0" w:space="0" w:color="auto"/>
          </w:divBdr>
        </w:div>
      </w:divsChild>
    </w:div>
    <w:div w:id="657346545">
      <w:bodyDiv w:val="1"/>
      <w:marLeft w:val="0"/>
      <w:marRight w:val="0"/>
      <w:marTop w:val="0"/>
      <w:marBottom w:val="0"/>
      <w:divBdr>
        <w:top w:val="none" w:sz="0" w:space="0" w:color="auto"/>
        <w:left w:val="none" w:sz="0" w:space="0" w:color="auto"/>
        <w:bottom w:val="none" w:sz="0" w:space="0" w:color="auto"/>
        <w:right w:val="none" w:sz="0" w:space="0" w:color="auto"/>
      </w:divBdr>
      <w:divsChild>
        <w:div w:id="1505631525">
          <w:marLeft w:val="0"/>
          <w:marRight w:val="0"/>
          <w:marTop w:val="0"/>
          <w:marBottom w:val="0"/>
          <w:divBdr>
            <w:top w:val="none" w:sz="0" w:space="0" w:color="auto"/>
            <w:left w:val="none" w:sz="0" w:space="0" w:color="auto"/>
            <w:bottom w:val="none" w:sz="0" w:space="0" w:color="auto"/>
            <w:right w:val="none" w:sz="0" w:space="0" w:color="auto"/>
          </w:divBdr>
        </w:div>
      </w:divsChild>
    </w:div>
    <w:div w:id="667094847">
      <w:bodyDiv w:val="1"/>
      <w:marLeft w:val="0"/>
      <w:marRight w:val="0"/>
      <w:marTop w:val="0"/>
      <w:marBottom w:val="0"/>
      <w:divBdr>
        <w:top w:val="none" w:sz="0" w:space="0" w:color="auto"/>
        <w:left w:val="none" w:sz="0" w:space="0" w:color="auto"/>
        <w:bottom w:val="none" w:sz="0" w:space="0" w:color="auto"/>
        <w:right w:val="none" w:sz="0" w:space="0" w:color="auto"/>
      </w:divBdr>
    </w:div>
    <w:div w:id="708382167">
      <w:bodyDiv w:val="1"/>
      <w:marLeft w:val="0"/>
      <w:marRight w:val="0"/>
      <w:marTop w:val="0"/>
      <w:marBottom w:val="0"/>
      <w:divBdr>
        <w:top w:val="none" w:sz="0" w:space="0" w:color="auto"/>
        <w:left w:val="none" w:sz="0" w:space="0" w:color="auto"/>
        <w:bottom w:val="none" w:sz="0" w:space="0" w:color="auto"/>
        <w:right w:val="none" w:sz="0" w:space="0" w:color="auto"/>
      </w:divBdr>
      <w:divsChild>
        <w:div w:id="1746340746">
          <w:marLeft w:val="0"/>
          <w:marRight w:val="0"/>
          <w:marTop w:val="0"/>
          <w:marBottom w:val="0"/>
          <w:divBdr>
            <w:top w:val="none" w:sz="0" w:space="0" w:color="auto"/>
            <w:left w:val="none" w:sz="0" w:space="0" w:color="auto"/>
            <w:bottom w:val="none" w:sz="0" w:space="0" w:color="auto"/>
            <w:right w:val="none" w:sz="0" w:space="0" w:color="auto"/>
          </w:divBdr>
          <w:divsChild>
            <w:div w:id="1993288640">
              <w:marLeft w:val="0"/>
              <w:marRight w:val="0"/>
              <w:marTop w:val="0"/>
              <w:marBottom w:val="0"/>
              <w:divBdr>
                <w:top w:val="none" w:sz="0" w:space="0" w:color="auto"/>
                <w:left w:val="none" w:sz="0" w:space="0" w:color="auto"/>
                <w:bottom w:val="none" w:sz="0" w:space="0" w:color="auto"/>
                <w:right w:val="none" w:sz="0" w:space="0" w:color="auto"/>
              </w:divBdr>
              <w:divsChild>
                <w:div w:id="1370842722">
                  <w:marLeft w:val="0"/>
                  <w:marRight w:val="0"/>
                  <w:marTop w:val="0"/>
                  <w:marBottom w:val="0"/>
                  <w:divBdr>
                    <w:top w:val="none" w:sz="0" w:space="0" w:color="auto"/>
                    <w:left w:val="none" w:sz="0" w:space="0" w:color="auto"/>
                    <w:bottom w:val="none" w:sz="0" w:space="0" w:color="auto"/>
                    <w:right w:val="none" w:sz="0" w:space="0" w:color="auto"/>
                  </w:divBdr>
                  <w:divsChild>
                    <w:div w:id="2769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954785">
      <w:bodyDiv w:val="1"/>
      <w:marLeft w:val="0"/>
      <w:marRight w:val="0"/>
      <w:marTop w:val="0"/>
      <w:marBottom w:val="0"/>
      <w:divBdr>
        <w:top w:val="none" w:sz="0" w:space="0" w:color="auto"/>
        <w:left w:val="none" w:sz="0" w:space="0" w:color="auto"/>
        <w:bottom w:val="none" w:sz="0" w:space="0" w:color="auto"/>
        <w:right w:val="none" w:sz="0" w:space="0" w:color="auto"/>
      </w:divBdr>
      <w:divsChild>
        <w:div w:id="1227304807">
          <w:marLeft w:val="0"/>
          <w:marRight w:val="0"/>
          <w:marTop w:val="0"/>
          <w:marBottom w:val="0"/>
          <w:divBdr>
            <w:top w:val="none" w:sz="0" w:space="0" w:color="auto"/>
            <w:left w:val="none" w:sz="0" w:space="0" w:color="auto"/>
            <w:bottom w:val="none" w:sz="0" w:space="0" w:color="auto"/>
            <w:right w:val="none" w:sz="0" w:space="0" w:color="auto"/>
          </w:divBdr>
          <w:divsChild>
            <w:div w:id="1201432418">
              <w:marLeft w:val="0"/>
              <w:marRight w:val="0"/>
              <w:marTop w:val="0"/>
              <w:marBottom w:val="0"/>
              <w:divBdr>
                <w:top w:val="none" w:sz="0" w:space="0" w:color="auto"/>
                <w:left w:val="none" w:sz="0" w:space="0" w:color="auto"/>
                <w:bottom w:val="none" w:sz="0" w:space="0" w:color="auto"/>
                <w:right w:val="none" w:sz="0" w:space="0" w:color="auto"/>
              </w:divBdr>
              <w:divsChild>
                <w:div w:id="1562521361">
                  <w:marLeft w:val="0"/>
                  <w:marRight w:val="0"/>
                  <w:marTop w:val="0"/>
                  <w:marBottom w:val="0"/>
                  <w:divBdr>
                    <w:top w:val="none" w:sz="0" w:space="0" w:color="auto"/>
                    <w:left w:val="none" w:sz="0" w:space="0" w:color="auto"/>
                    <w:bottom w:val="none" w:sz="0" w:space="0" w:color="auto"/>
                    <w:right w:val="none" w:sz="0" w:space="0" w:color="auto"/>
                  </w:divBdr>
                  <w:divsChild>
                    <w:div w:id="16599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228584">
      <w:bodyDiv w:val="1"/>
      <w:marLeft w:val="0"/>
      <w:marRight w:val="0"/>
      <w:marTop w:val="0"/>
      <w:marBottom w:val="0"/>
      <w:divBdr>
        <w:top w:val="none" w:sz="0" w:space="0" w:color="auto"/>
        <w:left w:val="none" w:sz="0" w:space="0" w:color="auto"/>
        <w:bottom w:val="none" w:sz="0" w:space="0" w:color="auto"/>
        <w:right w:val="none" w:sz="0" w:space="0" w:color="auto"/>
      </w:divBdr>
      <w:divsChild>
        <w:div w:id="56319838">
          <w:marLeft w:val="0"/>
          <w:marRight w:val="0"/>
          <w:marTop w:val="0"/>
          <w:marBottom w:val="0"/>
          <w:divBdr>
            <w:top w:val="none" w:sz="0" w:space="0" w:color="auto"/>
            <w:left w:val="none" w:sz="0" w:space="0" w:color="auto"/>
            <w:bottom w:val="none" w:sz="0" w:space="0" w:color="auto"/>
            <w:right w:val="none" w:sz="0" w:space="0" w:color="auto"/>
          </w:divBdr>
          <w:divsChild>
            <w:div w:id="1989900920">
              <w:marLeft w:val="0"/>
              <w:marRight w:val="0"/>
              <w:marTop w:val="0"/>
              <w:marBottom w:val="0"/>
              <w:divBdr>
                <w:top w:val="none" w:sz="0" w:space="0" w:color="auto"/>
                <w:left w:val="none" w:sz="0" w:space="0" w:color="auto"/>
                <w:bottom w:val="none" w:sz="0" w:space="0" w:color="auto"/>
                <w:right w:val="none" w:sz="0" w:space="0" w:color="auto"/>
              </w:divBdr>
              <w:divsChild>
                <w:div w:id="599878330">
                  <w:marLeft w:val="0"/>
                  <w:marRight w:val="0"/>
                  <w:marTop w:val="0"/>
                  <w:marBottom w:val="0"/>
                  <w:divBdr>
                    <w:top w:val="none" w:sz="0" w:space="0" w:color="auto"/>
                    <w:left w:val="none" w:sz="0" w:space="0" w:color="auto"/>
                    <w:bottom w:val="none" w:sz="0" w:space="0" w:color="auto"/>
                    <w:right w:val="none" w:sz="0" w:space="0" w:color="auto"/>
                  </w:divBdr>
                  <w:divsChild>
                    <w:div w:id="86922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969049">
      <w:bodyDiv w:val="1"/>
      <w:marLeft w:val="0"/>
      <w:marRight w:val="0"/>
      <w:marTop w:val="0"/>
      <w:marBottom w:val="0"/>
      <w:divBdr>
        <w:top w:val="none" w:sz="0" w:space="0" w:color="auto"/>
        <w:left w:val="none" w:sz="0" w:space="0" w:color="auto"/>
        <w:bottom w:val="none" w:sz="0" w:space="0" w:color="auto"/>
        <w:right w:val="none" w:sz="0" w:space="0" w:color="auto"/>
      </w:divBdr>
    </w:div>
    <w:div w:id="775095858">
      <w:bodyDiv w:val="1"/>
      <w:marLeft w:val="0"/>
      <w:marRight w:val="0"/>
      <w:marTop w:val="0"/>
      <w:marBottom w:val="0"/>
      <w:divBdr>
        <w:top w:val="none" w:sz="0" w:space="0" w:color="auto"/>
        <w:left w:val="none" w:sz="0" w:space="0" w:color="auto"/>
        <w:bottom w:val="none" w:sz="0" w:space="0" w:color="auto"/>
        <w:right w:val="none" w:sz="0" w:space="0" w:color="auto"/>
      </w:divBdr>
    </w:div>
    <w:div w:id="781388979">
      <w:bodyDiv w:val="1"/>
      <w:marLeft w:val="0"/>
      <w:marRight w:val="0"/>
      <w:marTop w:val="0"/>
      <w:marBottom w:val="0"/>
      <w:divBdr>
        <w:top w:val="none" w:sz="0" w:space="0" w:color="auto"/>
        <w:left w:val="none" w:sz="0" w:space="0" w:color="auto"/>
        <w:bottom w:val="none" w:sz="0" w:space="0" w:color="auto"/>
        <w:right w:val="none" w:sz="0" w:space="0" w:color="auto"/>
      </w:divBdr>
      <w:divsChild>
        <w:div w:id="655768516">
          <w:blockQuote w:val="1"/>
          <w:marLeft w:val="720"/>
          <w:marRight w:val="720"/>
          <w:marTop w:val="100"/>
          <w:marBottom w:val="100"/>
          <w:divBdr>
            <w:top w:val="none" w:sz="0" w:space="0" w:color="auto"/>
            <w:left w:val="none" w:sz="0" w:space="0" w:color="auto"/>
            <w:bottom w:val="none" w:sz="0" w:space="0" w:color="auto"/>
            <w:right w:val="none" w:sz="0" w:space="0" w:color="auto"/>
          </w:divBdr>
        </w:div>
        <w:div w:id="927232802">
          <w:blockQuote w:val="1"/>
          <w:marLeft w:val="720"/>
          <w:marRight w:val="720"/>
          <w:marTop w:val="100"/>
          <w:marBottom w:val="100"/>
          <w:divBdr>
            <w:top w:val="none" w:sz="0" w:space="0" w:color="auto"/>
            <w:left w:val="none" w:sz="0" w:space="0" w:color="auto"/>
            <w:bottom w:val="none" w:sz="0" w:space="0" w:color="auto"/>
            <w:right w:val="none" w:sz="0" w:space="0" w:color="auto"/>
          </w:divBdr>
        </w:div>
        <w:div w:id="1723945129">
          <w:blockQuote w:val="1"/>
          <w:marLeft w:val="720"/>
          <w:marRight w:val="720"/>
          <w:marTop w:val="100"/>
          <w:marBottom w:val="100"/>
          <w:divBdr>
            <w:top w:val="none" w:sz="0" w:space="0" w:color="auto"/>
            <w:left w:val="none" w:sz="0" w:space="0" w:color="auto"/>
            <w:bottom w:val="none" w:sz="0" w:space="0" w:color="auto"/>
            <w:right w:val="none" w:sz="0" w:space="0" w:color="auto"/>
          </w:divBdr>
        </w:div>
        <w:div w:id="563651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68287580">
          <w:blockQuote w:val="1"/>
          <w:marLeft w:val="720"/>
          <w:marRight w:val="720"/>
          <w:marTop w:val="100"/>
          <w:marBottom w:val="100"/>
          <w:divBdr>
            <w:top w:val="none" w:sz="0" w:space="0" w:color="auto"/>
            <w:left w:val="none" w:sz="0" w:space="0" w:color="auto"/>
            <w:bottom w:val="none" w:sz="0" w:space="0" w:color="auto"/>
            <w:right w:val="none" w:sz="0" w:space="0" w:color="auto"/>
          </w:divBdr>
        </w:div>
        <w:div w:id="529225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9588674">
      <w:bodyDiv w:val="1"/>
      <w:marLeft w:val="0"/>
      <w:marRight w:val="0"/>
      <w:marTop w:val="0"/>
      <w:marBottom w:val="0"/>
      <w:divBdr>
        <w:top w:val="none" w:sz="0" w:space="0" w:color="auto"/>
        <w:left w:val="none" w:sz="0" w:space="0" w:color="auto"/>
        <w:bottom w:val="none" w:sz="0" w:space="0" w:color="auto"/>
        <w:right w:val="none" w:sz="0" w:space="0" w:color="auto"/>
      </w:divBdr>
    </w:div>
    <w:div w:id="844980757">
      <w:bodyDiv w:val="1"/>
      <w:marLeft w:val="0"/>
      <w:marRight w:val="0"/>
      <w:marTop w:val="0"/>
      <w:marBottom w:val="0"/>
      <w:divBdr>
        <w:top w:val="none" w:sz="0" w:space="0" w:color="auto"/>
        <w:left w:val="none" w:sz="0" w:space="0" w:color="auto"/>
        <w:bottom w:val="none" w:sz="0" w:space="0" w:color="auto"/>
        <w:right w:val="none" w:sz="0" w:space="0" w:color="auto"/>
      </w:divBdr>
    </w:div>
    <w:div w:id="871846575">
      <w:bodyDiv w:val="1"/>
      <w:marLeft w:val="0"/>
      <w:marRight w:val="0"/>
      <w:marTop w:val="0"/>
      <w:marBottom w:val="0"/>
      <w:divBdr>
        <w:top w:val="none" w:sz="0" w:space="0" w:color="auto"/>
        <w:left w:val="none" w:sz="0" w:space="0" w:color="auto"/>
        <w:bottom w:val="none" w:sz="0" w:space="0" w:color="auto"/>
        <w:right w:val="none" w:sz="0" w:space="0" w:color="auto"/>
      </w:divBdr>
    </w:div>
    <w:div w:id="998001551">
      <w:bodyDiv w:val="1"/>
      <w:marLeft w:val="0"/>
      <w:marRight w:val="0"/>
      <w:marTop w:val="0"/>
      <w:marBottom w:val="0"/>
      <w:divBdr>
        <w:top w:val="none" w:sz="0" w:space="0" w:color="auto"/>
        <w:left w:val="none" w:sz="0" w:space="0" w:color="auto"/>
        <w:bottom w:val="none" w:sz="0" w:space="0" w:color="auto"/>
        <w:right w:val="none" w:sz="0" w:space="0" w:color="auto"/>
      </w:divBdr>
      <w:divsChild>
        <w:div w:id="1944875081">
          <w:marLeft w:val="0"/>
          <w:marRight w:val="0"/>
          <w:marTop w:val="0"/>
          <w:marBottom w:val="0"/>
          <w:divBdr>
            <w:top w:val="none" w:sz="0" w:space="0" w:color="auto"/>
            <w:left w:val="none" w:sz="0" w:space="0" w:color="auto"/>
            <w:bottom w:val="none" w:sz="0" w:space="0" w:color="auto"/>
            <w:right w:val="none" w:sz="0" w:space="0" w:color="auto"/>
          </w:divBdr>
        </w:div>
      </w:divsChild>
    </w:div>
    <w:div w:id="1022248380">
      <w:bodyDiv w:val="1"/>
      <w:marLeft w:val="0"/>
      <w:marRight w:val="0"/>
      <w:marTop w:val="0"/>
      <w:marBottom w:val="0"/>
      <w:divBdr>
        <w:top w:val="none" w:sz="0" w:space="0" w:color="auto"/>
        <w:left w:val="none" w:sz="0" w:space="0" w:color="auto"/>
        <w:bottom w:val="none" w:sz="0" w:space="0" w:color="auto"/>
        <w:right w:val="none" w:sz="0" w:space="0" w:color="auto"/>
      </w:divBdr>
      <w:divsChild>
        <w:div w:id="442726988">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970939">
          <w:blockQuote w:val="1"/>
          <w:marLeft w:val="720"/>
          <w:marRight w:val="720"/>
          <w:marTop w:val="100"/>
          <w:marBottom w:val="100"/>
          <w:divBdr>
            <w:top w:val="none" w:sz="0" w:space="0" w:color="auto"/>
            <w:left w:val="none" w:sz="0" w:space="0" w:color="auto"/>
            <w:bottom w:val="none" w:sz="0" w:space="0" w:color="auto"/>
            <w:right w:val="none" w:sz="0" w:space="0" w:color="auto"/>
          </w:divBdr>
        </w:div>
        <w:div w:id="20231636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933810">
          <w:blockQuote w:val="1"/>
          <w:marLeft w:val="720"/>
          <w:marRight w:val="720"/>
          <w:marTop w:val="100"/>
          <w:marBottom w:val="100"/>
          <w:divBdr>
            <w:top w:val="none" w:sz="0" w:space="0" w:color="auto"/>
            <w:left w:val="none" w:sz="0" w:space="0" w:color="auto"/>
            <w:bottom w:val="none" w:sz="0" w:space="0" w:color="auto"/>
            <w:right w:val="none" w:sz="0" w:space="0" w:color="auto"/>
          </w:divBdr>
        </w:div>
        <w:div w:id="323898530">
          <w:blockQuote w:val="1"/>
          <w:marLeft w:val="720"/>
          <w:marRight w:val="720"/>
          <w:marTop w:val="100"/>
          <w:marBottom w:val="100"/>
          <w:divBdr>
            <w:top w:val="none" w:sz="0" w:space="0" w:color="auto"/>
            <w:left w:val="none" w:sz="0" w:space="0" w:color="auto"/>
            <w:bottom w:val="none" w:sz="0" w:space="0" w:color="auto"/>
            <w:right w:val="none" w:sz="0" w:space="0" w:color="auto"/>
          </w:divBdr>
        </w:div>
        <w:div w:id="871307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4039953">
      <w:bodyDiv w:val="1"/>
      <w:marLeft w:val="0"/>
      <w:marRight w:val="0"/>
      <w:marTop w:val="0"/>
      <w:marBottom w:val="0"/>
      <w:divBdr>
        <w:top w:val="none" w:sz="0" w:space="0" w:color="auto"/>
        <w:left w:val="none" w:sz="0" w:space="0" w:color="auto"/>
        <w:bottom w:val="none" w:sz="0" w:space="0" w:color="auto"/>
        <w:right w:val="none" w:sz="0" w:space="0" w:color="auto"/>
      </w:divBdr>
      <w:divsChild>
        <w:div w:id="93676129">
          <w:marLeft w:val="0"/>
          <w:marRight w:val="0"/>
          <w:marTop w:val="0"/>
          <w:marBottom w:val="0"/>
          <w:divBdr>
            <w:top w:val="none" w:sz="0" w:space="0" w:color="auto"/>
            <w:left w:val="none" w:sz="0" w:space="0" w:color="auto"/>
            <w:bottom w:val="none" w:sz="0" w:space="0" w:color="auto"/>
            <w:right w:val="none" w:sz="0" w:space="0" w:color="auto"/>
          </w:divBdr>
          <w:divsChild>
            <w:div w:id="2056195803">
              <w:marLeft w:val="0"/>
              <w:marRight w:val="0"/>
              <w:marTop w:val="0"/>
              <w:marBottom w:val="0"/>
              <w:divBdr>
                <w:top w:val="none" w:sz="0" w:space="0" w:color="auto"/>
                <w:left w:val="none" w:sz="0" w:space="0" w:color="auto"/>
                <w:bottom w:val="none" w:sz="0" w:space="0" w:color="auto"/>
                <w:right w:val="none" w:sz="0" w:space="0" w:color="auto"/>
              </w:divBdr>
              <w:divsChild>
                <w:div w:id="177828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238786">
      <w:bodyDiv w:val="1"/>
      <w:marLeft w:val="0"/>
      <w:marRight w:val="0"/>
      <w:marTop w:val="0"/>
      <w:marBottom w:val="0"/>
      <w:divBdr>
        <w:top w:val="none" w:sz="0" w:space="0" w:color="auto"/>
        <w:left w:val="none" w:sz="0" w:space="0" w:color="auto"/>
        <w:bottom w:val="none" w:sz="0" w:space="0" w:color="auto"/>
        <w:right w:val="none" w:sz="0" w:space="0" w:color="auto"/>
      </w:divBdr>
      <w:divsChild>
        <w:div w:id="698236531">
          <w:marLeft w:val="0"/>
          <w:marRight w:val="0"/>
          <w:marTop w:val="0"/>
          <w:marBottom w:val="0"/>
          <w:divBdr>
            <w:top w:val="none" w:sz="0" w:space="0" w:color="auto"/>
            <w:left w:val="none" w:sz="0" w:space="0" w:color="auto"/>
            <w:bottom w:val="none" w:sz="0" w:space="0" w:color="auto"/>
            <w:right w:val="none" w:sz="0" w:space="0" w:color="auto"/>
          </w:divBdr>
          <w:divsChild>
            <w:div w:id="735056755">
              <w:marLeft w:val="0"/>
              <w:marRight w:val="0"/>
              <w:marTop w:val="0"/>
              <w:marBottom w:val="0"/>
              <w:divBdr>
                <w:top w:val="none" w:sz="0" w:space="0" w:color="auto"/>
                <w:left w:val="none" w:sz="0" w:space="0" w:color="auto"/>
                <w:bottom w:val="none" w:sz="0" w:space="0" w:color="auto"/>
                <w:right w:val="none" w:sz="0" w:space="0" w:color="auto"/>
              </w:divBdr>
              <w:divsChild>
                <w:div w:id="589892583">
                  <w:marLeft w:val="0"/>
                  <w:marRight w:val="0"/>
                  <w:marTop w:val="0"/>
                  <w:marBottom w:val="0"/>
                  <w:divBdr>
                    <w:top w:val="none" w:sz="0" w:space="0" w:color="auto"/>
                    <w:left w:val="none" w:sz="0" w:space="0" w:color="auto"/>
                    <w:bottom w:val="none" w:sz="0" w:space="0" w:color="auto"/>
                    <w:right w:val="none" w:sz="0" w:space="0" w:color="auto"/>
                  </w:divBdr>
                  <w:divsChild>
                    <w:div w:id="7739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835554">
      <w:bodyDiv w:val="1"/>
      <w:marLeft w:val="0"/>
      <w:marRight w:val="0"/>
      <w:marTop w:val="0"/>
      <w:marBottom w:val="0"/>
      <w:divBdr>
        <w:top w:val="none" w:sz="0" w:space="0" w:color="auto"/>
        <w:left w:val="none" w:sz="0" w:space="0" w:color="auto"/>
        <w:bottom w:val="none" w:sz="0" w:space="0" w:color="auto"/>
        <w:right w:val="none" w:sz="0" w:space="0" w:color="auto"/>
      </w:divBdr>
    </w:div>
    <w:div w:id="1371149040">
      <w:bodyDiv w:val="1"/>
      <w:marLeft w:val="0"/>
      <w:marRight w:val="0"/>
      <w:marTop w:val="0"/>
      <w:marBottom w:val="0"/>
      <w:divBdr>
        <w:top w:val="none" w:sz="0" w:space="0" w:color="auto"/>
        <w:left w:val="none" w:sz="0" w:space="0" w:color="auto"/>
        <w:bottom w:val="none" w:sz="0" w:space="0" w:color="auto"/>
        <w:right w:val="none" w:sz="0" w:space="0" w:color="auto"/>
      </w:divBdr>
      <w:divsChild>
        <w:div w:id="1468549547">
          <w:marLeft w:val="0"/>
          <w:marRight w:val="0"/>
          <w:marTop w:val="0"/>
          <w:marBottom w:val="0"/>
          <w:divBdr>
            <w:top w:val="none" w:sz="0" w:space="0" w:color="auto"/>
            <w:left w:val="none" w:sz="0" w:space="0" w:color="auto"/>
            <w:bottom w:val="none" w:sz="0" w:space="0" w:color="auto"/>
            <w:right w:val="none" w:sz="0" w:space="0" w:color="auto"/>
          </w:divBdr>
          <w:divsChild>
            <w:div w:id="2021159806">
              <w:marLeft w:val="0"/>
              <w:marRight w:val="0"/>
              <w:marTop w:val="0"/>
              <w:marBottom w:val="0"/>
              <w:divBdr>
                <w:top w:val="none" w:sz="0" w:space="0" w:color="auto"/>
                <w:left w:val="none" w:sz="0" w:space="0" w:color="auto"/>
                <w:bottom w:val="none" w:sz="0" w:space="0" w:color="auto"/>
                <w:right w:val="none" w:sz="0" w:space="0" w:color="auto"/>
              </w:divBdr>
              <w:divsChild>
                <w:div w:id="87702922">
                  <w:marLeft w:val="0"/>
                  <w:marRight w:val="0"/>
                  <w:marTop w:val="0"/>
                  <w:marBottom w:val="0"/>
                  <w:divBdr>
                    <w:top w:val="none" w:sz="0" w:space="0" w:color="auto"/>
                    <w:left w:val="none" w:sz="0" w:space="0" w:color="auto"/>
                    <w:bottom w:val="none" w:sz="0" w:space="0" w:color="auto"/>
                    <w:right w:val="none" w:sz="0" w:space="0" w:color="auto"/>
                  </w:divBdr>
                  <w:divsChild>
                    <w:div w:id="11344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052263">
      <w:bodyDiv w:val="1"/>
      <w:marLeft w:val="0"/>
      <w:marRight w:val="0"/>
      <w:marTop w:val="0"/>
      <w:marBottom w:val="0"/>
      <w:divBdr>
        <w:top w:val="none" w:sz="0" w:space="0" w:color="auto"/>
        <w:left w:val="none" w:sz="0" w:space="0" w:color="auto"/>
        <w:bottom w:val="none" w:sz="0" w:space="0" w:color="auto"/>
        <w:right w:val="none" w:sz="0" w:space="0" w:color="auto"/>
      </w:divBdr>
      <w:divsChild>
        <w:div w:id="18892577">
          <w:marLeft w:val="0"/>
          <w:marRight w:val="0"/>
          <w:marTop w:val="0"/>
          <w:marBottom w:val="0"/>
          <w:divBdr>
            <w:top w:val="none" w:sz="0" w:space="0" w:color="auto"/>
            <w:left w:val="none" w:sz="0" w:space="0" w:color="auto"/>
            <w:bottom w:val="none" w:sz="0" w:space="0" w:color="auto"/>
            <w:right w:val="none" w:sz="0" w:space="0" w:color="auto"/>
          </w:divBdr>
        </w:div>
      </w:divsChild>
    </w:div>
    <w:div w:id="1405836938">
      <w:bodyDiv w:val="1"/>
      <w:marLeft w:val="0"/>
      <w:marRight w:val="0"/>
      <w:marTop w:val="0"/>
      <w:marBottom w:val="0"/>
      <w:divBdr>
        <w:top w:val="none" w:sz="0" w:space="0" w:color="auto"/>
        <w:left w:val="none" w:sz="0" w:space="0" w:color="auto"/>
        <w:bottom w:val="none" w:sz="0" w:space="0" w:color="auto"/>
        <w:right w:val="none" w:sz="0" w:space="0" w:color="auto"/>
      </w:divBdr>
    </w:div>
    <w:div w:id="1438059656">
      <w:bodyDiv w:val="1"/>
      <w:marLeft w:val="0"/>
      <w:marRight w:val="0"/>
      <w:marTop w:val="0"/>
      <w:marBottom w:val="0"/>
      <w:divBdr>
        <w:top w:val="none" w:sz="0" w:space="0" w:color="auto"/>
        <w:left w:val="none" w:sz="0" w:space="0" w:color="auto"/>
        <w:bottom w:val="none" w:sz="0" w:space="0" w:color="auto"/>
        <w:right w:val="none" w:sz="0" w:space="0" w:color="auto"/>
      </w:divBdr>
      <w:divsChild>
        <w:div w:id="1006397306">
          <w:marLeft w:val="0"/>
          <w:marRight w:val="0"/>
          <w:marTop w:val="0"/>
          <w:marBottom w:val="0"/>
          <w:divBdr>
            <w:top w:val="none" w:sz="0" w:space="0" w:color="auto"/>
            <w:left w:val="none" w:sz="0" w:space="0" w:color="auto"/>
            <w:bottom w:val="none" w:sz="0" w:space="0" w:color="auto"/>
            <w:right w:val="none" w:sz="0" w:space="0" w:color="auto"/>
          </w:divBdr>
          <w:divsChild>
            <w:div w:id="761604000">
              <w:marLeft w:val="0"/>
              <w:marRight w:val="0"/>
              <w:marTop w:val="0"/>
              <w:marBottom w:val="0"/>
              <w:divBdr>
                <w:top w:val="none" w:sz="0" w:space="0" w:color="auto"/>
                <w:left w:val="none" w:sz="0" w:space="0" w:color="auto"/>
                <w:bottom w:val="none" w:sz="0" w:space="0" w:color="auto"/>
                <w:right w:val="none" w:sz="0" w:space="0" w:color="auto"/>
              </w:divBdr>
              <w:divsChild>
                <w:div w:id="1183589970">
                  <w:marLeft w:val="0"/>
                  <w:marRight w:val="0"/>
                  <w:marTop w:val="0"/>
                  <w:marBottom w:val="0"/>
                  <w:divBdr>
                    <w:top w:val="none" w:sz="0" w:space="0" w:color="auto"/>
                    <w:left w:val="none" w:sz="0" w:space="0" w:color="auto"/>
                    <w:bottom w:val="none" w:sz="0" w:space="0" w:color="auto"/>
                    <w:right w:val="none" w:sz="0" w:space="0" w:color="auto"/>
                  </w:divBdr>
                  <w:divsChild>
                    <w:div w:id="514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275411">
      <w:bodyDiv w:val="1"/>
      <w:marLeft w:val="0"/>
      <w:marRight w:val="0"/>
      <w:marTop w:val="0"/>
      <w:marBottom w:val="0"/>
      <w:divBdr>
        <w:top w:val="none" w:sz="0" w:space="0" w:color="auto"/>
        <w:left w:val="none" w:sz="0" w:space="0" w:color="auto"/>
        <w:bottom w:val="none" w:sz="0" w:space="0" w:color="auto"/>
        <w:right w:val="none" w:sz="0" w:space="0" w:color="auto"/>
      </w:divBdr>
    </w:div>
    <w:div w:id="1721590395">
      <w:bodyDiv w:val="1"/>
      <w:marLeft w:val="0"/>
      <w:marRight w:val="0"/>
      <w:marTop w:val="0"/>
      <w:marBottom w:val="0"/>
      <w:divBdr>
        <w:top w:val="none" w:sz="0" w:space="0" w:color="auto"/>
        <w:left w:val="none" w:sz="0" w:space="0" w:color="auto"/>
        <w:bottom w:val="none" w:sz="0" w:space="0" w:color="auto"/>
        <w:right w:val="none" w:sz="0" w:space="0" w:color="auto"/>
      </w:divBdr>
      <w:divsChild>
        <w:div w:id="1586304771">
          <w:marLeft w:val="0"/>
          <w:marRight w:val="0"/>
          <w:marTop w:val="0"/>
          <w:marBottom w:val="0"/>
          <w:divBdr>
            <w:top w:val="none" w:sz="0" w:space="0" w:color="auto"/>
            <w:left w:val="none" w:sz="0" w:space="0" w:color="auto"/>
            <w:bottom w:val="none" w:sz="0" w:space="0" w:color="auto"/>
            <w:right w:val="none" w:sz="0" w:space="0" w:color="auto"/>
          </w:divBdr>
        </w:div>
      </w:divsChild>
    </w:div>
    <w:div w:id="1788231088">
      <w:bodyDiv w:val="1"/>
      <w:marLeft w:val="0"/>
      <w:marRight w:val="0"/>
      <w:marTop w:val="0"/>
      <w:marBottom w:val="0"/>
      <w:divBdr>
        <w:top w:val="none" w:sz="0" w:space="0" w:color="auto"/>
        <w:left w:val="none" w:sz="0" w:space="0" w:color="auto"/>
        <w:bottom w:val="none" w:sz="0" w:space="0" w:color="auto"/>
        <w:right w:val="none" w:sz="0" w:space="0" w:color="auto"/>
      </w:divBdr>
    </w:div>
    <w:div w:id="1917469896">
      <w:bodyDiv w:val="1"/>
      <w:marLeft w:val="0"/>
      <w:marRight w:val="0"/>
      <w:marTop w:val="0"/>
      <w:marBottom w:val="0"/>
      <w:divBdr>
        <w:top w:val="none" w:sz="0" w:space="0" w:color="auto"/>
        <w:left w:val="none" w:sz="0" w:space="0" w:color="auto"/>
        <w:bottom w:val="none" w:sz="0" w:space="0" w:color="auto"/>
        <w:right w:val="none" w:sz="0" w:space="0" w:color="auto"/>
      </w:divBdr>
      <w:divsChild>
        <w:div w:id="436174443">
          <w:marLeft w:val="0"/>
          <w:marRight w:val="0"/>
          <w:marTop w:val="0"/>
          <w:marBottom w:val="0"/>
          <w:divBdr>
            <w:top w:val="none" w:sz="0" w:space="0" w:color="auto"/>
            <w:left w:val="none" w:sz="0" w:space="0" w:color="auto"/>
            <w:bottom w:val="none" w:sz="0" w:space="0" w:color="auto"/>
            <w:right w:val="none" w:sz="0" w:space="0" w:color="auto"/>
          </w:divBdr>
          <w:divsChild>
            <w:div w:id="490295973">
              <w:marLeft w:val="0"/>
              <w:marRight w:val="0"/>
              <w:marTop w:val="0"/>
              <w:marBottom w:val="0"/>
              <w:divBdr>
                <w:top w:val="none" w:sz="0" w:space="0" w:color="auto"/>
                <w:left w:val="none" w:sz="0" w:space="0" w:color="auto"/>
                <w:bottom w:val="none" w:sz="0" w:space="0" w:color="auto"/>
                <w:right w:val="none" w:sz="0" w:space="0" w:color="auto"/>
              </w:divBdr>
              <w:divsChild>
                <w:div w:id="112098977">
                  <w:marLeft w:val="0"/>
                  <w:marRight w:val="0"/>
                  <w:marTop w:val="0"/>
                  <w:marBottom w:val="0"/>
                  <w:divBdr>
                    <w:top w:val="none" w:sz="0" w:space="0" w:color="auto"/>
                    <w:left w:val="none" w:sz="0" w:space="0" w:color="auto"/>
                    <w:bottom w:val="none" w:sz="0" w:space="0" w:color="auto"/>
                    <w:right w:val="none" w:sz="0" w:space="0" w:color="auto"/>
                  </w:divBdr>
                  <w:divsChild>
                    <w:div w:id="18078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299684">
      <w:bodyDiv w:val="1"/>
      <w:marLeft w:val="0"/>
      <w:marRight w:val="0"/>
      <w:marTop w:val="0"/>
      <w:marBottom w:val="0"/>
      <w:divBdr>
        <w:top w:val="none" w:sz="0" w:space="0" w:color="auto"/>
        <w:left w:val="none" w:sz="0" w:space="0" w:color="auto"/>
        <w:bottom w:val="none" w:sz="0" w:space="0" w:color="auto"/>
        <w:right w:val="none" w:sz="0" w:space="0" w:color="auto"/>
      </w:divBdr>
      <w:divsChild>
        <w:div w:id="1875343595">
          <w:marLeft w:val="0"/>
          <w:marRight w:val="0"/>
          <w:marTop w:val="0"/>
          <w:marBottom w:val="0"/>
          <w:divBdr>
            <w:top w:val="none" w:sz="0" w:space="0" w:color="auto"/>
            <w:left w:val="none" w:sz="0" w:space="0" w:color="auto"/>
            <w:bottom w:val="none" w:sz="0" w:space="0" w:color="auto"/>
            <w:right w:val="none" w:sz="0" w:space="0" w:color="auto"/>
          </w:divBdr>
          <w:divsChild>
            <w:div w:id="1829009713">
              <w:marLeft w:val="0"/>
              <w:marRight w:val="0"/>
              <w:marTop w:val="0"/>
              <w:marBottom w:val="0"/>
              <w:divBdr>
                <w:top w:val="none" w:sz="0" w:space="0" w:color="auto"/>
                <w:left w:val="none" w:sz="0" w:space="0" w:color="auto"/>
                <w:bottom w:val="none" w:sz="0" w:space="0" w:color="auto"/>
                <w:right w:val="none" w:sz="0" w:space="0" w:color="auto"/>
              </w:divBdr>
              <w:divsChild>
                <w:div w:id="877275769">
                  <w:marLeft w:val="0"/>
                  <w:marRight w:val="0"/>
                  <w:marTop w:val="0"/>
                  <w:marBottom w:val="0"/>
                  <w:divBdr>
                    <w:top w:val="none" w:sz="0" w:space="0" w:color="auto"/>
                    <w:left w:val="none" w:sz="0" w:space="0" w:color="auto"/>
                    <w:bottom w:val="none" w:sz="0" w:space="0" w:color="auto"/>
                    <w:right w:val="none" w:sz="0" w:space="0" w:color="auto"/>
                  </w:divBdr>
                  <w:divsChild>
                    <w:div w:id="1365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oecd-ilibrary.org/sites/eco_surveys-isr-2018-3-en/index.html?itemId=/content/component/eco_surveys-isr-2018-3-en"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calcalist.co.il/local_news/article/rjv0rmscu" TargetMode="Externa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hyperlink" Target="mailto:shay.tsaban@gmail.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77368-F023-0541-8ACF-2032C0C53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4250</TotalTime>
  <Pages>104</Pages>
  <Words>16475</Words>
  <Characters>93914</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110169</CharactersWithSpaces>
  <SharedDoc>false</SharedDoc>
  <HLinks>
    <vt:vector size="150" baseType="variant">
      <vt:variant>
        <vt:i4>2293865</vt:i4>
      </vt:variant>
      <vt:variant>
        <vt:i4>111</vt:i4>
      </vt:variant>
      <vt:variant>
        <vt:i4>0</vt:i4>
      </vt:variant>
      <vt:variant>
        <vt:i4>5</vt:i4>
      </vt:variant>
      <vt:variant>
        <vt:lpwstr>http://www.oecdbetterlifeindex.org/</vt:lpwstr>
      </vt:variant>
      <vt:variant>
        <vt:lpwstr/>
      </vt:variant>
      <vt:variant>
        <vt:i4>3211323</vt:i4>
      </vt:variant>
      <vt:variant>
        <vt:i4>108</vt:i4>
      </vt:variant>
      <vt:variant>
        <vt:i4>0</vt:i4>
      </vt:variant>
      <vt:variant>
        <vt:i4>5</vt:i4>
      </vt:variant>
      <vt:variant>
        <vt:lpwstr>http://statisticstimes.com/economy/projected-world-gdp-ranking.php</vt:lpwstr>
      </vt:variant>
      <vt:variant>
        <vt:lpwstr/>
      </vt:variant>
      <vt:variant>
        <vt:i4>4128892</vt:i4>
      </vt:variant>
      <vt:variant>
        <vt:i4>105</vt:i4>
      </vt:variant>
      <vt:variant>
        <vt:i4>0</vt:i4>
      </vt:variant>
      <vt:variant>
        <vt:i4>5</vt:i4>
      </vt:variant>
      <vt:variant>
        <vt:lpwstr>https://www.oecd-ilibrary.org/sites/eco_surveys-isr-2018-3-en/index.html?itemId=/content/component/eco_surveys-isr-2018-3-en</vt:lpwstr>
      </vt:variant>
      <vt:variant>
        <vt:lpwstr/>
      </vt:variant>
      <vt:variant>
        <vt:i4>131151</vt:i4>
      </vt:variant>
      <vt:variant>
        <vt:i4>99</vt:i4>
      </vt:variant>
      <vt:variant>
        <vt:i4>0</vt:i4>
      </vt:variant>
      <vt:variant>
        <vt:i4>5</vt:i4>
      </vt:variant>
      <vt:variant>
        <vt:lpwstr>https://www.ynet.co.il/articles/0,7340,L-5069229,00.html</vt:lpwstr>
      </vt:variant>
      <vt:variant>
        <vt:lpwstr/>
      </vt:variant>
      <vt:variant>
        <vt:i4>3407962</vt:i4>
      </vt:variant>
      <vt:variant>
        <vt:i4>96</vt:i4>
      </vt:variant>
      <vt:variant>
        <vt:i4>0</vt:i4>
      </vt:variant>
      <vt:variant>
        <vt:i4>5</vt:i4>
      </vt:variant>
      <vt:variant>
        <vt:lpwstr>https://www.calcalist.co.il/local_news/article/SkV7HNow00</vt:lpwstr>
      </vt:variant>
      <vt:variant>
        <vt:lpwstr/>
      </vt:variant>
      <vt:variant>
        <vt:i4>95354932</vt:i4>
      </vt:variant>
      <vt:variant>
        <vt:i4>93</vt:i4>
      </vt:variant>
      <vt:variant>
        <vt:i4>0</vt:i4>
      </vt:variant>
      <vt:variant>
        <vt:i4>5</vt:i4>
      </vt:variant>
      <vt:variant>
        <vt:lpwstr>https://forbes.co.il/לראשונה-ישראל-בין-20-הכלכלות-המובילות-ב/</vt:lpwstr>
      </vt:variant>
      <vt:variant>
        <vt:lpwstr/>
      </vt:variant>
      <vt:variant>
        <vt:i4>8061046</vt:i4>
      </vt:variant>
      <vt:variant>
        <vt:i4>90</vt:i4>
      </vt:variant>
      <vt:variant>
        <vt:i4>0</vt:i4>
      </vt:variant>
      <vt:variant>
        <vt:i4>5</vt:i4>
      </vt:variant>
      <vt:variant>
        <vt:lpwstr>https://www.oecd-ilibrary.org/sites/d6a7d907-en/1/3/1/index.html?itemId=/content/publication/d6a7d907-en&amp;_csp_=da64d5c22d31da2590bf0f3aba2f2d6b&amp;itemIGO=oecd&amp;itemContentType=book</vt:lpwstr>
      </vt:variant>
      <vt:variant>
        <vt:lpwstr>section-d1e3873</vt:lpwstr>
      </vt:variant>
      <vt:variant>
        <vt:i4>655463</vt:i4>
      </vt:variant>
      <vt:variant>
        <vt:i4>87</vt:i4>
      </vt:variant>
      <vt:variant>
        <vt:i4>0</vt:i4>
      </vt:variant>
      <vt:variant>
        <vt:i4>5</vt:i4>
      </vt:variant>
      <vt:variant>
        <vt:lpwstr>mailto:yoavziv.yz@gmail.com</vt:lpwstr>
      </vt:variant>
      <vt:variant>
        <vt:lpwstr/>
      </vt:variant>
      <vt:variant>
        <vt:i4>4522026</vt:i4>
      </vt:variant>
      <vt:variant>
        <vt:i4>84</vt:i4>
      </vt:variant>
      <vt:variant>
        <vt:i4>0</vt:i4>
      </vt:variant>
      <vt:variant>
        <vt:i4>5</vt:i4>
      </vt:variant>
      <vt:variant>
        <vt:lpwstr>mailto:shay.tsaban@gmail.com</vt:lpwstr>
      </vt:variant>
      <vt:variant>
        <vt:lpwstr/>
      </vt:variant>
      <vt:variant>
        <vt:i4>5636101</vt:i4>
      </vt:variant>
      <vt:variant>
        <vt:i4>81</vt:i4>
      </vt:variant>
      <vt:variant>
        <vt:i4>0</vt:i4>
      </vt:variant>
      <vt:variant>
        <vt:i4>5</vt:i4>
      </vt:variant>
      <vt:variant>
        <vt:lpwstr>https://www.idi.org.il/policy/world-comparison/indexes/gini-coefficient/</vt:lpwstr>
      </vt:variant>
      <vt:variant>
        <vt:lpwstr/>
      </vt:variant>
      <vt:variant>
        <vt:i4>2031708</vt:i4>
      </vt:variant>
      <vt:variant>
        <vt:i4>78</vt:i4>
      </vt:variant>
      <vt:variant>
        <vt:i4>0</vt:i4>
      </vt:variant>
      <vt:variant>
        <vt:i4>5</vt:i4>
      </vt:variant>
      <vt:variant>
        <vt:lpwstr>https://www.oecd-ilibrary.org/sites/25623745-en/index.html?itemId=/content/component/25623745-en</vt:lpwstr>
      </vt:variant>
      <vt:variant>
        <vt:lpwstr/>
      </vt:variant>
      <vt:variant>
        <vt:i4>393219</vt:i4>
      </vt:variant>
      <vt:variant>
        <vt:i4>75</vt:i4>
      </vt:variant>
      <vt:variant>
        <vt:i4>0</vt:i4>
      </vt:variant>
      <vt:variant>
        <vt:i4>5</vt:i4>
      </vt:variant>
      <vt:variant>
        <vt:lpwstr>https://worldpopulationreview.com/countries/countries-by-gdp</vt:lpwstr>
      </vt:variant>
      <vt:variant>
        <vt:lpwstr/>
      </vt:variant>
      <vt:variant>
        <vt:i4>4522026</vt:i4>
      </vt:variant>
      <vt:variant>
        <vt:i4>72</vt:i4>
      </vt:variant>
      <vt:variant>
        <vt:i4>0</vt:i4>
      </vt:variant>
      <vt:variant>
        <vt:i4>5</vt:i4>
      </vt:variant>
      <vt:variant>
        <vt:lpwstr>mailto:shay.tsaban@gmail.com</vt:lpwstr>
      </vt:variant>
      <vt:variant>
        <vt:lpwstr/>
      </vt:variant>
      <vt:variant>
        <vt:i4>4522026</vt:i4>
      </vt:variant>
      <vt:variant>
        <vt:i4>69</vt:i4>
      </vt:variant>
      <vt:variant>
        <vt:i4>0</vt:i4>
      </vt:variant>
      <vt:variant>
        <vt:i4>5</vt:i4>
      </vt:variant>
      <vt:variant>
        <vt:lpwstr>mailto:shay.tsaban@gmail.com</vt:lpwstr>
      </vt:variant>
      <vt:variant>
        <vt:lpwstr/>
      </vt:variant>
      <vt:variant>
        <vt:i4>1114168</vt:i4>
      </vt:variant>
      <vt:variant>
        <vt:i4>62</vt:i4>
      </vt:variant>
      <vt:variant>
        <vt:i4>0</vt:i4>
      </vt:variant>
      <vt:variant>
        <vt:i4>5</vt:i4>
      </vt:variant>
      <vt:variant>
        <vt:lpwstr/>
      </vt:variant>
      <vt:variant>
        <vt:lpwstr>_Toc89780374</vt:lpwstr>
      </vt:variant>
      <vt:variant>
        <vt:i4>1441848</vt:i4>
      </vt:variant>
      <vt:variant>
        <vt:i4>56</vt:i4>
      </vt:variant>
      <vt:variant>
        <vt:i4>0</vt:i4>
      </vt:variant>
      <vt:variant>
        <vt:i4>5</vt:i4>
      </vt:variant>
      <vt:variant>
        <vt:lpwstr/>
      </vt:variant>
      <vt:variant>
        <vt:lpwstr>_Toc89780373</vt:lpwstr>
      </vt:variant>
      <vt:variant>
        <vt:i4>1507384</vt:i4>
      </vt:variant>
      <vt:variant>
        <vt:i4>50</vt:i4>
      </vt:variant>
      <vt:variant>
        <vt:i4>0</vt:i4>
      </vt:variant>
      <vt:variant>
        <vt:i4>5</vt:i4>
      </vt:variant>
      <vt:variant>
        <vt:lpwstr/>
      </vt:variant>
      <vt:variant>
        <vt:lpwstr>_Toc89780372</vt:lpwstr>
      </vt:variant>
      <vt:variant>
        <vt:i4>1310776</vt:i4>
      </vt:variant>
      <vt:variant>
        <vt:i4>44</vt:i4>
      </vt:variant>
      <vt:variant>
        <vt:i4>0</vt:i4>
      </vt:variant>
      <vt:variant>
        <vt:i4>5</vt:i4>
      </vt:variant>
      <vt:variant>
        <vt:lpwstr/>
      </vt:variant>
      <vt:variant>
        <vt:lpwstr>_Toc89780371</vt:lpwstr>
      </vt:variant>
      <vt:variant>
        <vt:i4>1376312</vt:i4>
      </vt:variant>
      <vt:variant>
        <vt:i4>38</vt:i4>
      </vt:variant>
      <vt:variant>
        <vt:i4>0</vt:i4>
      </vt:variant>
      <vt:variant>
        <vt:i4>5</vt:i4>
      </vt:variant>
      <vt:variant>
        <vt:lpwstr/>
      </vt:variant>
      <vt:variant>
        <vt:lpwstr>_Toc89780370</vt:lpwstr>
      </vt:variant>
      <vt:variant>
        <vt:i4>1835065</vt:i4>
      </vt:variant>
      <vt:variant>
        <vt:i4>32</vt:i4>
      </vt:variant>
      <vt:variant>
        <vt:i4>0</vt:i4>
      </vt:variant>
      <vt:variant>
        <vt:i4>5</vt:i4>
      </vt:variant>
      <vt:variant>
        <vt:lpwstr/>
      </vt:variant>
      <vt:variant>
        <vt:lpwstr>_Toc89780369</vt:lpwstr>
      </vt:variant>
      <vt:variant>
        <vt:i4>1900601</vt:i4>
      </vt:variant>
      <vt:variant>
        <vt:i4>26</vt:i4>
      </vt:variant>
      <vt:variant>
        <vt:i4>0</vt:i4>
      </vt:variant>
      <vt:variant>
        <vt:i4>5</vt:i4>
      </vt:variant>
      <vt:variant>
        <vt:lpwstr/>
      </vt:variant>
      <vt:variant>
        <vt:lpwstr>_Toc89780368</vt:lpwstr>
      </vt:variant>
      <vt:variant>
        <vt:i4>1179705</vt:i4>
      </vt:variant>
      <vt:variant>
        <vt:i4>20</vt:i4>
      </vt:variant>
      <vt:variant>
        <vt:i4>0</vt:i4>
      </vt:variant>
      <vt:variant>
        <vt:i4>5</vt:i4>
      </vt:variant>
      <vt:variant>
        <vt:lpwstr/>
      </vt:variant>
      <vt:variant>
        <vt:lpwstr>_Toc89780367</vt:lpwstr>
      </vt:variant>
      <vt:variant>
        <vt:i4>1245241</vt:i4>
      </vt:variant>
      <vt:variant>
        <vt:i4>14</vt:i4>
      </vt:variant>
      <vt:variant>
        <vt:i4>0</vt:i4>
      </vt:variant>
      <vt:variant>
        <vt:i4>5</vt:i4>
      </vt:variant>
      <vt:variant>
        <vt:lpwstr/>
      </vt:variant>
      <vt:variant>
        <vt:lpwstr>_Toc89780366</vt:lpwstr>
      </vt:variant>
      <vt:variant>
        <vt:i4>1048633</vt:i4>
      </vt:variant>
      <vt:variant>
        <vt:i4>8</vt:i4>
      </vt:variant>
      <vt:variant>
        <vt:i4>0</vt:i4>
      </vt:variant>
      <vt:variant>
        <vt:i4>5</vt:i4>
      </vt:variant>
      <vt:variant>
        <vt:lpwstr/>
      </vt:variant>
      <vt:variant>
        <vt:lpwstr>_Toc89780365</vt:lpwstr>
      </vt:variant>
      <vt:variant>
        <vt:i4>1114169</vt:i4>
      </vt:variant>
      <vt:variant>
        <vt:i4>2</vt:i4>
      </vt:variant>
      <vt:variant>
        <vt:i4>0</vt:i4>
      </vt:variant>
      <vt:variant>
        <vt:i4>5</vt:i4>
      </vt:variant>
      <vt:variant>
        <vt:lpwstr/>
      </vt:variant>
      <vt:variant>
        <vt:lpwstr>_Toc89780364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64</cp:revision>
  <dcterms:created xsi:type="dcterms:W3CDTF">2021-09-16T02:36:00Z</dcterms:created>
  <dcterms:modified xsi:type="dcterms:W3CDTF">2024-12-28T18:02:00Z</dcterms:modified>
</cp:coreProperties>
</file>