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F0522B" w:rsidRDefault="000C551F" w:rsidP="00F0522B">
      <w:pPr>
        <w:bidi/>
        <w:spacing w:line="360" w:lineRule="auto"/>
        <w:jc w:val="center"/>
        <w:rPr>
          <w:rFonts w:ascii="David" w:hAnsi="David" w:cs="David"/>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proofErr w:type="spellStart"/>
      <w:r>
        <w:rPr>
          <w:rFonts w:ascii="David" w:hAnsi="David" w:cs="David" w:hint="cs"/>
          <w:rtl/>
        </w:rPr>
        <w:t>פייסבוק</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proofErr w:type="spellStart"/>
      <w:r>
        <w:rPr>
          <w:rFonts w:ascii="David" w:hAnsi="David" w:cs="David" w:hint="cs"/>
          <w:rtl/>
        </w:rPr>
        <w:t>אינסטגרם</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 xml:space="preserve">שוק </w:t>
      </w:r>
      <w:proofErr w:type="spellStart"/>
      <w:r w:rsidRPr="001042AB">
        <w:rPr>
          <w:rFonts w:ascii="David" w:hAnsi="David" w:cs="David" w:hint="cs"/>
          <w:rtl/>
        </w:rPr>
        <w:t>המט״ח</w:t>
      </w:r>
      <w:proofErr w:type="spellEnd"/>
      <w:r w:rsidRPr="001042AB">
        <w:rPr>
          <w:rFonts w:ascii="David" w:hAnsi="David" w:cs="David" w:hint="cs"/>
          <w:rtl/>
        </w:rPr>
        <w:t>.</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w:t>
      </w:r>
      <w:proofErr w:type="spellStart"/>
      <w:r w:rsidRPr="001042AB">
        <w:rPr>
          <w:rFonts w:ascii="David" w:hAnsi="David" w:cs="David" w:hint="cs"/>
          <w:rtl/>
        </w:rPr>
        <w:t>זוית</w:t>
      </w:r>
      <w:proofErr w:type="spellEnd"/>
      <w:r w:rsidRPr="001042AB">
        <w:rPr>
          <w:rFonts w:ascii="David" w:hAnsi="David" w:cs="David" w:hint="cs"/>
          <w:rtl/>
        </w:rPr>
        <w:t xml:space="preserve">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w:t>
      </w:r>
      <w:proofErr w:type="spellStart"/>
      <w:r>
        <w:rPr>
          <w:rFonts w:ascii="David" w:hAnsi="David" w:cs="David" w:hint="cs"/>
          <w:b/>
          <w:bCs/>
          <w:rtl/>
        </w:rPr>
        <w:t>קוויז</w:t>
      </w:r>
      <w:proofErr w:type="spellEnd"/>
      <w:r>
        <w:rPr>
          <w:rFonts w:ascii="David" w:hAnsi="David" w:cs="David" w:hint="cs"/>
          <w:b/>
          <w:bCs/>
          <w:rtl/>
        </w:rPr>
        <w:t>)</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proofErr w:type="spellStart"/>
      <w:r w:rsidRPr="0028385F">
        <w:rPr>
          <w:rFonts w:ascii="David" w:hAnsi="David" w:cs="David" w:hint="cs"/>
          <w:rtl/>
        </w:rPr>
        <w:t>מירוצי</w:t>
      </w:r>
      <w:proofErr w:type="spellEnd"/>
      <w:r w:rsidRPr="0028385F">
        <w:rPr>
          <w:rFonts w:ascii="David" w:hAnsi="David" w:cs="David" w:hint="cs"/>
          <w:rtl/>
        </w:rPr>
        <w:t xml:space="preserve"> </w:t>
      </w:r>
      <w:proofErr w:type="spellStart"/>
      <w:r w:rsidRPr="0028385F">
        <w:rPr>
          <w:rFonts w:ascii="David" w:hAnsi="David" w:cs="David" w:hint="cs"/>
          <w:rtl/>
        </w:rPr>
        <w:t>רחפנים</w:t>
      </w:r>
      <w:proofErr w:type="spellEnd"/>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w:t>
      </w:r>
      <w:proofErr w:type="spellStart"/>
      <w:r w:rsidRPr="0028385F">
        <w:rPr>
          <w:rFonts w:ascii="David" w:hAnsi="David" w:cs="David" w:hint="cs"/>
          <w:rtl/>
        </w:rPr>
        <w:t>במימדים</w:t>
      </w:r>
      <w:proofErr w:type="spellEnd"/>
      <w:r w:rsidRPr="0028385F">
        <w:rPr>
          <w:rFonts w:ascii="David" w:hAnsi="David" w:cs="David" w:hint="cs"/>
          <w:rtl/>
        </w:rPr>
        <w:t xml:space="preserve"> של מחקר ופיתוחים, גם </w:t>
      </w:r>
      <w:proofErr w:type="spellStart"/>
      <w:r w:rsidRPr="0028385F">
        <w:rPr>
          <w:rFonts w:ascii="David" w:hAnsi="David" w:cs="David" w:hint="cs"/>
          <w:rtl/>
        </w:rPr>
        <w:t>במימד</w:t>
      </w:r>
      <w:proofErr w:type="spellEnd"/>
      <w:r w:rsidRPr="0028385F">
        <w:rPr>
          <w:rFonts w:ascii="David" w:hAnsi="David" w:cs="David" w:hint="cs"/>
          <w:rtl/>
        </w:rPr>
        <w:t xml:space="preserve">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xml:space="preserve">. כלומר הרוח היזמית ובאופן יחסי לגודל </w:t>
      </w:r>
      <w:proofErr w:type="spellStart"/>
      <w:r w:rsidRPr="0028385F">
        <w:rPr>
          <w:rFonts w:ascii="David" w:hAnsi="David" w:cs="David" w:hint="cs"/>
          <w:rtl/>
        </w:rPr>
        <w:t>האוכלוסיה</w:t>
      </w:r>
      <w:proofErr w:type="spellEnd"/>
      <w:r w:rsidRPr="0028385F">
        <w:rPr>
          <w:rFonts w:ascii="David" w:hAnsi="David" w:cs="David" w:hint="cs"/>
          <w:rtl/>
        </w:rPr>
        <w:t xml:space="preserve">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w:t>
      </w:r>
      <w:proofErr w:type="spellStart"/>
      <w:r>
        <w:rPr>
          <w:rFonts w:ascii="David" w:hAnsi="David" w:cs="David" w:hint="cs"/>
          <w:rtl/>
        </w:rPr>
        <w:t>המסים</w:t>
      </w:r>
      <w:proofErr w:type="spellEnd"/>
      <w:r>
        <w:rPr>
          <w:rFonts w:ascii="David" w:hAnsi="David" w:cs="David" w:hint="cs"/>
          <w:rtl/>
        </w:rPr>
        <w:t xml:space="preserve">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w:t>
      </w:r>
      <w:proofErr w:type="spellStart"/>
      <w:r>
        <w:rPr>
          <w:rFonts w:ascii="David" w:hAnsi="David" w:cs="David" w:hint="cs"/>
          <w:rtl/>
        </w:rPr>
        <w:t>מימד</w:t>
      </w:r>
      <w:proofErr w:type="spellEnd"/>
      <w:r>
        <w:rPr>
          <w:rFonts w:ascii="David" w:hAnsi="David" w:cs="David" w:hint="cs"/>
          <w:rtl/>
        </w:rPr>
        <w:t xml:space="preserve">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w:t>
      </w:r>
      <w:proofErr w:type="spellStart"/>
      <w:r w:rsidR="00C34A16">
        <w:rPr>
          <w:rFonts w:ascii="David" w:hAnsi="David" w:cs="David" w:hint="cs"/>
          <w:rtl/>
        </w:rPr>
        <w:t>לויסות</w:t>
      </w:r>
      <w:proofErr w:type="spellEnd"/>
      <w:r w:rsidR="00C34A16">
        <w:rPr>
          <w:rFonts w:ascii="David" w:hAnsi="David" w:cs="David" w:hint="cs"/>
          <w:rtl/>
        </w:rPr>
        <w:t xml:space="preserve"> שער החליפין </w:t>
      </w:r>
      <w:r w:rsidR="00C34A16">
        <w:rPr>
          <w:rFonts w:ascii="David" w:hAnsi="David" w:cs="David"/>
          <w:rtl/>
        </w:rPr>
        <w:t>–</w:t>
      </w:r>
      <w:r w:rsidR="00C34A16">
        <w:rPr>
          <w:rFonts w:ascii="David" w:hAnsi="David" w:cs="David" w:hint="cs"/>
          <w:rtl/>
        </w:rPr>
        <w:t xml:space="preserve"> ומשקף </w:t>
      </w:r>
      <w:proofErr w:type="spellStart"/>
      <w:r w:rsidR="00C34A16">
        <w:rPr>
          <w:rFonts w:ascii="David" w:hAnsi="David" w:cs="David" w:hint="cs"/>
          <w:rtl/>
        </w:rPr>
        <w:t>מימד</w:t>
      </w:r>
      <w:proofErr w:type="spellEnd"/>
      <w:r w:rsidR="00C34A16">
        <w:rPr>
          <w:rFonts w:ascii="David" w:hAnsi="David" w:cs="David" w:hint="cs"/>
          <w:rtl/>
        </w:rPr>
        <w:t xml:space="preserve">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w:t>
      </w:r>
      <w:proofErr w:type="spellStart"/>
      <w:r w:rsidRPr="00770561">
        <w:rPr>
          <w:rFonts w:ascii="David" w:hAnsi="David" w:cs="David" w:hint="cs"/>
          <w:rtl/>
        </w:rPr>
        <w:t>באיזור</w:t>
      </w:r>
      <w:proofErr w:type="spellEnd"/>
      <w:r w:rsidRPr="00770561">
        <w:rPr>
          <w:rFonts w:ascii="David" w:hAnsi="David" w:cs="David" w:hint="cs"/>
          <w:rtl/>
        </w:rPr>
        <w:t xml:space="preserve">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w:t>
      </w:r>
      <w:proofErr w:type="spellStart"/>
      <w:r>
        <w:rPr>
          <w:rFonts w:ascii="David" w:hAnsi="David" w:cs="David" w:hint="cs"/>
          <w:b/>
          <w:bCs/>
          <w:rtl/>
        </w:rPr>
        <w:t>האוכלוסיה</w:t>
      </w:r>
      <w:proofErr w:type="spellEnd"/>
      <w:r>
        <w:rPr>
          <w:rFonts w:ascii="David" w:hAnsi="David" w:cs="David" w:hint="cs"/>
          <w:b/>
          <w:bCs/>
          <w:rtl/>
        </w:rPr>
        <w:t xml:space="preserve">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w:t>
      </w:r>
      <w:proofErr w:type="spellStart"/>
      <w:r w:rsidR="00283072">
        <w:rPr>
          <w:rFonts w:ascii="David" w:hAnsi="David" w:cs="David" w:hint="cs"/>
          <w:rtl/>
        </w:rPr>
        <w:t>הכל</w:t>
      </w:r>
      <w:proofErr w:type="spellEnd"/>
      <w:r w:rsidR="00283072">
        <w:rPr>
          <w:rFonts w:ascii="David" w:hAnsi="David" w:cs="David" w:hint="cs"/>
          <w:rtl/>
        </w:rPr>
        <w:t xml:space="preserve">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w:t>
      </w:r>
      <w:proofErr w:type="spellStart"/>
      <w:r w:rsidRPr="00283072">
        <w:rPr>
          <w:rFonts w:ascii="David" w:hAnsi="David" w:cs="David" w:hint="cs"/>
          <w:b/>
          <w:bCs/>
          <w:sz w:val="28"/>
          <w:szCs w:val="28"/>
          <w:rtl/>
        </w:rPr>
        <w:t>בתכל׳ס</w:t>
      </w:r>
      <w:proofErr w:type="spellEnd"/>
      <w:r w:rsidRPr="00283072">
        <w:rPr>
          <w:rFonts w:ascii="David" w:hAnsi="David" w:cs="David" w:hint="cs"/>
          <w:b/>
          <w:bCs/>
          <w:sz w:val="28"/>
          <w:szCs w:val="28"/>
          <w:rtl/>
        </w:rPr>
        <w:t xml:space="preserve">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w:t>
      </w:r>
      <w:proofErr w:type="spellStart"/>
      <w:r>
        <w:rPr>
          <w:rFonts w:ascii="David" w:hAnsi="David" w:cs="David" w:hint="cs"/>
          <w:rtl/>
        </w:rPr>
        <w:t>אוכלוסיה</w:t>
      </w:r>
      <w:proofErr w:type="spellEnd"/>
      <w:r>
        <w:rPr>
          <w:rFonts w:ascii="David" w:hAnsi="David" w:cs="David" w:hint="cs"/>
          <w:rtl/>
        </w:rPr>
        <w:t xml:space="preserve">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proofErr w:type="spellStart"/>
      <w:r w:rsidRPr="00283072">
        <w:rPr>
          <w:rFonts w:ascii="David" w:hAnsi="David" w:cs="David" w:hint="cs"/>
          <w:b/>
          <w:bCs/>
          <w:rtl/>
        </w:rPr>
        <w:t>אמל״קי</w:t>
      </w:r>
      <w:proofErr w:type="spellEnd"/>
      <w:r w:rsidRPr="00283072">
        <w:rPr>
          <w:rFonts w:ascii="David" w:hAnsi="David" w:cs="David" w:hint="cs"/>
          <w:b/>
          <w:bCs/>
          <w:rtl/>
        </w:rPr>
        <w:t xml:space="preserve">: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w:t>
      </w:r>
      <w:proofErr w:type="spellStart"/>
      <w:r w:rsidR="00F8687F">
        <w:rPr>
          <w:rFonts w:ascii="David" w:hAnsi="David" w:cs="David" w:hint="cs"/>
          <w:b/>
          <w:bCs/>
          <w:u w:val="single"/>
          <w:rtl/>
        </w:rPr>
        <w:t>נסיון</w:t>
      </w:r>
      <w:proofErr w:type="spellEnd"/>
      <w:r w:rsidR="00F8687F">
        <w:rPr>
          <w:rFonts w:ascii="David" w:hAnsi="David" w:cs="David" w:hint="cs"/>
          <w:b/>
          <w:bCs/>
          <w:u w:val="single"/>
          <w:rtl/>
        </w:rPr>
        <w:t xml:space="preserve">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 xml:space="preserve">ערך מוסף / תוצר / </w:t>
      </w:r>
      <w:proofErr w:type="spellStart"/>
      <w:r>
        <w:rPr>
          <w:rFonts w:ascii="David" w:hAnsi="David" w:cs="David" w:hint="cs"/>
          <w:b/>
          <w:bCs/>
          <w:u w:val="single"/>
          <w:rtl/>
        </w:rPr>
        <w:t>מסים</w:t>
      </w:r>
      <w:proofErr w:type="spellEnd"/>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proofErr w:type="spellStart"/>
      <w:r w:rsidR="00842FAB">
        <w:rPr>
          <w:rFonts w:ascii="David" w:hAnsi="David" w:cs="David" w:hint="cs"/>
          <w:rtl/>
        </w:rPr>
        <w:t>ניטריטים</w:t>
      </w:r>
      <w:proofErr w:type="spellEnd"/>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proofErr w:type="spellStart"/>
      <w:r w:rsidR="00842FAB">
        <w:rPr>
          <w:rFonts w:ascii="David" w:hAnsi="David" w:cs="David" w:hint="cs"/>
          <w:rtl/>
        </w:rPr>
        <w:t>ניטריטים</w:t>
      </w:r>
      <w:proofErr w:type="spellEnd"/>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proofErr w:type="spellStart"/>
            <w:r>
              <w:rPr>
                <w:rFonts w:ascii="David" w:hAnsi="David" w:cs="David" w:hint="cs"/>
                <w:b/>
                <w:bCs/>
                <w:u w:val="single"/>
                <w:rtl/>
              </w:rPr>
              <w:t>ניטריטים</w:t>
            </w:r>
            <w:proofErr w:type="spellEnd"/>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proofErr w:type="spellStart"/>
            <w:r>
              <w:rPr>
                <w:rFonts w:ascii="David" w:hAnsi="David" w:cs="David" w:hint="cs"/>
                <w:b/>
                <w:bCs/>
                <w:u w:val="single"/>
                <w:rtl/>
              </w:rPr>
              <w:t>ניטריטים</w:t>
            </w:r>
            <w:proofErr w:type="spellEnd"/>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 xml:space="preserve">סך </w:t>
      </w:r>
      <w:proofErr w:type="spellStart"/>
      <w:r w:rsidRPr="009D6342">
        <w:rPr>
          <w:rFonts w:ascii="David" w:hAnsi="David" w:cs="David" w:hint="cs"/>
          <w:rtl/>
        </w:rPr>
        <w:t>הכל</w:t>
      </w:r>
      <w:proofErr w:type="spellEnd"/>
      <w:r w:rsidRPr="009D6342">
        <w:rPr>
          <w:rFonts w:ascii="David" w:hAnsi="David" w:cs="David" w:hint="cs"/>
          <w:rtl/>
        </w:rPr>
        <w:t xml:space="preserve">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 xml:space="preserve">תקציב הממשלה המתוכנן כולל התחשבות </w:t>
      </w:r>
      <w:proofErr w:type="spellStart"/>
      <w:r w:rsidRPr="007E45FD">
        <w:rPr>
          <w:rFonts w:ascii="David" w:hAnsi="David" w:cs="David"/>
          <w:b/>
          <w:bCs/>
          <w:rtl/>
        </w:rPr>
        <w:t>במסים</w:t>
      </w:r>
      <w:proofErr w:type="spellEnd"/>
      <w:r w:rsidRPr="007E45FD">
        <w:rPr>
          <w:rFonts w:ascii="David" w:hAnsi="David" w:cs="David"/>
          <w:b/>
          <w:bCs/>
          <w:rtl/>
        </w:rPr>
        <w:t xml:space="preserve">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proofErr w:type="spellStart"/>
            <w:r>
              <w:rPr>
                <w:rFonts w:ascii="David" w:hAnsi="David" w:cs="David" w:hint="cs"/>
                <w:rtl/>
              </w:rPr>
              <w:t>מסים</w:t>
            </w:r>
            <w:proofErr w:type="spellEnd"/>
            <w:r>
              <w:rPr>
                <w:rFonts w:ascii="David" w:hAnsi="David" w:cs="David" w:hint="cs"/>
                <w:rtl/>
              </w:rPr>
              <w:t>: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w:t>
      </w:r>
      <w:proofErr w:type="spellStart"/>
      <w:r>
        <w:rPr>
          <w:rFonts w:ascii="David" w:eastAsiaTheme="minorEastAsia" w:hAnsi="David" w:cs="David" w:hint="cs"/>
          <w:rtl/>
        </w:rPr>
        <w:t>אוכלוסיה</w:t>
      </w:r>
      <w:proofErr w:type="spellEnd"/>
      <w:r>
        <w:rPr>
          <w:rFonts w:ascii="David" w:eastAsiaTheme="minorEastAsia" w:hAnsi="David" w:cs="David" w:hint="cs"/>
          <w:rtl/>
        </w:rPr>
        <w:t xml:space="preserve">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proofErr w:type="spellStart"/>
      <w:r w:rsidRPr="00006DE0">
        <w:rPr>
          <w:rFonts w:ascii="David" w:eastAsiaTheme="minorEastAsia" w:hAnsi="David" w:cs="David" w:hint="cs"/>
          <w:b/>
          <w:bCs/>
          <w:rtl/>
        </w:rPr>
        <w:t>אמל״ק</w:t>
      </w:r>
      <w:proofErr w:type="spellEnd"/>
      <w:r w:rsidRPr="00006DE0">
        <w:rPr>
          <w:rFonts w:ascii="David" w:eastAsiaTheme="minorEastAsia" w:hAnsi="David" w:cs="David" w:hint="cs"/>
          <w:b/>
          <w:bCs/>
          <w:rtl/>
        </w:rPr>
        <w:t xml:space="preserve">: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w:t>
      </w:r>
      <w:proofErr w:type="spellStart"/>
      <w:r w:rsidRPr="00006DE0">
        <w:rPr>
          <w:rFonts w:ascii="David" w:eastAsiaTheme="minorEastAsia" w:hAnsi="David" w:cs="David" w:hint="cs"/>
          <w:b/>
          <w:bCs/>
          <w:rtl/>
        </w:rPr>
        <w:t>אוכלוסיה</w:t>
      </w:r>
      <w:proofErr w:type="spellEnd"/>
      <w:r w:rsidRPr="00006DE0">
        <w:rPr>
          <w:rFonts w:ascii="David" w:eastAsiaTheme="minorEastAsia" w:hAnsi="David" w:cs="David" w:hint="cs"/>
          <w:b/>
          <w:bCs/>
          <w:rtl/>
        </w:rPr>
        <w:t xml:space="preserve">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w:t>
      </w:r>
      <w:proofErr w:type="spellStart"/>
      <w:r w:rsidRPr="00B55DEE">
        <w:rPr>
          <w:rFonts w:ascii="David" w:hAnsi="David" w:cs="David"/>
          <w:rtl/>
        </w:rPr>
        <w:t>האמתית</w:t>
      </w:r>
      <w:proofErr w:type="spellEnd"/>
      <w:r w:rsidRPr="00B55DEE">
        <w:rPr>
          <w:rFonts w:ascii="David" w:hAnsi="David" w:cs="David"/>
          <w:rtl/>
        </w:rPr>
        <w:t xml:space="preserve">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proofErr w:type="spellStart"/>
      <w:r w:rsidRPr="001042AB">
        <w:rPr>
          <w:rFonts w:ascii="David" w:hAnsi="David" w:cs="David" w:hint="cs"/>
          <w:rtl/>
        </w:rPr>
        <w:t>מסים</w:t>
      </w:r>
      <w:proofErr w:type="spellEnd"/>
      <w:r w:rsidRPr="001042AB">
        <w:rPr>
          <w:rFonts w:ascii="David" w:hAnsi="David" w:cs="David" w:hint="cs"/>
          <w:rtl/>
        </w:rPr>
        <w:t xml:space="preserve">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proofErr w:type="spellStart"/>
      <w:r w:rsidRPr="001042AB">
        <w:rPr>
          <w:rFonts w:ascii="David" w:hAnsi="David" w:cs="David" w:hint="cs"/>
          <w:rtl/>
        </w:rPr>
        <w:t>מסים</w:t>
      </w:r>
      <w:proofErr w:type="spellEnd"/>
      <w:r w:rsidRPr="001042AB">
        <w:rPr>
          <w:rFonts w:ascii="David" w:hAnsi="David" w:cs="David" w:hint="cs"/>
          <w:rtl/>
        </w:rPr>
        <w:t xml:space="preserve">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w:t>
      </w:r>
      <w:proofErr w:type="spellStart"/>
      <w:r>
        <w:rPr>
          <w:rFonts w:ascii="David" w:hAnsi="David" w:cs="David" w:hint="cs"/>
          <w:rtl/>
        </w:rPr>
        <w:t>למסים</w:t>
      </w:r>
      <w:proofErr w:type="spellEnd"/>
      <w:r>
        <w:rPr>
          <w:rFonts w:ascii="David" w:hAnsi="David" w:cs="David" w:hint="cs"/>
          <w:rtl/>
        </w:rPr>
        <w:t xml:space="preserve">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w:t>
      </w:r>
      <w:proofErr w:type="spellStart"/>
      <w:r w:rsidR="00557042">
        <w:rPr>
          <w:rFonts w:ascii="David" w:hAnsi="David" w:cs="David" w:hint="cs"/>
          <w:rtl/>
        </w:rPr>
        <w:t>ה״שוויוני</w:t>
      </w:r>
      <w:proofErr w:type="spellEnd"/>
      <w:r w:rsidR="00557042">
        <w:rPr>
          <w:rFonts w:ascii="David" w:hAnsi="David" w:cs="David" w:hint="cs"/>
          <w:rtl/>
        </w:rPr>
        <w:t xml:space="preserve">״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proofErr w:type="spellStart"/>
      <w:r w:rsidRPr="001042AB">
        <w:rPr>
          <w:rFonts w:ascii="David" w:hAnsi="David" w:cs="David" w:hint="cs"/>
          <w:highlight w:val="yellow"/>
          <w:rtl/>
        </w:rPr>
        <w:t>מסים</w:t>
      </w:r>
      <w:proofErr w:type="spellEnd"/>
      <w:r w:rsidRPr="001042AB">
        <w:rPr>
          <w:rFonts w:ascii="David" w:hAnsi="David" w:cs="David" w:hint="cs"/>
          <w:highlight w:val="yellow"/>
          <w:rtl/>
        </w:rPr>
        <w:t xml:space="preserve">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במדינת ״</w:t>
      </w:r>
      <w:proofErr w:type="spellStart"/>
      <w:r w:rsidRPr="001042AB">
        <w:rPr>
          <w:rFonts w:ascii="David" w:hAnsi="David" w:cs="David" w:hint="cs"/>
          <w:rtl/>
        </w:rPr>
        <w:t>פלפולונים</w:t>
      </w:r>
      <w:proofErr w:type="spellEnd"/>
      <w:r w:rsidRPr="001042AB">
        <w:rPr>
          <w:rFonts w:ascii="David" w:hAnsi="David" w:cs="David" w:hint="cs"/>
          <w:rtl/>
        </w:rPr>
        <w:t xml:space="preserve">״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 xml:space="preserve">סיכום </w:t>
      </w:r>
      <w:proofErr w:type="spellStart"/>
      <w:r>
        <w:rPr>
          <w:rFonts w:ascii="David" w:hAnsi="David" w:cs="David" w:hint="cs"/>
          <w:rtl/>
        </w:rPr>
        <w:t>גרעונות</w:t>
      </w:r>
      <w:proofErr w:type="spellEnd"/>
      <w:r>
        <w:rPr>
          <w:rFonts w:ascii="David" w:hAnsi="David" w:cs="David" w:hint="cs"/>
          <w:rtl/>
        </w:rPr>
        <w:t xml:space="preserve">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שובלים במצב טוב יותר ממדינת </w:t>
      </w:r>
      <w:proofErr w:type="spellStart"/>
      <w:r w:rsidRPr="001042AB">
        <w:rPr>
          <w:rFonts w:ascii="David" w:hAnsi="David" w:cs="David" w:hint="cs"/>
          <w:rtl/>
        </w:rPr>
        <w:t>קרניאולות</w:t>
      </w:r>
      <w:proofErr w:type="spellEnd"/>
      <w:r w:rsidRPr="001042AB">
        <w:rPr>
          <w:rFonts w:ascii="David" w:hAnsi="David" w:cs="David" w:hint="cs"/>
          <w:rtl/>
        </w:rPr>
        <w:t>.</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יחס החוב לתוצר, מחושב במדינת </w:t>
      </w:r>
      <w:proofErr w:type="spellStart"/>
      <w:r w:rsidRPr="00416A45">
        <w:rPr>
          <w:rFonts w:ascii="David" w:hAnsi="David" w:cs="David" w:hint="cs"/>
          <w:rtl/>
        </w:rPr>
        <w:t>קרניאולות</w:t>
      </w:r>
      <w:proofErr w:type="spellEnd"/>
      <w:r w:rsidRPr="00416A45">
        <w:rPr>
          <w:rFonts w:ascii="David" w:hAnsi="David" w:cs="David" w:hint="cs"/>
          <w:rtl/>
        </w:rPr>
        <w:t>: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הממשלה גובה </w:t>
      </w:r>
      <w:proofErr w:type="spellStart"/>
      <w:r>
        <w:rPr>
          <w:rFonts w:ascii="David" w:eastAsiaTheme="minorEastAsia" w:hAnsi="David" w:cs="David" w:hint="cs"/>
          <w:rtl/>
        </w:rPr>
        <w:t>מסים</w:t>
      </w:r>
      <w:proofErr w:type="spellEnd"/>
      <w:r>
        <w:rPr>
          <w:rFonts w:ascii="David" w:eastAsiaTheme="minorEastAsia" w:hAnsi="David" w:cs="David" w:hint="cs"/>
          <w:rtl/>
        </w:rPr>
        <w:t xml:space="preserve">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 xml:space="preserve">הניחו כי הוצאות הממשלה נקבעות על בסיס יעד הגירעון וצפי גביית </w:t>
      </w:r>
      <w:proofErr w:type="spellStart"/>
      <w:r>
        <w:rPr>
          <w:rFonts w:ascii="David" w:eastAsiaTheme="minorEastAsia" w:hAnsi="David" w:cs="David" w:hint="cs"/>
          <w:rtl/>
        </w:rPr>
        <w:t>המסים</w:t>
      </w:r>
      <w:proofErr w:type="spellEnd"/>
      <w:r>
        <w:rPr>
          <w:rFonts w:ascii="David" w:eastAsiaTheme="minorEastAsia" w:hAnsi="David" w:cs="David" w:hint="cs"/>
          <w:rtl/>
        </w:rPr>
        <w:t>.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 xml:space="preserve">בתחילת שנה, באה הממשלה ומעוניינת לתכנן את התקציב שלה על פי התחזיות שהיא </w:t>
      </w:r>
      <w:proofErr w:type="spellStart"/>
      <w:r>
        <w:rPr>
          <w:rFonts w:ascii="David" w:eastAsiaTheme="minorEastAsia" w:hAnsi="David" w:cs="David" w:hint="cs"/>
          <w:rtl/>
        </w:rPr>
        <w:t>אומדת</w:t>
      </w:r>
      <w:proofErr w:type="spellEnd"/>
      <w:r>
        <w:rPr>
          <w:rFonts w:ascii="David" w:eastAsiaTheme="minorEastAsia" w:hAnsi="David" w:cs="David" w:hint="cs"/>
          <w:rtl/>
        </w:rPr>
        <w:t>:</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w:t>
      </w:r>
      <w:proofErr w:type="spellStart"/>
      <w:r>
        <w:rPr>
          <w:rFonts w:ascii="David" w:eastAsiaTheme="minorEastAsia" w:hAnsi="David" w:cs="David" w:hint="cs"/>
          <w:rtl/>
        </w:rPr>
        <w:t>המסים</w:t>
      </w:r>
      <w:proofErr w:type="spellEnd"/>
      <w:r>
        <w:rPr>
          <w:rFonts w:ascii="David" w:eastAsiaTheme="minorEastAsia" w:hAnsi="David" w:cs="David" w:hint="cs"/>
          <w:rtl/>
        </w:rPr>
        <w:t xml:space="preserve">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25 – תקציב הממשלה המתוכנן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xml:space="preserve">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w:t>
      </w:r>
      <w:proofErr w:type="spellStart"/>
      <w:r w:rsidRPr="001042AB">
        <w:rPr>
          <w:rFonts w:ascii="David" w:eastAsiaTheme="minorEastAsia" w:hAnsi="David" w:cs="David" w:hint="cs"/>
          <w:rtl/>
        </w:rPr>
        <w:t>מסים</w:t>
      </w:r>
      <w:proofErr w:type="spellEnd"/>
      <w:r w:rsidRPr="001042AB">
        <w:rPr>
          <w:rFonts w:ascii="David" w:eastAsiaTheme="minorEastAsia" w:hAnsi="David" w:cs="David" w:hint="cs"/>
          <w:rtl/>
        </w:rPr>
        <w:t xml:space="preserve">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לאחר מכן, חישבנו את הוצאות הממשלה על ידי סיכום של ההכנסות ממסים (300) והגירעון (50). כך קיבלנו בסך </w:t>
      </w:r>
      <w:proofErr w:type="spellStart"/>
      <w:r w:rsidRPr="001042AB">
        <w:rPr>
          <w:rFonts w:ascii="David" w:eastAsiaTheme="minorEastAsia" w:hAnsi="David" w:cs="David" w:hint="cs"/>
          <w:rtl/>
        </w:rPr>
        <w:t>הכל</w:t>
      </w:r>
      <w:proofErr w:type="spellEnd"/>
      <w:r w:rsidRPr="001042AB">
        <w:rPr>
          <w:rFonts w:ascii="David" w:eastAsiaTheme="minorEastAsia" w:hAnsi="David" w:cs="David" w:hint="cs"/>
          <w:rtl/>
        </w:rPr>
        <w:t xml:space="preserve">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26 – תקציב הממשלה בפועל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 xml:space="preserve">השאלה מציינת במפורש, שהתוצר בפועל היה רק 800 בשנת 2022, ואם </w:t>
      </w:r>
      <w:proofErr w:type="spellStart"/>
      <w:r w:rsidRPr="001042AB">
        <w:rPr>
          <w:rFonts w:ascii="David" w:eastAsiaTheme="minorEastAsia" w:hAnsi="David" w:cs="David" w:hint="cs"/>
          <w:rtl/>
        </w:rPr>
        <w:t>המסים</w:t>
      </w:r>
      <w:proofErr w:type="spellEnd"/>
      <w:r w:rsidRPr="001042AB">
        <w:rPr>
          <w:rFonts w:ascii="David" w:eastAsiaTheme="minorEastAsia" w:hAnsi="David" w:cs="David" w:hint="cs"/>
          <w:rtl/>
        </w:rPr>
        <w:t xml:space="preserve">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w:t>
      </w:r>
      <w:proofErr w:type="spellStart"/>
      <w:r>
        <w:rPr>
          <w:rFonts w:ascii="David" w:eastAsiaTheme="minorEastAsia" w:hAnsi="David" w:cs="David" w:hint="cs"/>
          <w:rtl/>
        </w:rPr>
        <w:t>שיקלול</w:t>
      </w:r>
      <w:proofErr w:type="spellEnd"/>
      <w:r>
        <w:rPr>
          <w:rFonts w:ascii="David" w:eastAsiaTheme="minorEastAsia" w:hAnsi="David" w:cs="David" w:hint="cs"/>
          <w:rtl/>
        </w:rPr>
        <w:t xml:space="preserve"> פרמטרים נוספים, כגון </w:t>
      </w:r>
      <w:r w:rsidRPr="008C673B">
        <w:rPr>
          <w:rFonts w:ascii="David" w:eastAsiaTheme="minorEastAsia" w:hAnsi="David" w:cs="David" w:hint="cs"/>
          <w:u w:val="single"/>
          <w:rtl/>
        </w:rPr>
        <w:t xml:space="preserve">שיעור הגידול </w:t>
      </w:r>
      <w:proofErr w:type="spellStart"/>
      <w:r w:rsidRPr="008C673B">
        <w:rPr>
          <w:rFonts w:ascii="David" w:eastAsiaTheme="minorEastAsia" w:hAnsi="David" w:cs="David" w:hint="cs"/>
          <w:u w:val="single"/>
          <w:rtl/>
        </w:rPr>
        <w:t>באוכלוסיה</w:t>
      </w:r>
      <w:proofErr w:type="spellEnd"/>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את </w:t>
      </w:r>
      <w:proofErr w:type="spellStart"/>
      <w:r w:rsidRPr="001042AB">
        <w:rPr>
          <w:rFonts w:ascii="David" w:hAnsi="David" w:cs="David" w:hint="cs"/>
          <w:rtl/>
        </w:rPr>
        <w:t>המסים</w:t>
      </w:r>
      <w:proofErr w:type="spellEnd"/>
      <w:r w:rsidRPr="001042AB">
        <w:rPr>
          <w:rFonts w:ascii="David" w:hAnsi="David" w:cs="David" w:hint="cs"/>
          <w:rtl/>
        </w:rPr>
        <w:t xml:space="preserve">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w:t>
      </w:r>
      <w:proofErr w:type="spellStart"/>
      <w:r w:rsidRPr="001042AB">
        <w:rPr>
          <w:rFonts w:ascii="David" w:hAnsi="David" w:cs="David" w:hint="cs"/>
          <w:rtl/>
        </w:rPr>
        <w:t>מאסטריכט</w:t>
      </w:r>
      <w:proofErr w:type="spellEnd"/>
      <w:r w:rsidRPr="001042AB">
        <w:rPr>
          <w:rFonts w:ascii="David" w:hAnsi="David" w:cs="David" w:hint="cs"/>
          <w:rtl/>
        </w:rPr>
        <w:t xml:space="preserve">,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w:t>
      </w:r>
      <w:proofErr w:type="spellStart"/>
      <w:r w:rsidRPr="00072B38">
        <w:rPr>
          <w:rFonts w:ascii="David" w:hAnsi="David" w:cs="David" w:hint="cs"/>
          <w:b/>
          <w:bCs/>
          <w:highlight w:val="cyan"/>
          <w:rtl/>
        </w:rPr>
        <w:t>מסים</w:t>
      </w:r>
      <w:proofErr w:type="spellEnd"/>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הניחו כי תקציב הממשלה לשנת 2022 מתבסס על הרכב הוצאות כדלקמן, כאשר כל הערכים </w:t>
      </w:r>
      <w:proofErr w:type="spellStart"/>
      <w:r w:rsidRPr="001042AB">
        <w:rPr>
          <w:rFonts w:ascii="David" w:hAnsi="David" w:cs="David" w:hint="cs"/>
          <w:rtl/>
        </w:rPr>
        <w:t>במליארדים</w:t>
      </w:r>
      <w:proofErr w:type="spellEnd"/>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w:t>
      </w:r>
      <w:proofErr w:type="spellStart"/>
      <w:r w:rsidRPr="001042AB">
        <w:rPr>
          <w:rFonts w:ascii="David" w:hAnsi="David" w:cs="David" w:hint="cs"/>
          <w:rtl/>
        </w:rPr>
        <w:t>המסים</w:t>
      </w:r>
      <w:proofErr w:type="spellEnd"/>
      <w:r w:rsidRPr="001042AB">
        <w:rPr>
          <w:rFonts w:ascii="David" w:hAnsi="David" w:cs="David" w:hint="cs"/>
          <w:rtl/>
        </w:rPr>
        <w:t xml:space="preserve"> הישירים, </w:t>
      </w:r>
      <w:proofErr w:type="spellStart"/>
      <w:r w:rsidRPr="001042AB">
        <w:rPr>
          <w:rFonts w:ascii="David" w:hAnsi="David" w:cs="David" w:hint="cs"/>
          <w:rtl/>
        </w:rPr>
        <w:t>המסים</w:t>
      </w:r>
      <w:proofErr w:type="spellEnd"/>
      <w:r w:rsidRPr="001042AB">
        <w:rPr>
          <w:rFonts w:ascii="David" w:hAnsi="David" w:cs="David" w:hint="cs"/>
          <w:rtl/>
        </w:rPr>
        <w:t xml:space="preserve">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השאלה הזו פשוטה למדי. מדוע? משום שכל שהיא דורשת זו ההבחנה בין </w:t>
      </w:r>
      <w:proofErr w:type="spellStart"/>
      <w:r>
        <w:rPr>
          <w:rFonts w:ascii="David" w:hAnsi="David" w:cs="David" w:hint="cs"/>
          <w:rtl/>
        </w:rPr>
        <w:t>מסים</w:t>
      </w:r>
      <w:proofErr w:type="spellEnd"/>
      <w:r>
        <w:rPr>
          <w:rFonts w:ascii="David" w:hAnsi="David" w:cs="David" w:hint="cs"/>
          <w:rtl/>
        </w:rPr>
        <w:t xml:space="preserve">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proofErr w:type="spellStart"/>
            <w:r w:rsidRPr="00B579F1">
              <w:rPr>
                <w:rFonts w:ascii="David" w:eastAsiaTheme="minorEastAsia" w:hAnsi="David" w:cs="David" w:hint="cs"/>
                <w:b/>
                <w:bCs/>
                <w:rtl/>
              </w:rPr>
              <w:t>מסים</w:t>
            </w:r>
            <w:proofErr w:type="spellEnd"/>
            <w:r w:rsidRPr="00B579F1">
              <w:rPr>
                <w:rFonts w:ascii="David" w:eastAsiaTheme="minorEastAsia" w:hAnsi="David" w:cs="David" w:hint="cs"/>
                <w:b/>
                <w:bCs/>
                <w:rtl/>
              </w:rPr>
              <w:t xml:space="preserve">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proofErr w:type="spellStart"/>
            <w:r w:rsidRPr="00633635">
              <w:rPr>
                <w:rFonts w:ascii="David" w:eastAsiaTheme="minorEastAsia" w:hAnsi="David" w:cs="David" w:hint="cs"/>
                <w:u w:val="single"/>
                <w:rtl/>
              </w:rPr>
              <w:t>מסים</w:t>
            </w:r>
            <w:proofErr w:type="spellEnd"/>
            <w:r w:rsidRPr="00633635">
              <w:rPr>
                <w:rFonts w:ascii="David" w:eastAsiaTheme="minorEastAsia" w:hAnsi="David" w:cs="David" w:hint="cs"/>
                <w:u w:val="single"/>
                <w:rtl/>
              </w:rPr>
              <w:t xml:space="preserve">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w:t>
            </w:r>
            <w:proofErr w:type="spellStart"/>
            <w:r>
              <w:rPr>
                <w:rFonts w:ascii="David" w:hAnsi="David" w:cs="David" w:hint="cs"/>
                <w:i/>
                <w:rtl/>
              </w:rPr>
              <w:t>מסים</w:t>
            </w:r>
            <w:proofErr w:type="spellEnd"/>
            <w:r>
              <w:rPr>
                <w:rFonts w:ascii="David" w:hAnsi="David" w:cs="David" w:hint="cs"/>
                <w:i/>
                <w:rtl/>
              </w:rPr>
              <w:t xml:space="preserve">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proofErr w:type="spellStart"/>
            <w:r w:rsidRPr="00633635">
              <w:rPr>
                <w:rFonts w:ascii="David" w:hAnsi="David" w:cs="David" w:hint="cs"/>
                <w:i/>
                <w:u w:val="single"/>
                <w:rtl/>
              </w:rPr>
              <w:t>מסים</w:t>
            </w:r>
            <w:proofErr w:type="spellEnd"/>
            <w:r w:rsidRPr="00633635">
              <w:rPr>
                <w:rFonts w:ascii="David" w:hAnsi="David" w:cs="David" w:hint="cs"/>
                <w:i/>
                <w:u w:val="single"/>
                <w:rtl/>
              </w:rPr>
              <w:t xml:space="preserve">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w:t>
            </w:r>
            <w:proofErr w:type="spellStart"/>
            <w:r w:rsidRPr="00765D57">
              <w:rPr>
                <w:rFonts w:ascii="David" w:hAnsi="David" w:cs="David" w:hint="cs"/>
                <w:i/>
                <w:u w:val="single"/>
                <w:rtl/>
              </w:rPr>
              <w:t>הכל</w:t>
            </w:r>
            <w:proofErr w:type="spellEnd"/>
            <w:r w:rsidRPr="00765D57">
              <w:rPr>
                <w:rFonts w:ascii="David" w:hAnsi="David" w:cs="David" w:hint="cs"/>
                <w:i/>
                <w:u w:val="single"/>
                <w:rtl/>
              </w:rPr>
              <w:t xml:space="preserve">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 xml:space="preserve">סך </w:t>
            </w:r>
            <w:proofErr w:type="spellStart"/>
            <w:r w:rsidRPr="003320F3">
              <w:rPr>
                <w:rFonts w:ascii="David" w:hAnsi="David" w:cs="David" w:hint="cs"/>
                <w:u w:val="single"/>
                <w:rtl/>
              </w:rPr>
              <w:t>הכל</w:t>
            </w:r>
            <w:proofErr w:type="spellEnd"/>
            <w:r w:rsidRPr="003320F3">
              <w:rPr>
                <w:rFonts w:ascii="David" w:hAnsi="David" w:cs="David" w:hint="cs"/>
                <w:u w:val="single"/>
                <w:rtl/>
              </w:rPr>
              <w:t xml:space="preserve">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נחשב תחילה את התוצר </w:t>
      </w:r>
      <w:proofErr w:type="spellStart"/>
      <w:r w:rsidRPr="00F04B9C">
        <w:rPr>
          <w:rFonts w:ascii="David" w:hAnsi="David" w:cs="David" w:hint="cs"/>
          <w:b/>
          <w:bCs/>
          <w:sz w:val="22"/>
          <w:szCs w:val="22"/>
          <w:u w:val="single"/>
          <w:rtl/>
        </w:rPr>
        <w:t>הנומילי</w:t>
      </w:r>
      <w:proofErr w:type="spellEnd"/>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w:t>
      </w:r>
      <w:proofErr w:type="spellStart"/>
      <w:r>
        <w:rPr>
          <w:rFonts w:ascii="David" w:hAnsi="David" w:cs="David" w:hint="cs"/>
          <w:sz w:val="22"/>
          <w:szCs w:val="22"/>
          <w:rtl/>
        </w:rPr>
        <w:t>ה״חדשה</w:t>
      </w:r>
      <w:proofErr w:type="spellEnd"/>
      <w:r>
        <w:rPr>
          <w:rFonts w:ascii="David" w:hAnsi="David" w:cs="David" w:hint="cs"/>
          <w:sz w:val="22"/>
          <w:szCs w:val="22"/>
          <w:rtl/>
        </w:rPr>
        <w:t xml:space="preserve">״ לבין שווי התוצר בשנה </w:t>
      </w:r>
      <w:proofErr w:type="spellStart"/>
      <w:r>
        <w:rPr>
          <w:rFonts w:ascii="David" w:hAnsi="David" w:cs="David" w:hint="cs"/>
          <w:sz w:val="22"/>
          <w:szCs w:val="22"/>
          <w:rtl/>
        </w:rPr>
        <w:t>ה״קודמת</w:t>
      </w:r>
      <w:proofErr w:type="spellEnd"/>
      <w:r>
        <w:rPr>
          <w:rFonts w:ascii="David" w:hAnsi="David" w:cs="David" w:hint="cs"/>
          <w:sz w:val="22"/>
          <w:szCs w:val="22"/>
          <w:rtl/>
        </w:rPr>
        <w:t xml:space="preserve">״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כעת נחשב את שיעור השינוי ברמת המחירים בעזרת </w:t>
      </w:r>
      <w:proofErr w:type="spellStart"/>
      <w:r w:rsidRPr="00F04B9C">
        <w:rPr>
          <w:rFonts w:ascii="David" w:hAnsi="David" w:cs="David" w:hint="cs"/>
          <w:b/>
          <w:bCs/>
          <w:sz w:val="22"/>
          <w:szCs w:val="22"/>
          <w:u w:val="single"/>
          <w:rtl/>
        </w:rPr>
        <w:t>נוסחאת</w:t>
      </w:r>
      <w:proofErr w:type="spellEnd"/>
      <w:r w:rsidRPr="00F04B9C">
        <w:rPr>
          <w:rFonts w:ascii="David" w:hAnsi="David" w:cs="David" w:hint="cs"/>
          <w:b/>
          <w:bCs/>
          <w:sz w:val="22"/>
          <w:szCs w:val="22"/>
          <w:u w:val="single"/>
          <w:rtl/>
        </w:rPr>
        <w:t xml:space="preserve">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w:t>
      </w:r>
      <w:proofErr w:type="spellStart"/>
      <w:r>
        <w:rPr>
          <w:rFonts w:ascii="David" w:eastAsiaTheme="minorEastAsia" w:hAnsi="David" w:cs="David" w:hint="cs"/>
          <w:sz w:val="22"/>
          <w:szCs w:val="22"/>
          <w:rtl/>
        </w:rPr>
        <w:t>הכל</w:t>
      </w:r>
      <w:proofErr w:type="spellEnd"/>
      <w:r>
        <w:rPr>
          <w:rFonts w:ascii="David" w:eastAsiaTheme="minorEastAsia" w:hAnsi="David" w:cs="David" w:hint="cs"/>
          <w:sz w:val="22"/>
          <w:szCs w:val="22"/>
          <w:rtl/>
        </w:rPr>
        <w:t xml:space="preserve">,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בתוצר הריאלי לנפש מתקבל על ידי כך שמחלקים את השינוי הריאלי הכללי בביטוי המשקף את שיעור הצמיחה </w:t>
      </w:r>
      <w:proofErr w:type="spellStart"/>
      <w:r>
        <w:rPr>
          <w:rFonts w:ascii="David" w:hAnsi="David" w:cs="David" w:hint="cs"/>
          <w:sz w:val="22"/>
          <w:szCs w:val="22"/>
          <w:rtl/>
        </w:rPr>
        <w:t>באוכלוסיה</w:t>
      </w:r>
      <w:proofErr w:type="spellEnd"/>
      <w:r>
        <w:rPr>
          <w:rFonts w:ascii="David" w:hAnsi="David" w:cs="David" w:hint="cs"/>
          <w:sz w:val="22"/>
          <w:szCs w:val="22"/>
          <w:rtl/>
        </w:rPr>
        <w:t>:</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w:t>
            </w:r>
            <w:proofErr w:type="spellStart"/>
            <w:r>
              <w:rPr>
                <w:rFonts w:ascii="David" w:hAnsi="David" w:cs="David" w:hint="cs"/>
                <w:sz w:val="22"/>
                <w:szCs w:val="22"/>
                <w:rtl/>
              </w:rPr>
              <w:t>באוכלוסיה</w:t>
            </w:r>
            <w:proofErr w:type="spellEnd"/>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כדי לתקנן את השינוי הריאלי באופן שיתחשב בשינויים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מחלקים ב-1 ועוד שיעור השינוי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 xml:space="preserve">-שיעור השינוי בגודל </w:t>
      </w:r>
      <w:proofErr w:type="spellStart"/>
      <w:r w:rsidRPr="00F04B9C">
        <w:rPr>
          <w:rFonts w:ascii="David" w:hAnsi="David" w:cs="David" w:hint="cs"/>
          <w:sz w:val="22"/>
          <w:szCs w:val="22"/>
          <w:rtl/>
        </w:rPr>
        <w:t>האוכלוסיה</w:t>
      </w:r>
      <w:proofErr w:type="spellEnd"/>
      <w:r w:rsidRPr="00F04B9C">
        <w:rPr>
          <w:rFonts w:ascii="David" w:hAnsi="David" w:cs="David" w:hint="cs"/>
          <w:sz w:val="22"/>
          <w:szCs w:val="22"/>
          <w:rtl/>
        </w:rPr>
        <w:t>.</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נחשב מהטבלה את התוצר </w:t>
      </w:r>
      <w:proofErr w:type="spellStart"/>
      <w:r w:rsidRPr="00F04B9C">
        <w:rPr>
          <w:rFonts w:ascii="David" w:hAnsi="David" w:cs="David" w:hint="cs"/>
          <w:sz w:val="22"/>
          <w:szCs w:val="22"/>
          <w:rtl/>
        </w:rPr>
        <w:t>הנומילי</w:t>
      </w:r>
      <w:proofErr w:type="spellEnd"/>
      <w:r w:rsidRPr="00F04B9C">
        <w:rPr>
          <w:rFonts w:ascii="David" w:hAnsi="David" w:cs="David" w:hint="cs"/>
          <w:sz w:val="22"/>
          <w:szCs w:val="22"/>
          <w:rtl/>
        </w:rPr>
        <w:t xml:space="preserve">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w:t>
      </w:r>
      <w:proofErr w:type="spellStart"/>
      <w:r>
        <w:rPr>
          <w:rFonts w:ascii="David" w:hAnsi="David" w:cs="David" w:hint="cs"/>
          <w:color w:val="4472C4" w:themeColor="accent1"/>
          <w:rtl/>
        </w:rPr>
        <w:t>המסים</w:t>
      </w:r>
      <w:proofErr w:type="spellEnd"/>
      <w:r>
        <w:rPr>
          <w:rFonts w:ascii="David" w:hAnsi="David" w:cs="David" w:hint="cs"/>
          <w:color w:val="4472C4" w:themeColor="accent1"/>
          <w:rtl/>
        </w:rPr>
        <w:t xml:space="preserve">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w:t>
      </w:r>
      <w:proofErr w:type="spellStart"/>
      <w:r w:rsidRPr="00F71DDE">
        <w:rPr>
          <w:rFonts w:ascii="David" w:hAnsi="David" w:cs="David" w:hint="cs"/>
          <w:rtl/>
        </w:rPr>
        <w:t>מהמסים</w:t>
      </w:r>
      <w:proofErr w:type="spellEnd"/>
      <w:r w:rsidRPr="00F71DDE">
        <w:rPr>
          <w:rFonts w:ascii="David" w:hAnsi="David" w:cs="David" w:hint="cs"/>
          <w:rtl/>
        </w:rPr>
        <w:t xml:space="preserve">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 xml:space="preserve">שלב 2: הצבת גביית </w:t>
            </w:r>
            <w:proofErr w:type="spellStart"/>
            <w:r>
              <w:rPr>
                <w:rFonts w:hint="cs"/>
                <w:color w:val="4472C4" w:themeColor="accent1"/>
                <w:sz w:val="24"/>
                <w:szCs w:val="24"/>
                <w:rtl/>
              </w:rPr>
              <w:t>מסים</w:t>
            </w:r>
            <w:proofErr w:type="spellEnd"/>
            <w:r>
              <w:rPr>
                <w:rFonts w:hint="cs"/>
                <w:color w:val="4472C4" w:themeColor="accent1"/>
                <w:sz w:val="24"/>
                <w:szCs w:val="24"/>
                <w:rtl/>
              </w:rPr>
              <w:t xml:space="preserve">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proofErr w:type="spellStart"/>
      <w:r w:rsidRPr="00A46FBF">
        <w:rPr>
          <w:rFonts w:ascii="David" w:hAnsi="David" w:cs="David" w:hint="cs"/>
          <w:b/>
          <w:bCs/>
          <w:rtl/>
        </w:rPr>
        <w:t>אמל״ק</w:t>
      </w:r>
      <w:proofErr w:type="spellEnd"/>
      <w:r w:rsidRPr="00A46FBF">
        <w:rPr>
          <w:rFonts w:ascii="David" w:hAnsi="David" w:cs="David"/>
          <w:b/>
          <w:bCs/>
        </w:rPr>
        <w:t xml:space="preserve"> TLDR </w:t>
      </w:r>
      <w:r w:rsidRPr="00A46FBF">
        <w:rPr>
          <w:rFonts w:ascii="David" w:hAnsi="David" w:cs="David" w:hint="cs"/>
          <w:b/>
          <w:bCs/>
          <w:rtl/>
        </w:rPr>
        <w:t xml:space="preserve">: ברו, אתה יכול לגבות פשוט עוד </w:t>
      </w:r>
      <w:proofErr w:type="spellStart"/>
      <w:r w:rsidRPr="00A46FBF">
        <w:rPr>
          <w:rFonts w:ascii="David" w:hAnsi="David" w:cs="David" w:hint="cs"/>
          <w:b/>
          <w:bCs/>
          <w:rtl/>
        </w:rPr>
        <w:t>מסים</w:t>
      </w:r>
      <w:proofErr w:type="spellEnd"/>
      <w:r w:rsidRPr="00A46FBF">
        <w:rPr>
          <w:rFonts w:ascii="David" w:hAnsi="David" w:cs="David" w:hint="cs"/>
          <w:b/>
          <w:bCs/>
          <w:rtl/>
        </w:rPr>
        <w:t xml:space="preserve">, ולספק על בסיסם שירות בלי </w:t>
      </w:r>
      <w:proofErr w:type="spellStart"/>
      <w:r w:rsidRPr="00A46FBF">
        <w:rPr>
          <w:rFonts w:ascii="David" w:hAnsi="David" w:cs="David" w:hint="cs"/>
          <w:b/>
          <w:bCs/>
          <w:rtl/>
        </w:rPr>
        <w:t>להכנס</w:t>
      </w:r>
      <w:proofErr w:type="spellEnd"/>
      <w:r w:rsidRPr="00A46FBF">
        <w:rPr>
          <w:rFonts w:ascii="David" w:hAnsi="David" w:cs="David" w:hint="cs"/>
          <w:b/>
          <w:bCs/>
          <w:rtl/>
        </w:rPr>
        <w:t xml:space="preserve">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w:t>
      </w:r>
      <w:proofErr w:type="spellStart"/>
      <w:r w:rsidR="002D585B">
        <w:rPr>
          <w:rFonts w:ascii="David" w:hAnsi="David" w:cs="David" w:hint="cs"/>
          <w:b/>
          <w:bCs/>
          <w:rtl/>
        </w:rPr>
        <w:t>מסים</w:t>
      </w:r>
      <w:proofErr w:type="spellEnd"/>
      <w:r w:rsidR="002D585B">
        <w:rPr>
          <w:rFonts w:ascii="David" w:hAnsi="David" w:cs="David" w:hint="cs"/>
          <w:b/>
          <w:bCs/>
          <w:rtl/>
        </w:rPr>
        <w:t xml:space="preserve">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w:t>
      </w:r>
      <w:proofErr w:type="spellStart"/>
      <w:r w:rsidRPr="00722F90">
        <w:rPr>
          <w:rFonts w:ascii="David" w:hAnsi="David" w:cs="David" w:hint="cs"/>
          <w:rtl/>
        </w:rPr>
        <w:t>הביקושים</w:t>
      </w:r>
      <w:proofErr w:type="spellEnd"/>
      <w:r w:rsidRPr="00722F90">
        <w:rPr>
          <w:rFonts w:ascii="David" w:hAnsi="David" w:cs="David" w:hint="cs"/>
          <w:rtl/>
        </w:rPr>
        <w:t xml:space="preserve">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w:t>
      </w:r>
      <w:proofErr w:type="spellStart"/>
      <w:r w:rsidR="009F04B4">
        <w:rPr>
          <w:rFonts w:ascii="David" w:hAnsi="David" w:cs="David" w:hint="cs"/>
          <w:rtl/>
        </w:rPr>
        <w:t>ל״משתלמת</w:t>
      </w:r>
      <w:proofErr w:type="spellEnd"/>
      <w:r w:rsidR="009F04B4">
        <w:rPr>
          <w:rFonts w:ascii="David" w:hAnsi="David" w:cs="David" w:hint="cs"/>
          <w:rtl/>
        </w:rPr>
        <w:t xml:space="preserve">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w:t>
      </w:r>
      <w:proofErr w:type="spellStart"/>
      <w:r>
        <w:rPr>
          <w:rFonts w:ascii="David" w:hAnsi="David" w:cs="David" w:hint="cs"/>
          <w:rtl/>
        </w:rPr>
        <w:t>פקדונות</w:t>
      </w:r>
      <w:proofErr w:type="spellEnd"/>
      <w:r>
        <w:rPr>
          <w:rFonts w:ascii="David" w:hAnsi="David" w:cs="David" w:hint="cs"/>
          <w:rtl/>
        </w:rPr>
        <w:t xml:space="preserve">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w:t>
      </w:r>
      <w:proofErr w:type="spellStart"/>
      <w:r w:rsidR="0001521F">
        <w:rPr>
          <w:rFonts w:ascii="David" w:hAnsi="David" w:cs="David" w:hint="cs"/>
          <w:rtl/>
        </w:rPr>
        <w:t>הביקושים</w:t>
      </w:r>
      <w:proofErr w:type="spellEnd"/>
      <w:r w:rsidR="0001521F">
        <w:rPr>
          <w:rFonts w:ascii="David" w:hAnsi="David" w:cs="David" w:hint="cs"/>
          <w:rtl/>
        </w:rPr>
        <w:t xml:space="preserve">,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w:t>
      </w:r>
      <w:proofErr w:type="spellStart"/>
      <w:r w:rsidRPr="0001521F">
        <w:rPr>
          <w:rFonts w:ascii="David" w:hAnsi="David" w:cs="David" w:hint="cs"/>
          <w:rtl/>
        </w:rPr>
        <w:t>מסים</w:t>
      </w:r>
      <w:proofErr w:type="spellEnd"/>
      <w:r w:rsidRPr="0001521F">
        <w:rPr>
          <w:rFonts w:ascii="David" w:hAnsi="David" w:cs="David" w:hint="cs"/>
          <w:rtl/>
        </w:rPr>
        <w:t xml:space="preserve"> והוצאות </w:t>
      </w:r>
      <w:r w:rsidRPr="0001521F">
        <w:rPr>
          <w:rFonts w:ascii="David" w:hAnsi="David" w:cs="David"/>
          <w:rtl/>
        </w:rPr>
        <w:t>–</w:t>
      </w:r>
      <w:r w:rsidRPr="0001521F">
        <w:rPr>
          <w:rFonts w:ascii="David" w:hAnsi="David" w:cs="David" w:hint="cs"/>
          <w:rtl/>
        </w:rPr>
        <w:t xml:space="preserve"> הן ארגז הכלים </w:t>
      </w:r>
      <w:proofErr w:type="spellStart"/>
      <w:r w:rsidRPr="0001521F">
        <w:rPr>
          <w:rFonts w:ascii="David" w:hAnsi="David" w:cs="David" w:hint="cs"/>
          <w:rtl/>
        </w:rPr>
        <w:t>המשוייך</w:t>
      </w:r>
      <w:proofErr w:type="spellEnd"/>
      <w:r w:rsidRPr="0001521F">
        <w:rPr>
          <w:rFonts w:ascii="David" w:hAnsi="David" w:cs="David" w:hint="cs"/>
          <w:rtl/>
        </w:rPr>
        <w:t xml:space="preserve">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w:t>
      </w:r>
      <w:proofErr w:type="spellStart"/>
      <w:r>
        <w:rPr>
          <w:rFonts w:ascii="David" w:hAnsi="David" w:cs="David" w:hint="cs"/>
          <w:rtl/>
        </w:rPr>
        <w:t>כ״ריבית</w:t>
      </w:r>
      <w:proofErr w:type="spellEnd"/>
      <w:r>
        <w:rPr>
          <w:rFonts w:ascii="David" w:hAnsi="David" w:cs="David" w:hint="cs"/>
          <w:rtl/>
        </w:rPr>
        <w:t xml:space="preserve">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 xml:space="preserve">ב. העלאת הריבית תייקר את עלות ההלוואות, ולכן עסקים עלולים לדחות או לצמצם את </w:t>
      </w:r>
      <w:proofErr w:type="spellStart"/>
      <w:r w:rsidRPr="00C67E95">
        <w:rPr>
          <w:rFonts w:ascii="David" w:hAnsi="David" w:cs="David"/>
          <w:rtl/>
        </w:rPr>
        <w:t>תכניות</w:t>
      </w:r>
      <w:proofErr w:type="spellEnd"/>
      <w:r w:rsidRPr="00C67E95">
        <w:rPr>
          <w:rFonts w:ascii="David" w:hAnsi="David" w:cs="David"/>
          <w:rtl/>
        </w:rPr>
        <w:t xml:space="preserve">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 xml:space="preserve">באיזה אופן תשפיע העלאת הריבית על המסחר הבינלאומי, בפרט על שער החליפין ושוק </w:t>
      </w:r>
      <w:proofErr w:type="spellStart"/>
      <w:r w:rsidRPr="00C67E95">
        <w:rPr>
          <w:rFonts w:ascii="David" w:hAnsi="David" w:cs="David"/>
          <w:rtl/>
        </w:rPr>
        <w:t>המט"ח</w:t>
      </w:r>
      <w:proofErr w:type="spellEnd"/>
      <w:r w:rsidRPr="00C67E95">
        <w:rPr>
          <w:rFonts w:ascii="David" w:hAnsi="David" w:cs="David"/>
          <w:rtl/>
        </w:rPr>
        <w:t>,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proofErr w:type="spellStart"/>
      <w:r w:rsidRPr="00C67E95">
        <w:rPr>
          <w:rFonts w:ascii="David" w:hAnsi="David" w:cs="David"/>
          <w:rtl/>
        </w:rPr>
        <w:lastRenderedPageBreak/>
        <w:t>המט"ח</w:t>
      </w:r>
      <w:proofErr w:type="spellEnd"/>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w:t>
      </w:r>
      <w:proofErr w:type="spellStart"/>
      <w:r>
        <w:rPr>
          <w:rFonts w:ascii="David" w:hAnsi="David" w:cs="David" w:hint="cs"/>
          <w:rtl/>
        </w:rPr>
        <w:t>להפגע</w:t>
      </w:r>
      <w:proofErr w:type="spellEnd"/>
      <w:r>
        <w:rPr>
          <w:rFonts w:ascii="David" w:hAnsi="David" w:cs="David" w:hint="cs"/>
          <w:rtl/>
        </w:rPr>
        <w:t xml:space="preserve">,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w:t>
      </w:r>
      <w:proofErr w:type="spellStart"/>
      <w:r>
        <w:rPr>
          <w:rFonts w:ascii="David" w:hAnsi="David" w:cs="David" w:hint="cs"/>
          <w:rtl/>
        </w:rPr>
        <w:t>בפקדונות</w:t>
      </w:r>
      <w:proofErr w:type="spellEnd"/>
      <w:r>
        <w:rPr>
          <w:rFonts w:ascii="David" w:hAnsi="David" w:cs="David" w:hint="cs"/>
          <w:rtl/>
        </w:rPr>
        <w:t xml:space="preserve">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w:t>
      </w:r>
      <w:proofErr w:type="spellStart"/>
      <w:r w:rsidR="008A7198">
        <w:rPr>
          <w:rFonts w:ascii="David" w:hAnsi="David" w:cs="David" w:hint="cs"/>
          <w:rtl/>
        </w:rPr>
        <w:t>ותכל׳ס</w:t>
      </w:r>
      <w:proofErr w:type="spellEnd"/>
      <w:r w:rsidR="008A7198">
        <w:rPr>
          <w:rFonts w:ascii="David" w:hAnsi="David" w:cs="David" w:hint="cs"/>
          <w:rtl/>
        </w:rPr>
        <w:t>,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 xml:space="preserve">בואו נתחיל עם דוגמה פשוטה </w:t>
      </w:r>
      <w:proofErr w:type="spellStart"/>
      <w:r w:rsidRPr="008C169D">
        <w:rPr>
          <w:rFonts w:ascii="David" w:hAnsi="David" w:cs="David"/>
          <w:rtl/>
        </w:rPr>
        <w:t>מחיי</w:t>
      </w:r>
      <w:proofErr w:type="spellEnd"/>
      <w:r w:rsidRPr="008C169D">
        <w:rPr>
          <w:rFonts w:ascii="David" w:hAnsi="David" w:cs="David"/>
          <w:rtl/>
        </w:rPr>
        <w:t xml:space="preserve">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 xml:space="preserve">השפעה על </w:t>
      </w:r>
      <w:proofErr w:type="spellStart"/>
      <w:r w:rsidRPr="008C169D">
        <w:rPr>
          <w:rFonts w:ascii="David" w:hAnsi="David" w:cs="David"/>
          <w:rtl/>
        </w:rPr>
        <w:t>הביקושים</w:t>
      </w:r>
      <w:proofErr w:type="spellEnd"/>
      <w:r w:rsidRPr="008C169D">
        <w:rPr>
          <w:rFonts w:ascii="David" w:hAnsi="David" w:cs="David"/>
          <w:rtl/>
        </w:rPr>
        <w:t xml:space="preserve">**: כשאנשים לווים פחות ומוציאים פחות, </w:t>
      </w:r>
      <w:proofErr w:type="spellStart"/>
      <w:r w:rsidRPr="008C169D">
        <w:rPr>
          <w:rFonts w:ascii="David" w:hAnsi="David" w:cs="David"/>
          <w:rtl/>
        </w:rPr>
        <w:t>הביקושים</w:t>
      </w:r>
      <w:proofErr w:type="spellEnd"/>
      <w:r w:rsidRPr="008C169D">
        <w:rPr>
          <w:rFonts w:ascii="David" w:hAnsi="David" w:cs="David"/>
          <w:rtl/>
        </w:rPr>
        <w:t xml:space="preserve">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 xml:space="preserve">שריון ורכישה מראש של מלאים במחיר הנוכחי. ואפשר גם </w:t>
      </w:r>
      <w:proofErr w:type="spellStart"/>
      <w:r w:rsidR="006016B1">
        <w:rPr>
          <w:rFonts w:ascii="David" w:hAnsi="David" w:cs="David" w:hint="cs"/>
          <w:rtl/>
        </w:rPr>
        <w:t>להדפק</w:t>
      </w:r>
      <w:proofErr w:type="spellEnd"/>
      <w:r w:rsidR="006016B1">
        <w:rPr>
          <w:rFonts w:ascii="David" w:hAnsi="David" w:cs="David" w:hint="cs"/>
          <w:rtl/>
        </w:rPr>
        <w:t xml:space="preserve">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 xml:space="preserve">שילוב של נכסים </w:t>
      </w:r>
      <w:proofErr w:type="spellStart"/>
      <w:r w:rsidRPr="008C169D">
        <w:rPr>
          <w:rFonts w:ascii="David" w:hAnsi="David" w:cs="David"/>
          <w:rtl/>
        </w:rPr>
        <w:t>צמודי</w:t>
      </w:r>
      <w:proofErr w:type="spellEnd"/>
      <w:r w:rsidRPr="008C169D">
        <w:rPr>
          <w:rFonts w:ascii="David" w:hAnsi="David" w:cs="David"/>
          <w:rtl/>
        </w:rPr>
        <w:t xml:space="preserve">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 xml:space="preserve">השפעת </w:t>
      </w:r>
      <w:proofErr w:type="spellStart"/>
      <w:r w:rsidRPr="0021159B">
        <w:rPr>
          <w:rFonts w:ascii="David" w:hAnsi="David" w:cs="David"/>
          <w:b/>
          <w:bCs/>
          <w:sz w:val="28"/>
          <w:szCs w:val="28"/>
          <w:rtl/>
        </w:rPr>
        <w:t>הדיגיטליזציה</w:t>
      </w:r>
      <w:proofErr w:type="spellEnd"/>
      <w:r w:rsidRPr="0021159B">
        <w:rPr>
          <w:rFonts w:ascii="David" w:hAnsi="David" w:cs="David"/>
          <w:b/>
          <w:bCs/>
          <w:sz w:val="28"/>
          <w:szCs w:val="28"/>
          <w:rtl/>
        </w:rPr>
        <w:t xml:space="preserve">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העולם הדיגיטלי מביא </w:t>
      </w:r>
      <w:proofErr w:type="spellStart"/>
      <w:r w:rsidRPr="008C169D">
        <w:rPr>
          <w:rFonts w:ascii="David" w:hAnsi="David" w:cs="David"/>
          <w:rtl/>
        </w:rPr>
        <w:t>איתו</w:t>
      </w:r>
      <w:proofErr w:type="spellEnd"/>
      <w:r w:rsidRPr="008C169D">
        <w:rPr>
          <w:rFonts w:ascii="David" w:hAnsi="David" w:cs="David"/>
          <w:rtl/>
        </w:rPr>
        <w:t xml:space="preserve">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w:t>
      </w:r>
      <w:proofErr w:type="spellStart"/>
      <w:r w:rsidRPr="008C169D">
        <w:rPr>
          <w:rFonts w:ascii="David" w:hAnsi="David" w:cs="David"/>
          <w:rtl/>
        </w:rPr>
        <w:t>לנטפליקס</w:t>
      </w:r>
      <w:proofErr w:type="spellEnd"/>
      <w:r w:rsidRPr="008C169D">
        <w:rPr>
          <w:rFonts w:ascii="David" w:hAnsi="David" w:cs="David"/>
          <w:rtl/>
        </w:rPr>
        <w:t xml:space="preserve">, </w:t>
      </w:r>
      <w:proofErr w:type="spellStart"/>
      <w:r w:rsidRPr="008C169D">
        <w:rPr>
          <w:rFonts w:ascii="David" w:hAnsi="David" w:cs="David"/>
          <w:rtl/>
        </w:rPr>
        <w:t>ספוטיפיי</w:t>
      </w:r>
      <w:proofErr w:type="spellEnd"/>
      <w:r w:rsidRPr="008C169D">
        <w:rPr>
          <w:rFonts w:ascii="David" w:hAnsi="David" w:cs="David"/>
          <w:rtl/>
        </w:rPr>
        <w:t xml:space="preserve">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המשבר העולמי של 2020-2021 הדגים כיצד שיבושים בשרשרת האספקה העולמית יכולים להשפיע על מחירים מקומיים. כשמפעל </w:t>
      </w:r>
      <w:proofErr w:type="spellStart"/>
      <w:r w:rsidRPr="008C169D">
        <w:rPr>
          <w:rFonts w:ascii="David" w:hAnsi="David" w:cs="David"/>
          <w:rtl/>
        </w:rPr>
        <w:t>מיקרוצ'יפים</w:t>
      </w:r>
      <w:proofErr w:type="spellEnd"/>
      <w:r w:rsidRPr="008C169D">
        <w:rPr>
          <w:rFonts w:ascii="David" w:hAnsi="David" w:cs="David"/>
          <w:rtl/>
        </w:rPr>
        <w:t xml:space="preserve"> </w:t>
      </w:r>
      <w:proofErr w:type="spellStart"/>
      <w:r w:rsidRPr="008C169D">
        <w:rPr>
          <w:rFonts w:ascii="David" w:hAnsi="David" w:cs="David"/>
          <w:rtl/>
        </w:rPr>
        <w:t>בטייוואן</w:t>
      </w:r>
      <w:proofErr w:type="spellEnd"/>
      <w:r w:rsidRPr="008C169D">
        <w:rPr>
          <w:rFonts w:ascii="David" w:hAnsi="David" w:cs="David"/>
          <w:rtl/>
        </w:rPr>
        <w:t xml:space="preserve">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proofErr w:type="spellStart"/>
      <w:r w:rsidR="0021159B">
        <w:rPr>
          <w:rFonts w:ascii="David" w:hAnsi="David" w:cs="David" w:hint="cs"/>
          <w:rtl/>
        </w:rPr>
        <w:t>ניטריטים</w:t>
      </w:r>
      <w:proofErr w:type="spellEnd"/>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מהו שוק </w:t>
      </w:r>
      <w:proofErr w:type="spellStart"/>
      <w:r w:rsidRPr="00625A6D">
        <w:rPr>
          <w:rFonts w:ascii="David" w:hAnsi="David" w:cs="David" w:hint="cs"/>
          <w:b/>
          <w:bCs/>
          <w:rtl/>
        </w:rPr>
        <w:t>המט״ח</w:t>
      </w:r>
      <w:proofErr w:type="spellEnd"/>
      <w:r w:rsidRPr="00625A6D">
        <w:rPr>
          <w:rFonts w:ascii="David" w:hAnsi="David" w:cs="David" w:hint="cs"/>
          <w:b/>
          <w:bCs/>
          <w:rtl/>
        </w:rPr>
        <w:t>,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(מטבע חוץ) הוא השוק שבו קונים ומוכרים מטבעות שונים, למשל דולרים, אירו, ין </w:t>
      </w:r>
      <w:proofErr w:type="spellStart"/>
      <w:r w:rsidRPr="00625A6D">
        <w:rPr>
          <w:rFonts w:ascii="David" w:hAnsi="David" w:cs="David" w:hint="cs"/>
          <w:rtl/>
        </w:rPr>
        <w:t>וכו</w:t>
      </w:r>
      <w:proofErr w:type="spellEnd"/>
      <w:r w:rsidRPr="00625A6D">
        <w:rPr>
          <w:rFonts w:ascii="David" w:hAnsi="David" w:cs="David" w:hint="cs"/>
          <w:rtl/>
        </w:rPr>
        <w:t>׳</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w:t>
      </w:r>
      <w:proofErr w:type="spellStart"/>
      <w:r w:rsidRPr="00625A6D">
        <w:rPr>
          <w:rFonts w:ascii="David" w:hAnsi="David" w:cs="David"/>
          <w:rtl/>
        </w:rPr>
        <w:t>המט"ח</w:t>
      </w:r>
      <w:proofErr w:type="spellEnd"/>
      <w:r w:rsidRPr="00625A6D">
        <w:rPr>
          <w:rFonts w:ascii="David" w:hAnsi="David" w:cs="David"/>
          <w:rtl/>
        </w:rPr>
        <w:t xml:space="preserve">.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w:t>
      </w:r>
      <w:proofErr w:type="spellStart"/>
      <w:r w:rsidRPr="00625A6D">
        <w:rPr>
          <w:rFonts w:ascii="David" w:hAnsi="David" w:cs="David"/>
          <w:rtl/>
        </w:rPr>
        <w:t>המט"ח</w:t>
      </w:r>
      <w:proofErr w:type="spellEnd"/>
      <w:r w:rsidRPr="00625A6D">
        <w:rPr>
          <w:rFonts w:ascii="David" w:hAnsi="David" w:cs="David"/>
          <w:rtl/>
        </w:rPr>
        <w:t xml:space="preserve">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w:t>
      </w:r>
      <w:proofErr w:type="spellStart"/>
      <w:r w:rsidRPr="00625A6D">
        <w:rPr>
          <w:rFonts w:ascii="David" w:hAnsi="David" w:cs="David"/>
          <w:rtl/>
        </w:rPr>
        <w:t>המט"ח</w:t>
      </w:r>
      <w:proofErr w:type="spellEnd"/>
      <w:r w:rsidRPr="00625A6D">
        <w:rPr>
          <w:rFonts w:ascii="David" w:hAnsi="David" w:cs="David"/>
          <w:rtl/>
        </w:rPr>
        <w:t xml:space="preserve">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עוד לפני שנצלול לעומקו של שוק </w:t>
      </w:r>
      <w:proofErr w:type="spellStart"/>
      <w:r w:rsidRPr="00625A6D">
        <w:rPr>
          <w:rFonts w:ascii="David" w:hAnsi="David" w:cs="David"/>
          <w:rtl/>
        </w:rPr>
        <w:t>המט"ח</w:t>
      </w:r>
      <w:proofErr w:type="spellEnd"/>
      <w:r w:rsidRPr="00625A6D">
        <w:rPr>
          <w:rFonts w:ascii="David" w:hAnsi="David" w:cs="David"/>
          <w:rtl/>
        </w:rPr>
        <w:t>,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w:t>
      </w:r>
      <w:proofErr w:type="spellStart"/>
      <w:r w:rsidRPr="00625A6D">
        <w:rPr>
          <w:rFonts w:ascii="David" w:hAnsi="David" w:cs="David"/>
          <w:rtl/>
        </w:rPr>
        <w:t>המט"ח</w:t>
      </w:r>
      <w:proofErr w:type="spellEnd"/>
      <w:r w:rsidRPr="00625A6D">
        <w:rPr>
          <w:rFonts w:ascii="David" w:hAnsi="David" w:cs="David"/>
          <w:rtl/>
        </w:rPr>
        <w:t xml:space="preserve">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 xml:space="preserve">ללא הבנת מאזן התשלומים, קשה להסביר או לחזות את ההתפתחויות בשער החליפין ואת הדינמיקה בשוק </w:t>
      </w:r>
      <w:proofErr w:type="spellStart"/>
      <w:r w:rsidRPr="00625A6D">
        <w:rPr>
          <w:rFonts w:ascii="David" w:hAnsi="David" w:cs="David"/>
          <w:rtl/>
        </w:rPr>
        <w:t>המט"ח</w:t>
      </w:r>
      <w:proofErr w:type="spellEnd"/>
      <w:r w:rsidRPr="00625A6D">
        <w:rPr>
          <w:rFonts w:ascii="David" w:hAnsi="David" w:cs="David"/>
          <w:rtl/>
        </w:rPr>
        <w:t>,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w:t>
      </w:r>
      <w:proofErr w:type="spellStart"/>
      <w:r w:rsidRPr="007D7A4E">
        <w:rPr>
          <w:rFonts w:ascii="David" w:hAnsi="David" w:cs="David"/>
          <w:rtl/>
          <w:lang w:val="en-US"/>
        </w:rPr>
        <w:t>המט"ח</w:t>
      </w:r>
      <w:proofErr w:type="spellEnd"/>
      <w:r w:rsidRPr="007D7A4E">
        <w:rPr>
          <w:rFonts w:ascii="David" w:hAnsi="David" w:cs="David"/>
          <w:rtl/>
          <w:lang w:val="en-US"/>
        </w:rPr>
        <w:t xml:space="preserve">;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בדיוק מהסיבה הזו, הבנת מאזן התשלומים קריטית להבנת מנגנון שער החליפין ושוק </w:t>
      </w:r>
      <w:proofErr w:type="spellStart"/>
      <w:r w:rsidRPr="007D7A4E">
        <w:rPr>
          <w:rFonts w:ascii="David" w:hAnsi="David" w:cs="David"/>
          <w:rtl/>
          <w:lang w:val="en-US"/>
        </w:rPr>
        <w:t>המט"ח</w:t>
      </w:r>
      <w:proofErr w:type="spellEnd"/>
      <w:r w:rsidRPr="007D7A4E">
        <w:rPr>
          <w:rFonts w:ascii="David" w:hAnsi="David" w:cs="David"/>
          <w:rtl/>
          <w:lang w:val="en-US"/>
        </w:rPr>
        <w:t xml:space="preserve">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 xml:space="preserve">את השינוי ביתרות </w:t>
      </w:r>
      <w:proofErr w:type="spellStart"/>
      <w:r>
        <w:rPr>
          <w:rFonts w:ascii="David" w:hAnsi="David" w:cs="David" w:hint="cs"/>
          <w:rtl/>
          <w:lang w:val="en-US"/>
        </w:rPr>
        <w:t>המט״ח</w:t>
      </w:r>
      <w:proofErr w:type="spellEnd"/>
      <w:r>
        <w:rPr>
          <w:rFonts w:ascii="David" w:hAnsi="David" w:cs="David" w:hint="cs"/>
          <w:rtl/>
          <w:lang w:val="en-US"/>
        </w:rPr>
        <w:t xml:space="preserve">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 xml:space="preserve">כעת נעבור לשוק </w:t>
      </w:r>
      <w:proofErr w:type="spellStart"/>
      <w:r w:rsidRPr="007441BA">
        <w:rPr>
          <w:rFonts w:ascii="David" w:hAnsi="David" w:cs="David" w:hint="cs"/>
          <w:b/>
          <w:bCs/>
          <w:rtl/>
        </w:rPr>
        <w:t>המט״ח</w:t>
      </w:r>
      <w:proofErr w:type="spellEnd"/>
      <w:r w:rsidRPr="007441BA">
        <w:rPr>
          <w:rFonts w:ascii="David" w:hAnsi="David" w:cs="David" w:hint="cs"/>
          <w:b/>
          <w:bCs/>
          <w:rtl/>
        </w:rPr>
        <w:t xml:space="preserve">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proofErr w:type="spellStart"/>
      <w:r>
        <w:rPr>
          <w:rFonts w:ascii="David" w:hAnsi="David" w:cs="David" w:hint="cs"/>
          <w:rtl/>
        </w:rPr>
        <w:t>הכל</w:t>
      </w:r>
      <w:proofErr w:type="spellEnd"/>
      <w:r>
        <w:rPr>
          <w:rFonts w:ascii="David" w:hAnsi="David" w:cs="David" w:hint="cs"/>
          <w:rtl/>
        </w:rPr>
        <w:t xml:space="preserve">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 xml:space="preserve">המחשה גרפית לייסוף כתוצאה מעלייה בהיצע </w:t>
      </w:r>
      <w:proofErr w:type="spellStart"/>
      <w:r w:rsidRPr="005E2AF6">
        <w:rPr>
          <w:rFonts w:ascii="David" w:hAnsi="David" w:cs="David" w:hint="cs"/>
          <w:b/>
          <w:bCs/>
          <w:rtl/>
          <w:lang w:val="en-US"/>
        </w:rPr>
        <w:t>המט״ח</w:t>
      </w:r>
      <w:proofErr w:type="spellEnd"/>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250F7A9F">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 xml:space="preserve">אם יש עלייה בהיצע </w:t>
      </w:r>
      <w:proofErr w:type="spellStart"/>
      <w:r w:rsidRPr="00625A6D">
        <w:rPr>
          <w:rFonts w:ascii="David" w:hAnsi="David" w:cs="David"/>
          <w:rtl/>
          <w:lang w:val="en-US"/>
        </w:rPr>
        <w:t>המט"ח</w:t>
      </w:r>
      <w:proofErr w:type="spellEnd"/>
      <w:r w:rsidRPr="00625A6D">
        <w:rPr>
          <w:rFonts w:ascii="David" w:hAnsi="David" w:cs="David"/>
          <w:rtl/>
          <w:lang w:val="en-US"/>
        </w:rPr>
        <w:t xml:space="preserve">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2488897E">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proofErr w:type="spellStart"/>
      <w:r w:rsidR="00465AA3">
        <w:rPr>
          <w:rFonts w:ascii="David" w:hAnsi="David" w:cs="David" w:hint="cs"/>
          <w:b/>
          <w:bCs/>
          <w:rtl/>
        </w:rPr>
        <w:t>ה</w:t>
      </w:r>
      <w:r>
        <w:rPr>
          <w:rFonts w:ascii="David" w:hAnsi="David" w:cs="David" w:hint="cs"/>
          <w:b/>
          <w:bCs/>
          <w:rtl/>
        </w:rPr>
        <w:t>מט״ח</w:t>
      </w:r>
      <w:proofErr w:type="spellEnd"/>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5C8990E5">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w:t>
      </w:r>
      <w:proofErr w:type="spellStart"/>
      <w:r w:rsidRPr="0084688E">
        <w:rPr>
          <w:rFonts w:ascii="David" w:hAnsi="David" w:cs="David" w:hint="cs"/>
          <w:rtl/>
        </w:rPr>
        <w:t>המט״ח</w:t>
      </w:r>
      <w:proofErr w:type="spellEnd"/>
      <w:r w:rsidRPr="0084688E">
        <w:rPr>
          <w:rFonts w:ascii="David" w:hAnsi="David" w:cs="David" w:hint="cs"/>
          <w:rtl/>
        </w:rPr>
        <w:t xml:space="preserve">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3F2A8052">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proofErr w:type="spellStart"/>
            <w:r>
              <w:rPr>
                <w:rFonts w:ascii="David" w:hAnsi="David" w:cs="David" w:hint="cs"/>
                <w:rtl/>
              </w:rPr>
              <w:t>קישקוש</w:t>
            </w:r>
            <w:proofErr w:type="spellEnd"/>
            <w:r>
              <w:rPr>
                <w:rFonts w:ascii="David" w:hAnsi="David" w:cs="David" w:hint="cs"/>
                <w:rtl/>
              </w:rPr>
              <w:t xml:space="preserve"> גדול, כיף גדול </w:t>
            </w:r>
            <w:proofErr w:type="spellStart"/>
            <w:r>
              <w:rPr>
                <w:rFonts w:ascii="David" w:hAnsi="David" w:cs="David" w:hint="cs"/>
                <w:rtl/>
              </w:rPr>
              <w:t>במימדיון</w:t>
            </w:r>
            <w:proofErr w:type="spellEnd"/>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מקטינה את </w:t>
      </w:r>
      <w:proofErr w:type="spellStart"/>
      <w:r>
        <w:rPr>
          <w:rFonts w:ascii="David" w:hAnsi="David" w:cs="David" w:hint="cs"/>
          <w:rtl/>
          <w:lang w:val="en-US"/>
        </w:rPr>
        <w:t>הביקושים</w:t>
      </w:r>
      <w:proofErr w:type="spellEnd"/>
      <w:r>
        <w:rPr>
          <w:rFonts w:ascii="David" w:hAnsi="David" w:cs="David" w:hint="cs"/>
          <w:rtl/>
          <w:lang w:val="en-US"/>
        </w:rPr>
        <w:t xml:space="preserve">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 xml:space="preserve">כיצד יכולה מדיניות מוניטרית ״אנטי מחזורית״ לבוא לידי ביטוי במצבים שבהם המשק נמצא בביקוש עודף והמחירים עולים במהירות (קרי, אינפלציה הנובעת מצד </w:t>
      </w:r>
      <w:proofErr w:type="spellStart"/>
      <w:r>
        <w:rPr>
          <w:rFonts w:ascii="David" w:hAnsi="David" w:cs="David" w:hint="cs"/>
          <w:rtl/>
          <w:lang w:val="en-US"/>
        </w:rPr>
        <w:t>הביקושים</w:t>
      </w:r>
      <w:proofErr w:type="spellEnd"/>
      <w:r>
        <w:rPr>
          <w:rFonts w:ascii="David" w:hAnsi="David" w:cs="David" w:hint="cs"/>
          <w:rtl/>
          <w:lang w:val="en-US"/>
        </w:rPr>
        <w:t>)?</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יעלה את הריבית על מנת לרסן את </w:t>
      </w:r>
      <w:proofErr w:type="spellStart"/>
      <w:r>
        <w:rPr>
          <w:rFonts w:ascii="David" w:hAnsi="David" w:cs="David" w:hint="cs"/>
          <w:rtl/>
          <w:lang w:val="en-US"/>
        </w:rPr>
        <w:t>הביקושים</w:t>
      </w:r>
      <w:proofErr w:type="spellEnd"/>
      <w:r>
        <w:rPr>
          <w:rFonts w:ascii="David" w:hAnsi="David" w:cs="David" w:hint="cs"/>
          <w:rtl/>
          <w:lang w:val="en-US"/>
        </w:rPr>
        <w:t>.</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אינפלציה שוחקת את </w:t>
      </w:r>
      <w:proofErr w:type="spellStart"/>
      <w:r>
        <w:rPr>
          <w:rFonts w:ascii="David" w:hAnsi="David" w:cs="David" w:hint="cs"/>
          <w:rtl/>
          <w:lang w:val="en-US"/>
        </w:rPr>
        <w:t>כח</w:t>
      </w:r>
      <w:proofErr w:type="spellEnd"/>
      <w:r>
        <w:rPr>
          <w:rFonts w:ascii="David" w:hAnsi="David" w:cs="David" w:hint="cs"/>
          <w:rtl/>
          <w:lang w:val="en-US"/>
        </w:rPr>
        <w:t xml:space="preserve">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הואיל ואינפלציה גבוהה שוללת את אפשרות החסכון ומחייבת מעבר </w:t>
      </w:r>
      <w:proofErr w:type="spellStart"/>
      <w:r>
        <w:rPr>
          <w:rFonts w:ascii="David" w:hAnsi="David" w:cs="David" w:hint="cs"/>
          <w:rtl/>
          <w:lang w:val="en-US"/>
        </w:rPr>
        <w:t>מיידי</w:t>
      </w:r>
      <w:proofErr w:type="spellEnd"/>
      <w:r>
        <w:rPr>
          <w:rFonts w:ascii="David" w:hAnsi="David" w:cs="David" w:hint="cs"/>
          <w:rtl/>
          <w:lang w:val="en-US"/>
        </w:rPr>
        <w:t xml:space="preserve">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עוסקת בשינויים בשערי חליפין, ומדיניות פיסקלית עוסקת </w:t>
      </w:r>
      <w:proofErr w:type="spellStart"/>
      <w:r>
        <w:rPr>
          <w:rFonts w:ascii="David" w:hAnsi="David" w:cs="David" w:hint="cs"/>
          <w:rtl/>
          <w:lang w:val="en-US"/>
        </w:rPr>
        <w:t>במסים</w:t>
      </w:r>
      <w:proofErr w:type="spellEnd"/>
      <w:r>
        <w:rPr>
          <w:rFonts w:ascii="David" w:hAnsi="David" w:cs="David" w:hint="cs"/>
          <w:rtl/>
          <w:lang w:val="en-US"/>
        </w:rPr>
        <w:t>.</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w:t>
      </w:r>
      <w:proofErr w:type="spellStart"/>
      <w:r>
        <w:rPr>
          <w:rFonts w:ascii="David" w:hAnsi="David" w:cs="David" w:hint="cs"/>
          <w:rtl/>
          <w:lang w:val="en-US"/>
        </w:rPr>
        <w:t>ובמסים</w:t>
      </w:r>
      <w:proofErr w:type="spellEnd"/>
      <w:r>
        <w:rPr>
          <w:rFonts w:ascii="David" w:hAnsi="David" w:cs="David" w:hint="cs"/>
          <w:rtl/>
          <w:lang w:val="en-US"/>
        </w:rPr>
        <w:t xml:space="preserve">.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כיצד עשויה עלייה בשערי הריבית במדינה זרה להשפיע על שוק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א. תגרום לירידה בהיצע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מדוע יש חשיבות להבנת מאזן התשלומים בניתוח שוק </w:t>
      </w:r>
      <w:proofErr w:type="spellStart"/>
      <w:r w:rsidRPr="0030474F">
        <w:rPr>
          <w:rFonts w:ascii="David" w:hAnsi="David" w:cs="David"/>
          <w:rtl/>
          <w:lang w:val="en-US"/>
        </w:rPr>
        <w:t>המט"ח</w:t>
      </w:r>
      <w:proofErr w:type="spellEnd"/>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Default="0030474F" w:rsidP="0030474F">
      <w:pPr>
        <w:bidi/>
        <w:spacing w:line="360" w:lineRule="auto"/>
        <w:rPr>
          <w:rFonts w:ascii="David" w:hAnsi="David" w:cs="David"/>
          <w:lang w:val="en-US"/>
        </w:rPr>
      </w:pPr>
      <w:r>
        <w:rPr>
          <w:rFonts w:ascii="David" w:hAnsi="David" w:cs="David" w:hint="cs"/>
          <w:rtl/>
          <w:lang w:val="en-US"/>
        </w:rPr>
        <w:lastRenderedPageBreak/>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6A399786" w14:textId="77777777" w:rsidR="004374C7" w:rsidRDefault="004374C7" w:rsidP="004374C7">
      <w:pPr>
        <w:bidi/>
        <w:spacing w:line="360" w:lineRule="auto"/>
        <w:rPr>
          <w:rFonts w:ascii="David" w:hAnsi="David" w:cs="David"/>
          <w:lang w:val="en-US"/>
        </w:rPr>
      </w:pPr>
    </w:p>
    <w:p w14:paraId="4DD807BF" w14:textId="79EEB88E" w:rsidR="004374C7" w:rsidRPr="004374C7" w:rsidRDefault="004374C7" w:rsidP="004374C7">
      <w:pPr>
        <w:bidi/>
        <w:spacing w:line="360" w:lineRule="auto"/>
        <w:rPr>
          <w:rFonts w:ascii="David" w:hAnsi="David" w:cs="David"/>
          <w:b/>
          <w:bCs/>
          <w:rtl/>
          <w:lang w:val="en-US"/>
        </w:rPr>
      </w:pPr>
      <w:r w:rsidRPr="004374C7">
        <w:rPr>
          <w:rFonts w:ascii="David" w:hAnsi="David" w:cs="David" w:hint="cs"/>
          <w:b/>
          <w:bCs/>
          <w:rtl/>
          <w:lang w:val="en-US"/>
        </w:rPr>
        <w:t>פתרון (השאלות פשוטות לכן לא מספק פתרון סופר דופר מפורט, אם משהו לא ברור כתבו לי):</w:t>
      </w:r>
    </w:p>
    <w:p w14:paraId="63915272"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914C59D"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0CEE0EF3"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23C03DD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1125354"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71383A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22AE51B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1482C915"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868E30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6ADB3AF1"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7712BD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4BAC57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DA8E60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438DF1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3779ED2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5B8C771E"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97293F0" w14:textId="77777777" w:rsidR="004374C7" w:rsidRDefault="004374C7" w:rsidP="004374C7">
      <w:pPr>
        <w:bidi/>
        <w:spacing w:line="360" w:lineRule="auto"/>
        <w:rPr>
          <w:rFonts w:ascii="David" w:hAnsi="David" w:cs="David"/>
          <w:lang w:val="en-US"/>
        </w:rPr>
      </w:pPr>
    </w:p>
    <w:p w14:paraId="742A4AA8" w14:textId="77777777" w:rsidR="004374C7" w:rsidRPr="0030474F" w:rsidRDefault="004374C7" w:rsidP="004374C7">
      <w:pPr>
        <w:bidi/>
        <w:spacing w:line="360" w:lineRule="auto"/>
        <w:rPr>
          <w:rFonts w:ascii="David" w:hAnsi="David" w:cs="David"/>
          <w:rtl/>
          <w:lang w:val="en-US"/>
        </w:rPr>
      </w:pPr>
    </w:p>
    <w:p w14:paraId="643645F2" w14:textId="77777777" w:rsidR="00ED737A" w:rsidRPr="00ED737A" w:rsidRDefault="00ED737A" w:rsidP="004374C7">
      <w:pPr>
        <w:spacing w:line="360" w:lineRule="auto"/>
        <w:jc w:val="both"/>
        <w:rPr>
          <w:rFonts w:ascii="David" w:hAnsi="David" w:cs="David"/>
          <w:lang w:val="en-US"/>
        </w:rPr>
      </w:pPr>
    </w:p>
    <w:p w14:paraId="00631F3E" w14:textId="77777777" w:rsidR="004374C7" w:rsidRDefault="004374C7">
      <w:pPr>
        <w:rPr>
          <w:rFonts w:ascii="David" w:hAnsi="David" w:cs="David"/>
          <w:b/>
          <w:bCs/>
          <w:sz w:val="32"/>
          <w:szCs w:val="32"/>
          <w:rtl/>
          <w:lang w:val="en-US"/>
        </w:rPr>
      </w:pPr>
      <w:bookmarkStart w:id="38" w:name="OLE_LINK1"/>
      <w:bookmarkStart w:id="39" w:name="OLE_LINK2"/>
      <w:r>
        <w:rPr>
          <w:rFonts w:ascii="David" w:hAnsi="David" w:cs="David"/>
          <w:b/>
          <w:bCs/>
          <w:sz w:val="32"/>
          <w:szCs w:val="32"/>
          <w:rtl/>
          <w:lang w:val="en-US"/>
        </w:rPr>
        <w:br w:type="page"/>
      </w:r>
    </w:p>
    <w:p w14:paraId="05296242" w14:textId="3734D1D8" w:rsidR="00ED737A" w:rsidRPr="00E70EE5" w:rsidRDefault="00ED737A" w:rsidP="00ED737A">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lastRenderedPageBreak/>
        <w:t>שיעור 9 – שוק מט״ח, תנועות הון ומדיניות מוניטרית</w:t>
      </w:r>
      <w:r w:rsidR="00E70EE5" w:rsidRPr="00E70EE5">
        <w:rPr>
          <w:rFonts w:ascii="David" w:hAnsi="David" w:cs="David" w:hint="cs"/>
          <w:b/>
          <w:bCs/>
          <w:sz w:val="32"/>
          <w:szCs w:val="32"/>
          <w:rtl/>
          <w:lang w:val="en-US"/>
        </w:rPr>
        <w:t xml:space="preserve"> </w:t>
      </w:r>
      <w:r w:rsidR="00E70EE5" w:rsidRPr="00E70EE5">
        <w:rPr>
          <w:rFonts w:ascii="David" w:hAnsi="David" w:cs="David"/>
          <w:b/>
          <w:bCs/>
          <w:sz w:val="32"/>
          <w:szCs w:val="32"/>
          <w:rtl/>
          <w:lang w:val="en-US"/>
        </w:rPr>
        <w:t>–</w:t>
      </w:r>
      <w:r w:rsidR="00E70EE5" w:rsidRPr="00E70EE5">
        <w:rPr>
          <w:rFonts w:ascii="David" w:hAnsi="David" w:cs="David" w:hint="cs"/>
          <w:b/>
          <w:bCs/>
          <w:sz w:val="32"/>
          <w:szCs w:val="32"/>
          <w:rtl/>
          <w:lang w:val="en-US"/>
        </w:rPr>
        <w:t xml:space="preserve"> 2.1.2025</w:t>
      </w:r>
    </w:p>
    <w:p w14:paraId="0AD9B97D" w14:textId="77777777" w:rsidR="00ED737A" w:rsidRPr="00ED737A" w:rsidRDefault="00ED737A" w:rsidP="00ED737A">
      <w:pPr>
        <w:bidi/>
        <w:spacing w:line="360" w:lineRule="auto"/>
        <w:jc w:val="both"/>
        <w:rPr>
          <w:rFonts w:ascii="David" w:hAnsi="David" w:cs="David"/>
          <w:color w:val="000000" w:themeColor="text1"/>
          <w:u w:val="single"/>
          <w:rtl/>
        </w:rPr>
      </w:pPr>
      <w:bookmarkStart w:id="40" w:name="_Hlk101269027"/>
    </w:p>
    <w:p w14:paraId="5DADAE86" w14:textId="108F83C1"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hint="cs"/>
          <w:b/>
          <w:bCs/>
          <w:color w:val="000000" w:themeColor="text1"/>
          <w:rtl/>
        </w:rPr>
        <w:t>מיני רציו, תזכורת וחיבור לאחור:</w:t>
      </w:r>
    </w:p>
    <w:p w14:paraId="6B0D3AC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נתחיל את השיעור בסיפור קטן. דמיינו שאתם מתכננים חופשה בארצות הברית. הדבר הראשון שאתם עושים הוא לבדוק כמה עולה הטיסה - נניח 1,000 דולר. אבל אתם חיים בישראל ויש לכם שקלים. אז השאלה הראשונה שעולה היא: כמה שקלים תצטרכו לשלם עבור אותם 1,000 דולר? התשובה לשאלה הזו תלויה בשער החליפין באותו יום</w:t>
      </w:r>
      <w:r w:rsidRPr="00ED737A">
        <w:rPr>
          <w:rFonts w:ascii="David" w:hAnsi="David" w:cs="David"/>
          <w:color w:val="000000" w:themeColor="text1"/>
        </w:rPr>
        <w:t>.</w:t>
      </w:r>
    </w:p>
    <w:p w14:paraId="75948D93" w14:textId="77777777" w:rsidR="00ED737A" w:rsidRPr="00ED737A" w:rsidRDefault="00ED737A" w:rsidP="00ED737A">
      <w:pPr>
        <w:bidi/>
        <w:spacing w:line="360" w:lineRule="auto"/>
        <w:jc w:val="both"/>
        <w:rPr>
          <w:rFonts w:ascii="David" w:hAnsi="David" w:cs="David"/>
          <w:color w:val="000000" w:themeColor="text1"/>
          <w:rtl/>
        </w:rPr>
      </w:pPr>
    </w:p>
    <w:p w14:paraId="5F0843E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שער החליפין והגורמים המשפיעים עליו</w:t>
      </w:r>
      <w:r w:rsidRPr="00ED737A">
        <w:rPr>
          <w:rFonts w:ascii="David" w:hAnsi="David" w:cs="David"/>
          <w:b/>
          <w:bCs/>
          <w:color w:val="000000" w:themeColor="text1"/>
        </w:rPr>
        <w:t>:</w:t>
      </w:r>
    </w:p>
    <w:p w14:paraId="5B21C65D"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שער החליפין הוא המחיר של מטבע אחד במונחי מטבע אחר. בדיוק כמו שלעגבנייה יש מחיר בשקלים, כך גם לדולר יש מחיר בשקלים. וכמו כל מחיר בכלכלה, גם שער החליפין נקבע במפגש בין ביקוש להיצע</w:t>
      </w:r>
      <w:r w:rsidRPr="00ED737A">
        <w:rPr>
          <w:rFonts w:ascii="David" w:hAnsi="David" w:cs="David"/>
          <w:color w:val="000000" w:themeColor="text1"/>
        </w:rPr>
        <w:t>.</w:t>
      </w:r>
    </w:p>
    <w:p w14:paraId="39C3C8A2" w14:textId="77777777" w:rsidR="00ED737A" w:rsidRPr="00ED737A" w:rsidRDefault="00ED737A" w:rsidP="00ED737A">
      <w:pPr>
        <w:bidi/>
        <w:spacing w:line="360" w:lineRule="auto"/>
        <w:jc w:val="both"/>
        <w:rPr>
          <w:rFonts w:ascii="David" w:hAnsi="David" w:cs="David"/>
          <w:color w:val="000000" w:themeColor="text1"/>
          <w:rtl/>
        </w:rPr>
      </w:pPr>
    </w:p>
    <w:p w14:paraId="26F4C971" w14:textId="413539F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בואו נחשוב רגע מי מבקש דולרים בישראל</w:t>
      </w:r>
      <w:r w:rsidRPr="00ED737A">
        <w:rPr>
          <w:rFonts w:ascii="David" w:hAnsi="David" w:cs="David"/>
          <w:b/>
          <w:bCs/>
          <w:color w:val="000000" w:themeColor="text1"/>
        </w:rPr>
        <w:t>?</w:t>
      </w:r>
      <w:r w:rsidR="00F47FC3">
        <w:rPr>
          <w:rFonts w:ascii="David" w:hAnsi="David" w:cs="David" w:hint="cs"/>
          <w:b/>
          <w:bCs/>
          <w:color w:val="000000" w:themeColor="text1"/>
          <w:rtl/>
        </w:rPr>
        <w:t xml:space="preserve"> רק המחשה</w:t>
      </w:r>
    </w:p>
    <w:p w14:paraId="17E0BEAF"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נתחיל מהדוגמה שפתחנו איתה - תיירים ישראלים שנוסעים לחו"ל. אבל הם רק חלק קטן מהסיפור. חשבו על חברת סלקום שרוצה לייבא טלפונים מקוריאה - היא צריכה דולרים כדי לשלם ליצרן הקוריאני. או חשבו על משקיע ישראלי שרוצה לקנות מניות של אפל - גם הוא צריך דולרים. כל אלה יוצרים ביקוש לדולרים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הישראלי</w:t>
      </w:r>
      <w:r w:rsidRPr="00ED737A">
        <w:rPr>
          <w:rFonts w:ascii="David" w:hAnsi="David" w:cs="David"/>
          <w:color w:val="000000" w:themeColor="text1"/>
        </w:rPr>
        <w:t>.</w:t>
      </w:r>
    </w:p>
    <w:p w14:paraId="23FFEFC1" w14:textId="77777777" w:rsidR="00ED737A" w:rsidRPr="00ED737A" w:rsidRDefault="00ED737A" w:rsidP="00ED737A">
      <w:pPr>
        <w:bidi/>
        <w:spacing w:line="360" w:lineRule="auto"/>
        <w:jc w:val="both"/>
        <w:rPr>
          <w:rFonts w:ascii="David" w:hAnsi="David" w:cs="David"/>
          <w:color w:val="000000" w:themeColor="text1"/>
          <w:rtl/>
        </w:rPr>
      </w:pPr>
    </w:p>
    <w:p w14:paraId="2C9D9116" w14:textId="4F67516B"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ומי מצד שני מציע דולרים למכירה</w:t>
      </w:r>
      <w:r w:rsidRPr="00ED737A">
        <w:rPr>
          <w:rFonts w:ascii="David" w:hAnsi="David" w:cs="David"/>
          <w:b/>
          <w:bCs/>
          <w:color w:val="000000" w:themeColor="text1"/>
        </w:rPr>
        <w:t>?</w:t>
      </w:r>
      <w:r w:rsidR="00F47FC3">
        <w:rPr>
          <w:rFonts w:ascii="David" w:hAnsi="David" w:cs="David" w:hint="cs"/>
          <w:b/>
          <w:bCs/>
          <w:color w:val="000000" w:themeColor="text1"/>
          <w:rtl/>
        </w:rPr>
        <w:t xml:space="preserve"> רק מחשה</w:t>
      </w:r>
    </w:p>
    <w:p w14:paraId="33D3C7E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נחשוב על חברת צ'ק פוינט שמוכרת תוכנות אבטחה בארה"ב. היא מקבלת תשלום בדולרים, אבל צריכה שקלים כדי לשלם משכורות לעובדים שלה בישראל. אז היא מוכרת את הדולרים תמורת שקלים. או חשבו על משקיע אמריקאי שרוצה לקנות דירה בתל אביב - הוא צריך להמיר את הדולרים שלו לשקלים</w:t>
      </w:r>
      <w:r w:rsidRPr="00ED737A">
        <w:rPr>
          <w:rFonts w:ascii="David" w:hAnsi="David" w:cs="David"/>
          <w:color w:val="000000" w:themeColor="text1"/>
        </w:rPr>
        <w:t>.</w:t>
      </w:r>
    </w:p>
    <w:p w14:paraId="5EA859EE" w14:textId="00493199" w:rsidR="00ED737A" w:rsidRPr="00ED737A" w:rsidRDefault="00ED737A" w:rsidP="00ED737A">
      <w:pPr>
        <w:bidi/>
        <w:spacing w:line="360" w:lineRule="auto"/>
        <w:jc w:val="both"/>
        <w:rPr>
          <w:rFonts w:ascii="David" w:hAnsi="David" w:cs="David"/>
          <w:color w:val="000000" w:themeColor="text1"/>
          <w:rtl/>
        </w:rPr>
      </w:pPr>
    </w:p>
    <w:p w14:paraId="7B8EF312" w14:textId="251CFC0A"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תנועות הון</w:t>
      </w:r>
      <w:r w:rsidR="00F47FC3">
        <w:rPr>
          <w:rFonts w:ascii="David" w:hAnsi="David" w:cs="David" w:hint="cs"/>
          <w:b/>
          <w:bCs/>
          <w:color w:val="000000" w:themeColor="text1"/>
          <w:rtl/>
        </w:rPr>
        <w:t xml:space="preserve"> (כספי משקיעים)</w:t>
      </w:r>
      <w:r w:rsidRPr="00ED737A">
        <w:rPr>
          <w:rFonts w:ascii="David" w:hAnsi="David" w:cs="David"/>
          <w:b/>
          <w:bCs/>
          <w:color w:val="000000" w:themeColor="text1"/>
          <w:rtl/>
        </w:rPr>
        <w:t xml:space="preserve"> - הגורם המשמעותי בשוק</w:t>
      </w:r>
      <w:r w:rsidRPr="00ED737A">
        <w:rPr>
          <w:rFonts w:ascii="David" w:hAnsi="David" w:cs="David"/>
          <w:b/>
          <w:bCs/>
          <w:color w:val="000000" w:themeColor="text1"/>
        </w:rPr>
        <w:t>:</w:t>
      </w:r>
    </w:p>
    <w:p w14:paraId="3610042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עכשיו בואו נתמקד בסוג מיוחד של פעילות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 תנועות הון. תארו לעצמכם שיש לכם 100,000 שקל ואתם רוצים לחסוך אותם לשנה. אתם רואים שבישראל הבנק נותן ריבית של 2% על פיקדון שקלי, אבל בארה"ב אפשר לקבל 4% על פיקדון דולרי. מה תעשו? סביר להניח שתרצו להמיר את הכסף לדולרים ולהפקיד אותו בארה"ב</w:t>
      </w:r>
      <w:r w:rsidRPr="00ED737A">
        <w:rPr>
          <w:rFonts w:ascii="David" w:hAnsi="David" w:cs="David"/>
          <w:color w:val="000000" w:themeColor="text1"/>
        </w:rPr>
        <w:t>.</w:t>
      </w:r>
    </w:p>
    <w:p w14:paraId="1F7C4DB9" w14:textId="77777777" w:rsidR="00ED737A" w:rsidRPr="00ED737A" w:rsidRDefault="00ED737A" w:rsidP="00ED737A">
      <w:pPr>
        <w:bidi/>
        <w:spacing w:line="360" w:lineRule="auto"/>
        <w:jc w:val="both"/>
        <w:rPr>
          <w:rFonts w:ascii="David" w:hAnsi="David" w:cs="David"/>
          <w:color w:val="000000" w:themeColor="text1"/>
          <w:rtl/>
        </w:rPr>
      </w:pPr>
    </w:p>
    <w:p w14:paraId="7EBE67DA"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זוהי דוגמה פשוטה לתנועת הון - כסף שעובר בין מדינות בחיפוש אחר תשואה גבוהה יותר. וכאן נכנס לתמונה בנק ישראל</w:t>
      </w:r>
      <w:r w:rsidRPr="00ED737A">
        <w:rPr>
          <w:rFonts w:ascii="David" w:hAnsi="David" w:cs="David"/>
          <w:color w:val="000000" w:themeColor="text1"/>
        </w:rPr>
        <w:t>.</w:t>
      </w:r>
    </w:p>
    <w:p w14:paraId="69A3187E" w14:textId="77777777" w:rsidR="00ED737A" w:rsidRPr="00ED737A" w:rsidRDefault="00ED737A" w:rsidP="00ED737A">
      <w:pPr>
        <w:bidi/>
        <w:spacing w:line="360" w:lineRule="auto"/>
        <w:jc w:val="both"/>
        <w:rPr>
          <w:rFonts w:ascii="David" w:hAnsi="David" w:cs="David"/>
          <w:color w:val="000000" w:themeColor="text1"/>
          <w:rtl/>
        </w:rPr>
      </w:pPr>
    </w:p>
    <w:p w14:paraId="1B491A70" w14:textId="77777777" w:rsidR="00ED737A" w:rsidRDefault="00ED737A">
      <w:pPr>
        <w:rPr>
          <w:rFonts w:ascii="David" w:hAnsi="David" w:cs="David"/>
          <w:color w:val="000000" w:themeColor="text1"/>
          <w:rtl/>
        </w:rPr>
      </w:pPr>
      <w:r>
        <w:rPr>
          <w:rFonts w:ascii="David" w:hAnsi="David" w:cs="David"/>
          <w:color w:val="000000" w:themeColor="text1"/>
          <w:rtl/>
        </w:rPr>
        <w:br w:type="page"/>
      </w:r>
    </w:p>
    <w:p w14:paraId="30EF952E" w14:textId="5B16C7F1" w:rsidR="00ED737A" w:rsidRPr="00ED737A" w:rsidRDefault="00F47FC3" w:rsidP="00ED737A">
      <w:pPr>
        <w:bidi/>
        <w:spacing w:line="360" w:lineRule="auto"/>
        <w:jc w:val="both"/>
        <w:rPr>
          <w:rFonts w:ascii="David" w:hAnsi="David" w:cs="David"/>
          <w:b/>
          <w:bCs/>
          <w:color w:val="000000" w:themeColor="text1"/>
          <w:rtl/>
        </w:rPr>
      </w:pPr>
      <w:r>
        <w:rPr>
          <w:rFonts w:ascii="David" w:hAnsi="David" w:cs="David" w:hint="cs"/>
          <w:b/>
          <w:bCs/>
          <w:color w:val="000000" w:themeColor="text1"/>
          <w:rtl/>
        </w:rPr>
        <w:lastRenderedPageBreak/>
        <w:t xml:space="preserve">הדיון המרכזי - </w:t>
      </w:r>
      <w:r w:rsidR="00ED737A" w:rsidRPr="00ED737A">
        <w:rPr>
          <w:rFonts w:ascii="David" w:hAnsi="David" w:cs="David"/>
          <w:b/>
          <w:bCs/>
          <w:color w:val="000000" w:themeColor="text1"/>
          <w:rtl/>
        </w:rPr>
        <w:t>מדיניות מוניטרית ושער החליפין</w:t>
      </w:r>
      <w:r w:rsidR="00ED737A" w:rsidRPr="00ED737A">
        <w:rPr>
          <w:rFonts w:ascii="David" w:hAnsi="David" w:cs="David"/>
          <w:b/>
          <w:bCs/>
          <w:color w:val="000000" w:themeColor="text1"/>
        </w:rPr>
        <w:t>:</w:t>
      </w:r>
    </w:p>
    <w:p w14:paraId="723AE5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בנק ישראל הוא שחקן מרכזי בסיפור הזה כי הוא קובע את הריבית במשק. כשהוא מחליט להעלות או להוריד את הריבית, זה משפיע על תנועות ההון ובעקיפין על שער החליפין</w:t>
      </w:r>
      <w:r w:rsidRPr="00ED737A">
        <w:rPr>
          <w:rFonts w:ascii="David" w:hAnsi="David" w:cs="David"/>
          <w:color w:val="000000" w:themeColor="text1"/>
        </w:rPr>
        <w:t>.</w:t>
      </w:r>
    </w:p>
    <w:p w14:paraId="588D8B29" w14:textId="77777777" w:rsidR="00ED737A" w:rsidRPr="00ED737A" w:rsidRDefault="00ED737A" w:rsidP="00ED737A">
      <w:pPr>
        <w:bidi/>
        <w:spacing w:line="360" w:lineRule="auto"/>
        <w:jc w:val="both"/>
        <w:rPr>
          <w:rFonts w:ascii="David" w:hAnsi="David" w:cs="David"/>
          <w:color w:val="000000" w:themeColor="text1"/>
          <w:rtl/>
        </w:rPr>
      </w:pPr>
    </w:p>
    <w:p w14:paraId="4920809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נראה איך זה עובד בפועל. נניח שהריבית בישראל היא 2% והריבית בארה"ב היא גם 2%. ואז בנק ישראל מחליט להוריד את הריבית ל-1%. מה יקרה</w:t>
      </w:r>
      <w:r w:rsidRPr="00ED737A">
        <w:rPr>
          <w:rFonts w:ascii="David" w:hAnsi="David" w:cs="David"/>
          <w:color w:val="000000" w:themeColor="text1"/>
        </w:rPr>
        <w:t>?</w:t>
      </w:r>
    </w:p>
    <w:p w14:paraId="7EF1A20D" w14:textId="77777777" w:rsidR="00ED737A" w:rsidRPr="00ED737A" w:rsidRDefault="00ED737A" w:rsidP="00ED737A">
      <w:pPr>
        <w:bidi/>
        <w:spacing w:line="360" w:lineRule="auto"/>
        <w:jc w:val="both"/>
        <w:rPr>
          <w:rFonts w:ascii="David" w:hAnsi="David" w:cs="David"/>
          <w:color w:val="000000" w:themeColor="text1"/>
          <w:rtl/>
        </w:rPr>
      </w:pPr>
    </w:p>
    <w:p w14:paraId="16E2C95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1</w:t>
      </w:r>
      <w:r w:rsidRPr="00ED737A">
        <w:rPr>
          <w:rFonts w:ascii="David" w:hAnsi="David" w:cs="David"/>
          <w:color w:val="000000" w:themeColor="text1"/>
        </w:rPr>
        <w:t xml:space="preserve">. </w:t>
      </w:r>
      <w:r w:rsidRPr="00ED737A">
        <w:rPr>
          <w:rFonts w:ascii="David" w:hAnsi="David" w:cs="David"/>
          <w:color w:val="000000" w:themeColor="text1"/>
          <w:rtl/>
        </w:rPr>
        <w:t>משקיעים ישראלים יראו שאפשר להרוויח יותר בארה"ב</w:t>
      </w:r>
    </w:p>
    <w:p w14:paraId="1552780E"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2</w:t>
      </w:r>
      <w:r w:rsidRPr="00ED737A">
        <w:rPr>
          <w:rFonts w:ascii="David" w:hAnsi="David" w:cs="David"/>
          <w:color w:val="000000" w:themeColor="text1"/>
        </w:rPr>
        <w:t xml:space="preserve">. </w:t>
      </w:r>
      <w:r w:rsidRPr="00ED737A">
        <w:rPr>
          <w:rFonts w:ascii="David" w:hAnsi="David" w:cs="David"/>
          <w:color w:val="000000" w:themeColor="text1"/>
          <w:rtl/>
        </w:rPr>
        <w:t>הם ירצו להמיר את השקלים שלהם לדולרים</w:t>
      </w:r>
    </w:p>
    <w:p w14:paraId="17D4711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3</w:t>
      </w:r>
      <w:r w:rsidRPr="00ED737A">
        <w:rPr>
          <w:rFonts w:ascii="David" w:hAnsi="David" w:cs="David"/>
          <w:color w:val="000000" w:themeColor="text1"/>
        </w:rPr>
        <w:t xml:space="preserve">. </w:t>
      </w:r>
      <w:r w:rsidRPr="00ED737A">
        <w:rPr>
          <w:rFonts w:ascii="David" w:hAnsi="David" w:cs="David"/>
          <w:color w:val="000000" w:themeColor="text1"/>
          <w:rtl/>
        </w:rPr>
        <w:t xml:space="preserve">יגדל הביקוש לדולרים בשוק </w:t>
      </w:r>
      <w:proofErr w:type="spellStart"/>
      <w:r w:rsidRPr="00ED737A">
        <w:rPr>
          <w:rFonts w:ascii="David" w:hAnsi="David" w:cs="David"/>
          <w:color w:val="000000" w:themeColor="text1"/>
          <w:rtl/>
        </w:rPr>
        <w:t>המט"ח</w:t>
      </w:r>
      <w:proofErr w:type="spellEnd"/>
    </w:p>
    <w:p w14:paraId="4C02C463" w14:textId="4ADEDA8C" w:rsidR="00ED737A" w:rsidRPr="00C26834" w:rsidRDefault="00ED737A" w:rsidP="00ED737A">
      <w:pPr>
        <w:bidi/>
        <w:spacing w:line="360" w:lineRule="auto"/>
        <w:jc w:val="both"/>
        <w:rPr>
          <w:rFonts w:ascii="David" w:hAnsi="David" w:cs="David"/>
          <w:color w:val="000000" w:themeColor="text1"/>
          <w:lang w:val="en-US"/>
        </w:rPr>
      </w:pPr>
      <w:r w:rsidRPr="00ED737A">
        <w:rPr>
          <w:rFonts w:ascii="David" w:hAnsi="David" w:cs="David"/>
          <w:color w:val="000000" w:themeColor="text1"/>
          <w:rtl/>
        </w:rPr>
        <w:t>4</w:t>
      </w:r>
      <w:r w:rsidRPr="00ED737A">
        <w:rPr>
          <w:rFonts w:ascii="David" w:hAnsi="David" w:cs="David"/>
          <w:color w:val="000000" w:themeColor="text1"/>
        </w:rPr>
        <w:t xml:space="preserve">. </w:t>
      </w:r>
      <w:r w:rsidRPr="00ED737A">
        <w:rPr>
          <w:rFonts w:ascii="David" w:hAnsi="David" w:cs="David"/>
          <w:color w:val="000000" w:themeColor="text1"/>
          <w:rtl/>
        </w:rPr>
        <w:t>מחיר הדולר יעלה</w:t>
      </w:r>
      <w:r w:rsidR="0052659F">
        <w:rPr>
          <w:rFonts w:ascii="David" w:hAnsi="David" w:cs="David" w:hint="cs"/>
          <w:color w:val="000000" w:themeColor="text1"/>
          <w:rtl/>
        </w:rPr>
        <w:t xml:space="preserve"> </w:t>
      </w:r>
      <w:r w:rsidR="0052659F">
        <w:rPr>
          <w:rFonts w:ascii="David" w:hAnsi="David" w:cs="David"/>
          <w:color w:val="000000" w:themeColor="text1"/>
          <w:rtl/>
        </w:rPr>
        <w:t>–</w:t>
      </w:r>
      <w:r w:rsidR="0052659F">
        <w:rPr>
          <w:rFonts w:ascii="David" w:hAnsi="David" w:cs="David" w:hint="cs"/>
          <w:color w:val="000000" w:themeColor="text1"/>
          <w:rtl/>
        </w:rPr>
        <w:t xml:space="preserve"> שער החליפין יעלה</w:t>
      </w:r>
      <w:r w:rsidRPr="00ED737A">
        <w:rPr>
          <w:rFonts w:ascii="David" w:hAnsi="David" w:cs="David"/>
          <w:color w:val="000000" w:themeColor="text1"/>
          <w:rtl/>
        </w:rPr>
        <w:t xml:space="preserve"> (זה מה שנקרא "פיחות</w:t>
      </w:r>
      <w:r w:rsidR="00E70EE5">
        <w:rPr>
          <w:rFonts w:ascii="David" w:hAnsi="David" w:cs="David" w:hint="cs"/>
          <w:color w:val="000000" w:themeColor="text1"/>
          <w:rtl/>
        </w:rPr>
        <w:t>״)</w:t>
      </w:r>
    </w:p>
    <w:p w14:paraId="2134E5AE" w14:textId="77777777" w:rsidR="00ED737A" w:rsidRPr="00ED737A" w:rsidRDefault="00ED737A" w:rsidP="00ED737A">
      <w:pPr>
        <w:bidi/>
        <w:spacing w:line="360" w:lineRule="auto"/>
        <w:jc w:val="both"/>
        <w:rPr>
          <w:rFonts w:ascii="David" w:hAnsi="David" w:cs="David"/>
          <w:color w:val="000000" w:themeColor="text1"/>
          <w:rtl/>
        </w:rPr>
      </w:pPr>
    </w:p>
    <w:p w14:paraId="055C044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השפעות על הכלכלה הריאלית</w:t>
      </w:r>
      <w:r w:rsidRPr="00ED737A">
        <w:rPr>
          <w:rFonts w:ascii="David" w:hAnsi="David" w:cs="David"/>
          <w:b/>
          <w:bCs/>
          <w:color w:val="000000" w:themeColor="text1"/>
        </w:rPr>
        <w:t>:</w:t>
      </w:r>
    </w:p>
    <w:p w14:paraId="361CD6E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עכשיו בואו נחשוב מה המשמעות של פיחות כזה עבור הכלכלה. נניח ששער החליפין עלה מ-3.5 ש"ח לדולר ל-4 ש"ח לדולר</w:t>
      </w:r>
      <w:r w:rsidRPr="00ED737A">
        <w:rPr>
          <w:rFonts w:ascii="David" w:hAnsi="David" w:cs="David"/>
          <w:color w:val="000000" w:themeColor="text1"/>
        </w:rPr>
        <w:t>.</w:t>
      </w:r>
    </w:p>
    <w:p w14:paraId="0B6C73B2" w14:textId="77777777" w:rsidR="00ED737A" w:rsidRPr="00ED737A" w:rsidRDefault="00ED737A" w:rsidP="00ED737A">
      <w:pPr>
        <w:bidi/>
        <w:spacing w:line="360" w:lineRule="auto"/>
        <w:jc w:val="both"/>
        <w:rPr>
          <w:rFonts w:ascii="David" w:hAnsi="David" w:cs="David"/>
          <w:color w:val="000000" w:themeColor="text1"/>
          <w:rtl/>
        </w:rPr>
      </w:pPr>
    </w:p>
    <w:p w14:paraId="5A9F341A" w14:textId="2A8571A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יצואן ישראלי (למשל חברת הייטק</w:t>
      </w:r>
      <w:r w:rsidRPr="00ED737A">
        <w:rPr>
          <w:rFonts w:ascii="David" w:hAnsi="David" w:cs="David" w:hint="cs"/>
          <w:b/>
          <w:bCs/>
          <w:color w:val="000000" w:themeColor="text1"/>
          <w:rtl/>
        </w:rPr>
        <w:t>):</w:t>
      </w:r>
    </w:p>
    <w:p w14:paraId="289EAB61"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היא מוכרת תוכנה ב-1,000 דולר</w:t>
      </w:r>
    </w:p>
    <w:p w14:paraId="6A216B3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הייתה מקבלת 3,500 ש"ח</w:t>
      </w:r>
    </w:p>
    <w:p w14:paraId="1F1B526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תקבל 4,000 ש"ח</w:t>
      </w:r>
    </w:p>
    <w:p w14:paraId="763449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טוב ליצואן</w:t>
      </w:r>
      <w:r w:rsidRPr="00ED737A">
        <w:rPr>
          <w:rFonts w:ascii="David" w:hAnsi="David" w:cs="David"/>
          <w:color w:val="000000" w:themeColor="text1"/>
        </w:rPr>
        <w:t>!</w:t>
      </w:r>
    </w:p>
    <w:p w14:paraId="4F04D825" w14:textId="77777777" w:rsidR="00ED737A" w:rsidRPr="00ED737A" w:rsidRDefault="00ED737A" w:rsidP="00ED737A">
      <w:pPr>
        <w:bidi/>
        <w:spacing w:line="360" w:lineRule="auto"/>
        <w:jc w:val="both"/>
        <w:rPr>
          <w:rFonts w:ascii="David" w:hAnsi="David" w:cs="David"/>
          <w:color w:val="000000" w:themeColor="text1"/>
          <w:rtl/>
        </w:rPr>
      </w:pPr>
    </w:p>
    <w:p w14:paraId="07E4F590" w14:textId="57B06CE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יבואן ישראלי (למשל יבואן מכוניות</w:t>
      </w:r>
      <w:r w:rsidRPr="00ED737A">
        <w:rPr>
          <w:rFonts w:ascii="David" w:hAnsi="David" w:cs="David" w:hint="cs"/>
          <w:b/>
          <w:bCs/>
          <w:color w:val="000000" w:themeColor="text1"/>
          <w:rtl/>
        </w:rPr>
        <w:t>):</w:t>
      </w:r>
    </w:p>
    <w:p w14:paraId="75AD3A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הוא קונה רכב ב-20,000 דולר</w:t>
      </w:r>
    </w:p>
    <w:p w14:paraId="11BA76FC" w14:textId="4FCE9451" w:rsidR="00ED737A" w:rsidRPr="0052659F" w:rsidRDefault="00ED737A" w:rsidP="00ED737A">
      <w:pPr>
        <w:bidi/>
        <w:spacing w:line="360" w:lineRule="auto"/>
        <w:jc w:val="both"/>
        <w:rPr>
          <w:rFonts w:ascii="David" w:hAnsi="David" w:cs="David"/>
          <w:color w:val="000000" w:themeColor="text1"/>
          <w:rtl/>
          <w:lang w:val="en-US"/>
        </w:rPr>
      </w:pPr>
      <w:r w:rsidRPr="00ED737A">
        <w:rPr>
          <w:rFonts w:ascii="David" w:hAnsi="David" w:cs="David"/>
          <w:color w:val="000000" w:themeColor="text1"/>
        </w:rPr>
        <w:t xml:space="preserve">- </w:t>
      </w:r>
      <w:r w:rsidRPr="00ED737A">
        <w:rPr>
          <w:rFonts w:ascii="David" w:hAnsi="David" w:cs="David"/>
          <w:color w:val="000000" w:themeColor="text1"/>
          <w:rtl/>
        </w:rPr>
        <w:t xml:space="preserve">פעם היה משלם 70,000 </w:t>
      </w:r>
      <w:r w:rsidR="0052659F">
        <w:rPr>
          <w:rFonts w:ascii="David" w:hAnsi="David" w:cs="David" w:hint="cs"/>
          <w:color w:val="000000" w:themeColor="text1"/>
          <w:rtl/>
        </w:rPr>
        <w:t>₪ = 3.5 *</w:t>
      </w:r>
      <w:r w:rsidR="0052659F">
        <w:rPr>
          <w:rFonts w:ascii="David" w:hAnsi="David" w:cs="David"/>
          <w:color w:val="000000" w:themeColor="text1"/>
          <w:lang w:val="en-US"/>
        </w:rPr>
        <w:t xml:space="preserve"> </w:t>
      </w:r>
      <w:r w:rsidR="0052659F">
        <w:rPr>
          <w:rFonts w:ascii="David" w:hAnsi="David" w:cs="David" w:hint="cs"/>
          <w:color w:val="000000" w:themeColor="text1"/>
          <w:rtl/>
          <w:lang w:val="en-US"/>
        </w:rPr>
        <w:t>20,000</w:t>
      </w:r>
    </w:p>
    <w:p w14:paraId="39734FC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ישלם 80,000 ש"ח</w:t>
      </w:r>
    </w:p>
    <w:p w14:paraId="17C861E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רע ליבואן</w:t>
      </w:r>
      <w:r w:rsidRPr="00ED737A">
        <w:rPr>
          <w:rFonts w:ascii="David" w:hAnsi="David" w:cs="David"/>
          <w:color w:val="000000" w:themeColor="text1"/>
        </w:rPr>
        <w:t>!</w:t>
      </w:r>
    </w:p>
    <w:p w14:paraId="7D60C83C" w14:textId="77777777" w:rsidR="00ED737A" w:rsidRPr="00ED737A" w:rsidRDefault="00ED737A" w:rsidP="00ED737A">
      <w:pPr>
        <w:bidi/>
        <w:spacing w:line="360" w:lineRule="auto"/>
        <w:jc w:val="both"/>
        <w:rPr>
          <w:rFonts w:ascii="David" w:hAnsi="David" w:cs="David"/>
          <w:color w:val="000000" w:themeColor="text1"/>
          <w:rtl/>
        </w:rPr>
      </w:pPr>
    </w:p>
    <w:p w14:paraId="04EEA68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השפעה על האינפלציה</w:t>
      </w:r>
      <w:r w:rsidRPr="00ED737A">
        <w:rPr>
          <w:rFonts w:ascii="David" w:hAnsi="David" w:cs="David"/>
          <w:b/>
          <w:bCs/>
          <w:color w:val="000000" w:themeColor="text1"/>
        </w:rPr>
        <w:t>:</w:t>
      </w:r>
    </w:p>
    <w:p w14:paraId="52773E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כשהדולר מתייקר, כל המוצרים המיובאים מתייקרים. חשבו על זה - מכוניות, מכשירי חשמל, בגדים, מזון מיובא - כולם יתייקרו. זו אחת הסיבות שפיחות גורר בדרך כלל עלייה באינפלציה</w:t>
      </w:r>
      <w:r w:rsidRPr="00ED737A">
        <w:rPr>
          <w:rFonts w:ascii="David" w:hAnsi="David" w:cs="David"/>
          <w:color w:val="000000" w:themeColor="text1"/>
        </w:rPr>
        <w:t>.</w:t>
      </w:r>
    </w:p>
    <w:p w14:paraId="43AFC81C" w14:textId="77777777" w:rsidR="00ED737A" w:rsidRPr="00ED737A" w:rsidRDefault="00ED737A" w:rsidP="00ED737A">
      <w:pPr>
        <w:bidi/>
        <w:spacing w:line="360" w:lineRule="auto"/>
        <w:jc w:val="both"/>
        <w:rPr>
          <w:rFonts w:ascii="David" w:hAnsi="David" w:cs="David"/>
          <w:color w:val="000000" w:themeColor="text1"/>
          <w:rtl/>
        </w:rPr>
      </w:pPr>
    </w:p>
    <w:p w14:paraId="416BA6B0" w14:textId="77777777" w:rsidR="00ED737A" w:rsidRDefault="00ED737A">
      <w:pPr>
        <w:rPr>
          <w:rFonts w:ascii="David" w:hAnsi="David" w:cs="David"/>
          <w:b/>
          <w:bCs/>
          <w:color w:val="000000" w:themeColor="text1"/>
          <w:rtl/>
        </w:rPr>
      </w:pPr>
      <w:r>
        <w:rPr>
          <w:rFonts w:ascii="David" w:hAnsi="David" w:cs="David"/>
          <w:b/>
          <w:bCs/>
          <w:color w:val="000000" w:themeColor="text1"/>
          <w:rtl/>
        </w:rPr>
        <w:br w:type="page"/>
      </w:r>
    </w:p>
    <w:p w14:paraId="499CAB05" w14:textId="100C42C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שיקולי בנק ישראל</w:t>
      </w:r>
      <w:r w:rsidRPr="00ED737A">
        <w:rPr>
          <w:rFonts w:ascii="David" w:hAnsi="David" w:cs="David"/>
          <w:b/>
          <w:bCs/>
          <w:color w:val="000000" w:themeColor="text1"/>
        </w:rPr>
        <w:t>:</w:t>
      </w:r>
    </w:p>
    <w:p w14:paraId="1A59B84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כשבנק ישראל מחליט על שינוי בריבית, הוא חייב לקחת בחשבון את כל ההשפעות האלה</w:t>
      </w:r>
      <w:r w:rsidRPr="00ED737A">
        <w:rPr>
          <w:rFonts w:ascii="David" w:hAnsi="David" w:cs="David"/>
          <w:color w:val="000000" w:themeColor="text1"/>
        </w:rPr>
        <w:t>:</w:t>
      </w:r>
    </w:p>
    <w:p w14:paraId="7EFF7759" w14:textId="635C2D6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הצמיחה (דרך היצוא והיבוא</w:t>
      </w:r>
      <w:r>
        <w:rPr>
          <w:rFonts w:ascii="David" w:hAnsi="David" w:cs="David" w:hint="cs"/>
          <w:color w:val="000000" w:themeColor="text1"/>
          <w:rtl/>
        </w:rPr>
        <w:t>)</w:t>
      </w:r>
    </w:p>
    <w:p w14:paraId="29927F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האינפלציה</w:t>
      </w:r>
    </w:p>
    <w:p w14:paraId="742B85DD" w14:textId="4AC8AFC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מה קורה בשאר העולם (איזו ריבית נותנים בנקים מרכזיים אחרים</w:t>
      </w:r>
      <w:r>
        <w:rPr>
          <w:rFonts w:ascii="David" w:hAnsi="David" w:cs="David" w:hint="cs"/>
          <w:color w:val="000000" w:themeColor="text1"/>
          <w:rtl/>
        </w:rPr>
        <w:t>)</w:t>
      </w:r>
    </w:p>
    <w:p w14:paraId="44BB730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מצב התעסוקה במשק</w:t>
      </w:r>
    </w:p>
    <w:p w14:paraId="6637FA00" w14:textId="77777777" w:rsidR="00ED737A" w:rsidRPr="00ED737A" w:rsidRDefault="00ED737A" w:rsidP="00ED737A">
      <w:pPr>
        <w:bidi/>
        <w:spacing w:line="360" w:lineRule="auto"/>
        <w:jc w:val="both"/>
        <w:rPr>
          <w:rFonts w:ascii="David" w:hAnsi="David" w:cs="David"/>
          <w:color w:val="000000" w:themeColor="text1"/>
          <w:rtl/>
        </w:rPr>
      </w:pPr>
    </w:p>
    <w:p w14:paraId="0C7ECFE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סיכום</w:t>
      </w:r>
      <w:r w:rsidRPr="00ED737A">
        <w:rPr>
          <w:rFonts w:ascii="David" w:hAnsi="David" w:cs="David"/>
          <w:b/>
          <w:bCs/>
          <w:color w:val="000000" w:themeColor="text1"/>
        </w:rPr>
        <w:t>:</w:t>
      </w:r>
    </w:p>
    <w:p w14:paraId="77F9CA9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הבנת הקשר בין ריבית, שער חליפין והכלכלה הריאלית היא קריטית להבנת החלטות של בנק ישראל. כשאתם קוראים בעיתון על החלטת ריבית, זכרו את כל המנגנונים שדיברנו עליהם</w:t>
      </w:r>
      <w:r w:rsidRPr="00ED737A">
        <w:rPr>
          <w:rFonts w:ascii="David" w:hAnsi="David" w:cs="David"/>
          <w:color w:val="000000" w:themeColor="text1"/>
        </w:rPr>
        <w:t>:</w:t>
      </w:r>
    </w:p>
    <w:p w14:paraId="44DD291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הריבית משפיעה על תנועות הון</w:t>
      </w:r>
    </w:p>
    <w:p w14:paraId="737E40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תנועות הון משפיעות על שער החליפין</w:t>
      </w:r>
    </w:p>
    <w:p w14:paraId="4D76C2B6"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שער החליפין משפיע על היצוא והיבוא</w:t>
      </w:r>
    </w:p>
    <w:p w14:paraId="6018A50B"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ואיך כל אלה משפיעים בסוף על הצמיחה והאינפלציה</w:t>
      </w:r>
    </w:p>
    <w:p w14:paraId="2C808A89" w14:textId="77777777" w:rsidR="00ED737A" w:rsidRPr="00ED737A" w:rsidRDefault="00ED737A" w:rsidP="00ED737A">
      <w:pPr>
        <w:bidi/>
        <w:spacing w:line="360" w:lineRule="auto"/>
        <w:jc w:val="both"/>
        <w:rPr>
          <w:rFonts w:ascii="David" w:hAnsi="David" w:cs="David"/>
          <w:color w:val="000000" w:themeColor="text1"/>
          <w:rtl/>
        </w:rPr>
      </w:pPr>
    </w:p>
    <w:p w14:paraId="5A4F870E"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תרגול</w:t>
      </w:r>
      <w:r w:rsidRPr="00ED737A">
        <w:rPr>
          <w:rFonts w:ascii="David" w:hAnsi="David" w:cs="David"/>
          <w:b/>
          <w:bCs/>
          <w:color w:val="000000" w:themeColor="text1"/>
        </w:rPr>
        <w:t>:</w:t>
      </w:r>
    </w:p>
    <w:p w14:paraId="00407862" w14:textId="0D75A33B"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כעת אתם מוכנים להתמודד עם שאלות כמו זו שראינו בתחילת השיעור, שבהן תצטרכו לנתח השפעות של שינויי ריבית על המשק דרך ערוץ שער החליפין</w:t>
      </w:r>
      <w:r w:rsidRPr="00ED737A">
        <w:rPr>
          <w:rFonts w:ascii="David" w:hAnsi="David" w:cs="David"/>
          <w:color w:val="000000" w:themeColor="text1"/>
        </w:rPr>
        <w:t>.</w:t>
      </w:r>
    </w:p>
    <w:p w14:paraId="265D1E27" w14:textId="77777777" w:rsidR="00ED737A" w:rsidRDefault="00ED737A" w:rsidP="00ED737A">
      <w:pPr>
        <w:bidi/>
        <w:spacing w:line="360" w:lineRule="auto"/>
        <w:jc w:val="both"/>
        <w:rPr>
          <w:rFonts w:ascii="David" w:hAnsi="David" w:cs="David"/>
          <w:b/>
          <w:bCs/>
          <w:color w:val="000000" w:themeColor="text1"/>
          <w:u w:val="single"/>
          <w:rtl/>
        </w:rPr>
      </w:pPr>
    </w:p>
    <w:p w14:paraId="37BCBD70" w14:textId="6889816A" w:rsidR="00ED737A" w:rsidRPr="00B90B20" w:rsidRDefault="00ED737A" w:rsidP="00ED737A">
      <w:pPr>
        <w:bidi/>
        <w:spacing w:line="360" w:lineRule="auto"/>
        <w:jc w:val="both"/>
        <w:rPr>
          <w:rFonts w:ascii="David" w:hAnsi="David" w:cs="David"/>
          <w:b/>
          <w:bCs/>
          <w:color w:val="000000" w:themeColor="text1"/>
          <w:u w:val="single"/>
          <w:lang w:val="en-US"/>
        </w:rPr>
      </w:pPr>
      <w:r w:rsidRPr="00ED737A">
        <w:rPr>
          <w:rFonts w:ascii="David" w:hAnsi="David" w:cs="David" w:hint="cs"/>
          <w:b/>
          <w:bCs/>
          <w:color w:val="000000" w:themeColor="text1"/>
          <w:u w:val="single"/>
          <w:rtl/>
        </w:rPr>
        <w:t xml:space="preserve">שאלה 1 </w:t>
      </w:r>
      <w:r>
        <w:rPr>
          <w:rFonts w:ascii="David" w:hAnsi="David" w:cs="David" w:hint="cs"/>
          <w:b/>
          <w:bCs/>
          <w:color w:val="000000" w:themeColor="text1"/>
          <w:u w:val="single"/>
          <w:rtl/>
        </w:rPr>
        <w:t xml:space="preserve"> - קרדיט </w:t>
      </w:r>
      <w:r>
        <w:rPr>
          <w:rFonts w:ascii="David" w:hAnsi="David" w:cs="David"/>
          <w:b/>
          <w:bCs/>
          <w:color w:val="000000" w:themeColor="text1"/>
          <w:u w:val="single"/>
          <w:rtl/>
        </w:rPr>
        <w:t>–</w:t>
      </w:r>
      <w:r>
        <w:rPr>
          <w:rFonts w:ascii="David" w:hAnsi="David" w:cs="David" w:hint="cs"/>
          <w:b/>
          <w:bCs/>
          <w:color w:val="000000" w:themeColor="text1"/>
          <w:u w:val="single"/>
          <w:rtl/>
        </w:rPr>
        <w:t xml:space="preserve"> יניב משה הכלכלן האגדי</w:t>
      </w:r>
      <w:r w:rsidR="00B86A1E" w:rsidRPr="00B86A1E">
        <w:rPr>
          <w:noProof/>
        </w:rPr>
        <w:t xml:space="preserve"> </w:t>
      </w:r>
      <w:r w:rsidR="00B86A1E" w:rsidRPr="00B86A1E">
        <w:rPr>
          <w:rFonts w:ascii="David" w:hAnsi="David" w:cs="David"/>
          <w:b/>
          <w:bCs/>
          <w:noProof/>
          <w:color w:val="000000" w:themeColor="text1"/>
          <w:u w:val="single"/>
          <w:rtl/>
        </w:rPr>
        <w:drawing>
          <wp:inline distT="0" distB="0" distL="0" distR="0" wp14:anchorId="64EC07AB" wp14:editId="2FE9F40B">
            <wp:extent cx="437446" cy="483764"/>
            <wp:effectExtent l="0" t="0" r="0" b="0"/>
            <wp:docPr id="90957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6936" name=""/>
                    <pic:cNvPicPr/>
                  </pic:nvPicPr>
                  <pic:blipFill>
                    <a:blip r:embed="rId34"/>
                    <a:stretch>
                      <a:fillRect/>
                    </a:stretch>
                  </pic:blipFill>
                  <pic:spPr>
                    <a:xfrm>
                      <a:off x="0" y="0"/>
                      <a:ext cx="442737" cy="489615"/>
                    </a:xfrm>
                    <a:prstGeom prst="rect">
                      <a:avLst/>
                    </a:prstGeom>
                  </pic:spPr>
                </pic:pic>
              </a:graphicData>
            </a:graphic>
          </wp:inline>
        </w:drawing>
      </w:r>
    </w:p>
    <w:p w14:paraId="5EBC46F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77FAF39A" w14:textId="77777777" w:rsidR="00ED737A" w:rsidRPr="00ED737A" w:rsidRDefault="00ED737A" w:rsidP="00ED737A">
      <w:pPr>
        <w:bidi/>
        <w:spacing w:line="360" w:lineRule="auto"/>
        <w:contextualSpacing/>
        <w:jc w:val="both"/>
        <w:rPr>
          <w:rFonts w:ascii="David" w:eastAsia="Calibri" w:hAnsi="David" w:cs="David"/>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71604989"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15F210D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027DF77C"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358BF390"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550BB8E6"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3DC13B61"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90FBA53" w14:textId="77777777" w:rsidR="00ED737A" w:rsidRPr="00ED737A" w:rsidRDefault="00ED737A" w:rsidP="00ED737A">
      <w:pPr>
        <w:bidi/>
        <w:spacing w:line="360" w:lineRule="auto"/>
        <w:contextualSpacing/>
        <w:jc w:val="both"/>
        <w:rPr>
          <w:rFonts w:ascii="David" w:eastAsia="Calibri" w:hAnsi="David" w:cs="David"/>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bookmarkEnd w:id="40"/>
    <w:p w14:paraId="2B6BE3EF"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6514233C" w14:textId="77777777" w:rsidR="00ED737A" w:rsidRPr="00ED737A" w:rsidRDefault="00ED737A" w:rsidP="00ED737A">
      <w:pPr>
        <w:bidi/>
        <w:spacing w:line="360" w:lineRule="auto"/>
        <w:jc w:val="both"/>
        <w:rPr>
          <w:rFonts w:ascii="David" w:hAnsi="David" w:cs="David"/>
          <w:b/>
          <w:bCs/>
          <w:color w:val="000000" w:themeColor="text1"/>
          <w:u w:val="single"/>
          <w:rtl/>
        </w:rPr>
      </w:pPr>
      <w:r w:rsidRPr="00ED737A">
        <w:rPr>
          <w:rFonts w:ascii="David" w:hAnsi="David" w:cs="David" w:hint="cs"/>
          <w:b/>
          <w:bCs/>
          <w:color w:val="000000" w:themeColor="text1"/>
          <w:u w:val="single"/>
          <w:rtl/>
        </w:rPr>
        <w:lastRenderedPageBreak/>
        <w:t xml:space="preserve">שאלה 1 </w:t>
      </w:r>
    </w:p>
    <w:p w14:paraId="5098A5B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0B1A2D0F" w14:textId="77777777" w:rsidR="00ED737A" w:rsidRPr="00ED737A" w:rsidRDefault="00ED737A" w:rsidP="00ED737A">
      <w:pPr>
        <w:bidi/>
        <w:spacing w:line="360" w:lineRule="auto"/>
        <w:contextualSpacing/>
        <w:jc w:val="both"/>
        <w:rPr>
          <w:rFonts w:ascii="David" w:eastAsia="Calibri" w:hAnsi="David" w:cs="David"/>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063F482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44C0DB3C"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5A7746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כזכור המטרות של בנק ישראל הן:</w:t>
      </w:r>
    </w:p>
    <w:p w14:paraId="742A3516"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שמירה על יציבות מחירים כך שהאינפלציה תנוע בין 1%/-3% בשנה.</w:t>
      </w:r>
    </w:p>
    <w:p w14:paraId="124395BD"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תמיכה בצמיחה הכלכלית בישראל ובתעסוקה.</w:t>
      </w:r>
    </w:p>
    <w:p w14:paraId="45D43A2B"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שמירה על היציבות של המערכת הפיננסית (של הבנקים)</w:t>
      </w:r>
    </w:p>
    <w:p w14:paraId="79C85A89"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16462E96"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נתון בשאלה שהמשבר הכלכלי העולמי מחריף. העולם היום הוא גלובאלי וישראל משולבת בעולם ברמה מאוד גבוהה ולכן החרפת המשבר העולמי תשפיע על הכלכלה הישראלית בעיקר דרך הייצוא. כאשר בעולם יש משבר כלכלי תושבי העולם קונים פחות ובין היתר הם קונים פחות מוצרי יצוא ישראליים. </w:t>
      </w:r>
    </w:p>
    <w:p w14:paraId="79A9BFB7" w14:textId="77777777" w:rsidR="00B86A1E" w:rsidRDefault="00B86A1E" w:rsidP="00B86A1E">
      <w:pPr>
        <w:bidi/>
        <w:spacing w:line="360" w:lineRule="auto"/>
        <w:contextualSpacing/>
        <w:jc w:val="both"/>
        <w:rPr>
          <w:rFonts w:ascii="David" w:eastAsia="Calibri" w:hAnsi="David" w:cs="David"/>
          <w:color w:val="4472C4" w:themeColor="accent1"/>
          <w:rtl/>
        </w:rPr>
      </w:pPr>
    </w:p>
    <w:p w14:paraId="4EAA4677" w14:textId="49690D75" w:rsidR="00B86A1E" w:rsidRPr="00B86A1E" w:rsidRDefault="00B86A1E" w:rsidP="00B86A1E">
      <w:pPr>
        <w:bidi/>
        <w:spacing w:line="360" w:lineRule="auto"/>
        <w:contextualSpacing/>
        <w:jc w:val="both"/>
        <w:rPr>
          <w:rFonts w:ascii="David" w:eastAsia="Calibri" w:hAnsi="David" w:cs="David"/>
          <w:color w:val="4472C4" w:themeColor="accent1"/>
          <w:rtl/>
          <w:lang w:val="en-US"/>
        </w:rPr>
      </w:pPr>
      <w:r>
        <w:rPr>
          <w:rFonts w:ascii="David" w:eastAsia="Calibri" w:hAnsi="David" w:cs="David" w:hint="cs"/>
          <w:color w:val="4472C4" w:themeColor="accent1"/>
          <w:rtl/>
        </w:rPr>
        <w:t xml:space="preserve">אם הביקוש למוצרים הישראליים מצד חו״ל (ביקוש לתוצרת מיוצאת </w:t>
      </w:r>
      <w:r>
        <w:rPr>
          <w:rFonts w:ascii="David" w:eastAsia="Calibri" w:hAnsi="David" w:cs="David"/>
          <w:color w:val="4472C4" w:themeColor="accent1"/>
          <w:rtl/>
        </w:rPr>
        <w:t>–</w:t>
      </w:r>
      <w:r>
        <w:rPr>
          <w:rFonts w:ascii="David" w:eastAsia="Calibri" w:hAnsi="David" w:cs="David" w:hint="cs"/>
          <w:color w:val="4472C4" w:themeColor="accent1"/>
          <w:rtl/>
        </w:rPr>
        <w:t xml:space="preserve"> </w:t>
      </w:r>
      <w:r>
        <w:rPr>
          <w:rFonts w:ascii="David" w:eastAsia="Calibri" w:hAnsi="David" w:cs="David"/>
          <w:color w:val="4472C4" w:themeColor="accent1"/>
          <w:lang w:val="en-US"/>
        </w:rPr>
        <w:t xml:space="preserve">Export </w:t>
      </w:r>
      <w:r>
        <w:rPr>
          <w:rFonts w:ascii="David" w:eastAsia="Calibri" w:hAnsi="David" w:cs="David" w:hint="cs"/>
          <w:color w:val="4472C4" w:themeColor="accent1"/>
          <w:rtl/>
          <w:lang w:val="en-US"/>
        </w:rPr>
        <w:t xml:space="preserve"> ובקיצור </w:t>
      </w:r>
      <w:r>
        <w:rPr>
          <w:rFonts w:ascii="David" w:eastAsia="Calibri" w:hAnsi="David" w:cs="David"/>
          <w:color w:val="4472C4" w:themeColor="accent1"/>
          <w:lang w:val="en-US"/>
        </w:rPr>
        <w:t>EX</w:t>
      </w:r>
      <w:r>
        <w:rPr>
          <w:rFonts w:ascii="David" w:eastAsia="Calibri" w:hAnsi="David" w:cs="David" w:hint="cs"/>
          <w:color w:val="4472C4" w:themeColor="accent1"/>
          <w:rtl/>
          <w:lang w:val="en-US"/>
        </w:rPr>
        <w:t>) יורד, משמעות השינוי היא ירידה בביקוש המצרפי (</w:t>
      </w:r>
      <w:r>
        <w:rPr>
          <w:rStyle w:val="FootnoteReference"/>
          <w:rFonts w:ascii="David" w:eastAsia="Calibri" w:hAnsi="David" w:cs="David"/>
          <w:color w:val="4472C4" w:themeColor="accent1"/>
          <w:rtl/>
          <w:lang w:val="en-US"/>
        </w:rPr>
        <w:footnoteReference w:id="3"/>
      </w:r>
      <w:r>
        <w:rPr>
          <w:rFonts w:ascii="David" w:eastAsia="Calibri" w:hAnsi="David" w:cs="David"/>
          <w:color w:val="4472C4" w:themeColor="accent1"/>
          <w:lang w:val="en-US"/>
        </w:rPr>
        <w:t>AD</w:t>
      </w:r>
      <w:r>
        <w:rPr>
          <w:rFonts w:ascii="David" w:eastAsia="Calibri" w:hAnsi="David" w:cs="David" w:hint="cs"/>
          <w:color w:val="4472C4" w:themeColor="accent1"/>
          <w:rtl/>
          <w:lang w:val="en-US"/>
        </w:rPr>
        <w:t xml:space="preserve"> מלשון </w:t>
      </w:r>
      <w:r>
        <w:rPr>
          <w:rFonts w:ascii="David" w:eastAsia="Calibri" w:hAnsi="David" w:cs="David"/>
          <w:color w:val="4472C4" w:themeColor="accent1"/>
          <w:lang w:val="en-US"/>
        </w:rPr>
        <w:t xml:space="preserve">Aggregate </w:t>
      </w:r>
      <w:proofErr w:type="spellStart"/>
      <w:r>
        <w:rPr>
          <w:rFonts w:ascii="David" w:eastAsia="Calibri" w:hAnsi="David" w:cs="David"/>
          <w:color w:val="4472C4" w:themeColor="accent1"/>
          <w:lang w:val="en-US"/>
        </w:rPr>
        <w:t>Deamand</w:t>
      </w:r>
      <w:proofErr w:type="spellEnd"/>
      <w:r>
        <w:rPr>
          <w:rFonts w:ascii="David" w:eastAsia="Calibri" w:hAnsi="David" w:cs="David" w:hint="cs"/>
          <w:color w:val="4472C4" w:themeColor="accent1"/>
          <w:rtl/>
          <w:lang w:val="en-US"/>
        </w:rPr>
        <w:t>):</w:t>
      </w:r>
    </w:p>
    <w:p w14:paraId="1D75EAD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4FBFE6DE" w14:textId="3E475A13" w:rsidR="00ED737A" w:rsidRPr="00ED737A" w:rsidRDefault="00ED737A" w:rsidP="00ED737A">
      <w:pPr>
        <w:bidi/>
        <w:spacing w:line="360" w:lineRule="auto"/>
        <w:contextualSpacing/>
        <w:jc w:val="both"/>
        <w:rPr>
          <w:rFonts w:ascii="David" w:eastAsia="Calibri" w:hAnsi="David" w:cs="David"/>
          <w:color w:val="4472C4" w:themeColor="accent1"/>
          <w:rtl/>
        </w:rPr>
      </w:pPr>
      <m:oMathPara>
        <m:oMath>
          <m:r>
            <w:rPr>
              <w:rFonts w:ascii="Cambria Math" w:eastAsia="Calibri" w:hAnsi="Cambria Math" w:cs="David" w:hint="cs"/>
              <w:color w:val="4472C4" w:themeColor="accent1"/>
            </w:rPr>
            <m:t>AD=C+G+I+EX</m:t>
          </m:r>
          <m:r>
            <w:rPr>
              <w:rFonts w:ascii="Cambria Math" w:eastAsia="Calibri" w:hAnsi="Cambria Math" w:cs="David"/>
              <w:color w:val="4472C4" w:themeColor="accent1"/>
            </w:rPr>
            <m:t>↓</m:t>
          </m:r>
          <m:r>
            <w:rPr>
              <w:rFonts w:ascii="Cambria Math" w:eastAsia="Calibri" w:hAnsi="Cambria Math" w:cs="David" w:hint="cs"/>
              <w:color w:val="4472C4" w:themeColor="accent1"/>
            </w:rPr>
            <m:t>-IM</m:t>
          </m:r>
          <m:r>
            <w:rPr>
              <w:rFonts w:ascii="Cambria Math" w:eastAsia="Calibri" w:hAnsi="Cambria Math" w:cs="David"/>
              <w:color w:val="4472C4" w:themeColor="accent1"/>
            </w:rPr>
            <m:t xml:space="preserve">→      </m:t>
          </m:r>
          <m:r>
            <w:rPr>
              <w:rFonts w:ascii="Cambria Math" w:eastAsia="Calibri" w:hAnsi="Cambria Math" w:cs="David"/>
              <w:color w:val="4472C4" w:themeColor="accent1"/>
              <w:lang w:val="en-US"/>
            </w:rPr>
            <m:t>AD</m:t>
          </m:r>
          <m:r>
            <w:rPr>
              <w:rFonts w:ascii="Cambria Math" w:eastAsia="Calibri" w:hAnsi="Cambria Math" w:cs="David"/>
              <w:color w:val="4472C4" w:themeColor="accent1"/>
            </w:rPr>
            <m:t>↓     →</m:t>
          </m:r>
          <m:r>
            <w:rPr>
              <w:rFonts w:ascii="Cambria Math" w:eastAsia="Calibri" w:hAnsi="Cambria Math" w:cs="David" w:hint="cs"/>
              <w:color w:val="4472C4" w:themeColor="accent1"/>
            </w:rPr>
            <m:t>Y</m:t>
          </m:r>
          <m:r>
            <w:rPr>
              <w:rFonts w:ascii="Cambria Math" w:eastAsia="Calibri" w:hAnsi="Cambria Math" w:cs="David"/>
              <w:color w:val="4472C4" w:themeColor="accent1"/>
            </w:rPr>
            <m:t>↓</m:t>
          </m:r>
        </m:oMath>
      </m:oMathPara>
    </w:p>
    <w:p w14:paraId="1008B089"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0C5DCB4A" w14:textId="054C9C65" w:rsidR="00355E63" w:rsidRPr="00ED737A" w:rsidRDefault="00ED737A" w:rsidP="00355E63">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ירידה ביצוא תפגע בביקוש המצרפי, </w:t>
      </w:r>
      <w:r w:rsidR="00355E63">
        <w:rPr>
          <w:rFonts w:ascii="David" w:eastAsia="Calibri" w:hAnsi="David" w:cs="David" w:hint="cs"/>
          <w:color w:val="4472C4" w:themeColor="accent1"/>
          <w:rtl/>
        </w:rPr>
        <w:t xml:space="preserve">הירידה בביקוש המצרפי מקטינה את התוצר. </w:t>
      </w:r>
      <w:r w:rsidRPr="00ED737A">
        <w:rPr>
          <w:rFonts w:ascii="David" w:eastAsia="Calibri" w:hAnsi="David" w:cs="David" w:hint="cs"/>
          <w:color w:val="4472C4" w:themeColor="accent1"/>
          <w:rtl/>
        </w:rPr>
        <w:t>תפגע בתוצר ותעלה את האבטלה בישראל.</w:t>
      </w:r>
    </w:p>
    <w:p w14:paraId="39199A1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ירידה ביצוא גם תגרום לפיטורים של עובדים בתעשיות הייצוא (למשל עובדים בענף ההייטק) ולכן תפגע גם הצריכה הפרטית </w:t>
      </w:r>
      <w:r w:rsidRPr="00ED737A">
        <w:rPr>
          <w:rFonts w:ascii="David" w:eastAsia="Calibri" w:hAnsi="David" w:cs="David" w:hint="cs"/>
          <w:color w:val="4472C4" w:themeColor="accent1"/>
        </w:rPr>
        <w:t>C</w:t>
      </w:r>
      <w:r w:rsidRPr="00ED737A">
        <w:rPr>
          <w:rFonts w:ascii="David" w:eastAsia="Calibri" w:hAnsi="David" w:cs="David" w:hint="cs"/>
          <w:color w:val="4472C4" w:themeColor="accent1"/>
          <w:rtl/>
        </w:rPr>
        <w:t>.</w:t>
      </w:r>
    </w:p>
    <w:p w14:paraId="263A2CFE"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20DCD9A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ולכן מכיוון שאחת מהמטרות של הבנק המרכזי היא לתמוך בצמיחה (בעיקר בתקופות משבר) אירוע זה מצדיק את החלטת בנק ישראל להוריד ריבית כי הורדת הריבית תעודד את הכלכלה ותגדיל את הביקוש המצרפי.</w:t>
      </w:r>
    </w:p>
    <w:p w14:paraId="5540E775"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5FC574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כיצד הורדת הריבית מעודדת את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w:t>
      </w:r>
    </w:p>
    <w:p w14:paraId="2CAE4971"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כאשר בנק ישראל מוריד ריבית מתרחשים האירועים הבאים.</w:t>
      </w:r>
    </w:p>
    <w:p w14:paraId="3544426D" w14:textId="77777777"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הצריכה הפרטית במשק </w:t>
      </w:r>
      <w:r w:rsidRPr="00ED737A">
        <w:rPr>
          <w:rFonts w:ascii="David" w:eastAsia="Calibri" w:hAnsi="David" w:cs="David" w:hint="cs"/>
          <w:color w:val="4472C4" w:themeColor="accent1"/>
          <w:sz w:val="22"/>
          <w:szCs w:val="22"/>
        </w:rPr>
        <w:t>C</w:t>
      </w:r>
      <w:r w:rsidRPr="00ED737A">
        <w:rPr>
          <w:rFonts w:ascii="David" w:eastAsia="Calibri" w:hAnsi="David" w:cs="David" w:hint="cs"/>
          <w:color w:val="4472C4" w:themeColor="accent1"/>
          <w:sz w:val="22"/>
          <w:szCs w:val="22"/>
          <w:rtl/>
        </w:rPr>
        <w:t xml:space="preserve"> עולה.</w:t>
      </w:r>
    </w:p>
    <w:p w14:paraId="16B5294A" w14:textId="3E5AA181"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ההשקעה </w:t>
      </w:r>
      <w:r w:rsidRPr="00ED737A">
        <w:rPr>
          <w:rFonts w:ascii="David" w:eastAsia="Calibri" w:hAnsi="David" w:cs="David" w:hint="cs"/>
          <w:color w:val="4472C4" w:themeColor="accent1"/>
          <w:sz w:val="22"/>
          <w:szCs w:val="22"/>
        </w:rPr>
        <w:t>I</w:t>
      </w:r>
      <w:r w:rsidRPr="00ED737A">
        <w:rPr>
          <w:rFonts w:ascii="David" w:eastAsia="Calibri" w:hAnsi="David" w:cs="David" w:hint="cs"/>
          <w:color w:val="4472C4" w:themeColor="accent1"/>
          <w:sz w:val="22"/>
          <w:szCs w:val="22"/>
          <w:rtl/>
        </w:rPr>
        <w:t xml:space="preserve"> עולה</w:t>
      </w:r>
      <w:r w:rsidR="00355E63">
        <w:rPr>
          <w:rFonts w:ascii="David" w:eastAsia="Calibri" w:hAnsi="David" w:cs="David" w:hint="cs"/>
          <w:color w:val="4472C4" w:themeColor="accent1"/>
          <w:sz w:val="22"/>
          <w:szCs w:val="22"/>
          <w:rtl/>
        </w:rPr>
        <w:t xml:space="preserve"> [השקעה </w:t>
      </w:r>
      <w:r w:rsidR="00355E63">
        <w:rPr>
          <w:rFonts w:ascii="David" w:eastAsia="Calibri" w:hAnsi="David" w:cs="David"/>
          <w:color w:val="4472C4" w:themeColor="accent1"/>
          <w:sz w:val="22"/>
          <w:szCs w:val="22"/>
          <w:lang w:val="en-US"/>
        </w:rPr>
        <w:t>I</w:t>
      </w:r>
      <w:r w:rsidR="00355E63">
        <w:rPr>
          <w:rFonts w:ascii="David" w:eastAsia="Calibri" w:hAnsi="David" w:cs="David" w:hint="cs"/>
          <w:color w:val="4472C4" w:themeColor="accent1"/>
          <w:sz w:val="22"/>
          <w:szCs w:val="22"/>
          <w:rtl/>
          <w:lang w:val="en-US"/>
        </w:rPr>
        <w:t xml:space="preserve"> משמעה השקעה ריאלית, תפעולית, בפרויקטים וכו׳)</w:t>
      </w:r>
      <w:r w:rsidRPr="00ED737A">
        <w:rPr>
          <w:rFonts w:ascii="David" w:eastAsia="Calibri" w:hAnsi="David" w:cs="David" w:hint="cs"/>
          <w:color w:val="4472C4" w:themeColor="accent1"/>
          <w:sz w:val="22"/>
          <w:szCs w:val="22"/>
          <w:rtl/>
        </w:rPr>
        <w:t>.</w:t>
      </w:r>
    </w:p>
    <w:p w14:paraId="3EFDBF9E" w14:textId="77777777"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היצוא </w:t>
      </w:r>
      <w:r w:rsidRPr="00ED737A">
        <w:rPr>
          <w:rFonts w:ascii="David" w:eastAsia="Calibri" w:hAnsi="David" w:cs="David" w:hint="cs"/>
          <w:color w:val="4472C4" w:themeColor="accent1"/>
          <w:sz w:val="22"/>
          <w:szCs w:val="22"/>
        </w:rPr>
        <w:t>EX</w:t>
      </w:r>
      <w:r w:rsidRPr="00ED737A">
        <w:rPr>
          <w:rFonts w:ascii="David" w:eastAsia="Calibri" w:hAnsi="David" w:cs="David" w:hint="cs"/>
          <w:color w:val="4472C4" w:themeColor="accent1"/>
          <w:sz w:val="22"/>
          <w:szCs w:val="22"/>
          <w:rtl/>
        </w:rPr>
        <w:t xml:space="preserve"> עולה והיבוא </w:t>
      </w:r>
      <w:r w:rsidRPr="00ED737A">
        <w:rPr>
          <w:rFonts w:ascii="David" w:eastAsia="Calibri" w:hAnsi="David" w:cs="David" w:hint="cs"/>
          <w:color w:val="4472C4" w:themeColor="accent1"/>
          <w:sz w:val="22"/>
          <w:szCs w:val="22"/>
        </w:rPr>
        <w:t>IM</w:t>
      </w:r>
      <w:r w:rsidRPr="00ED737A">
        <w:rPr>
          <w:rFonts w:ascii="David" w:eastAsia="Calibri" w:hAnsi="David" w:cs="David" w:hint="cs"/>
          <w:color w:val="4472C4" w:themeColor="accent1"/>
          <w:sz w:val="22"/>
          <w:szCs w:val="22"/>
          <w:rtl/>
        </w:rPr>
        <w:t xml:space="preserve"> יורד (יוסבר מיד)</w:t>
      </w:r>
    </w:p>
    <w:p w14:paraId="27ACF208" w14:textId="77777777" w:rsidR="00ED737A" w:rsidRPr="00ED737A" w:rsidRDefault="00ED737A" w:rsidP="00ED737A">
      <w:pPr>
        <w:bidi/>
        <w:spacing w:line="360" w:lineRule="auto"/>
        <w:jc w:val="both"/>
        <w:rPr>
          <w:rFonts w:ascii="David" w:eastAsia="Calibri" w:hAnsi="David" w:cs="David"/>
          <w:color w:val="4472C4" w:themeColor="accent1"/>
          <w:rtl/>
        </w:rPr>
      </w:pPr>
    </w:p>
    <w:p w14:paraId="30CDEA62" w14:textId="77777777" w:rsidR="00ED737A" w:rsidRPr="00ED737A" w:rsidRDefault="00ED737A" w:rsidP="00ED737A">
      <w:pPr>
        <w:bidi/>
        <w:spacing w:line="360" w:lineRule="auto"/>
        <w:jc w:val="both"/>
        <w:rPr>
          <w:rFonts w:ascii="David" w:eastAsia="Calibri" w:hAnsi="David" w:cs="David"/>
          <w:color w:val="4472C4" w:themeColor="accent1"/>
        </w:rPr>
      </w:pPr>
      <w:r w:rsidRPr="00ED737A">
        <w:rPr>
          <w:rFonts w:ascii="David" w:eastAsia="Calibri" w:hAnsi="David" w:cs="David" w:hint="cs"/>
          <w:color w:val="4472C4" w:themeColor="accent1"/>
          <w:rtl/>
        </w:rPr>
        <w:t xml:space="preserve">כל הכוחות הנ"ל ביחד מובילים לעליה של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לעליה של התוצר ולירידה בשיעור האבטלה </w:t>
      </w:r>
    </w:p>
    <w:p w14:paraId="66A58465" w14:textId="77777777" w:rsidR="00ED737A" w:rsidRPr="00ED737A" w:rsidRDefault="00ED737A" w:rsidP="00ED737A">
      <w:pPr>
        <w:bidi/>
        <w:spacing w:line="360" w:lineRule="auto"/>
        <w:jc w:val="both"/>
        <w:rPr>
          <w:rFonts w:ascii="David" w:eastAsia="Calibri" w:hAnsi="David" w:cs="David"/>
          <w:color w:val="4472C4" w:themeColor="accent1"/>
          <w:rtl/>
        </w:rPr>
      </w:pPr>
      <m:oMathPara>
        <m:oMath>
          <m:r>
            <w:rPr>
              <w:rFonts w:ascii="Cambria Math" w:eastAsia="Calibri" w:hAnsi="Cambria Math" w:cs="David" w:hint="cs"/>
              <w:color w:val="4472C4" w:themeColor="accent1"/>
            </w:rPr>
            <w:lastRenderedPageBreak/>
            <m:t>AD=C+G+I+EX-IM=Y</m:t>
          </m:r>
        </m:oMath>
      </m:oMathPara>
    </w:p>
    <w:p w14:paraId="381C9C4C" w14:textId="77777777" w:rsidR="00355E63" w:rsidRDefault="00355E63" w:rsidP="00ED737A">
      <w:pPr>
        <w:bidi/>
        <w:spacing w:line="360" w:lineRule="auto"/>
        <w:jc w:val="both"/>
        <w:rPr>
          <w:rFonts w:ascii="David" w:eastAsia="Calibri" w:hAnsi="David" w:cs="David"/>
          <w:color w:val="4472C4" w:themeColor="accent1"/>
          <w:rtl/>
        </w:rPr>
      </w:pPr>
    </w:p>
    <w:p w14:paraId="1E630987"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נרצה כעת להסביר מדוע הורדת הריבית גורמת לעליה של היצוא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לשם כך יש להסביר את ההשפעה של הורדת הריבית על שוק מטבע חוץ. </w:t>
      </w:r>
    </w:p>
    <w:p w14:paraId="0D2240D7" w14:textId="77777777" w:rsidR="00355E63" w:rsidRDefault="00355E63" w:rsidP="00355E63">
      <w:pPr>
        <w:bidi/>
        <w:spacing w:line="360" w:lineRule="auto"/>
        <w:jc w:val="both"/>
        <w:rPr>
          <w:rFonts w:ascii="David" w:eastAsia="Calibri" w:hAnsi="David" w:cs="David"/>
          <w:color w:val="4472C4" w:themeColor="accent1"/>
          <w:rtl/>
        </w:rPr>
      </w:pPr>
    </w:p>
    <w:p w14:paraId="00329105"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כאשר בנק ישראל מוריד את הריבית בישראל והריבית בעולם נשארת ללא שינוי אז יש יציאה של כספים (חסכונות) מישראל לעולם. </w:t>
      </w:r>
    </w:p>
    <w:p w14:paraId="173E4C69" w14:textId="77777777" w:rsidR="00355E63" w:rsidRDefault="00355E63" w:rsidP="00355E63">
      <w:pPr>
        <w:bidi/>
        <w:spacing w:line="360" w:lineRule="auto"/>
        <w:jc w:val="both"/>
        <w:rPr>
          <w:rFonts w:ascii="David" w:eastAsia="Calibri" w:hAnsi="David" w:cs="David"/>
          <w:color w:val="4472C4" w:themeColor="accent1"/>
          <w:rtl/>
        </w:rPr>
      </w:pPr>
    </w:p>
    <w:p w14:paraId="1E23EE02" w14:textId="77777777" w:rsidR="00355E63" w:rsidRPr="00355E63" w:rsidRDefault="00ED737A" w:rsidP="00355E63">
      <w:pPr>
        <w:bidi/>
        <w:spacing w:line="360" w:lineRule="auto"/>
        <w:jc w:val="both"/>
        <w:rPr>
          <w:rFonts w:ascii="David" w:eastAsia="Calibri" w:hAnsi="David" w:cs="David"/>
          <w:color w:val="4472C4" w:themeColor="accent1"/>
          <w:sz w:val="18"/>
          <w:szCs w:val="18"/>
          <w:rtl/>
        </w:rPr>
      </w:pPr>
      <w:r w:rsidRPr="00355E63">
        <w:rPr>
          <w:rFonts w:ascii="David" w:eastAsia="Calibri" w:hAnsi="David" w:cs="David" w:hint="cs"/>
          <w:color w:val="4472C4" w:themeColor="accent1"/>
          <w:sz w:val="18"/>
          <w:szCs w:val="18"/>
          <w:rtl/>
        </w:rPr>
        <w:t xml:space="preserve">חשוב לזכור שישנם חוסכים שמחפשים תמיד להשיג את הריבית הגבוהה ביותר האפשרית. אנו חיים בעולם גלובאלי שבו כסף, סחורות ואנשים עוברים בקלות ממקום למקום. כאשר בישראל מורידים את הריבית, ובארה"ב הריבית נשארת ללא שינוי אז יהיו ישראלים שירצו </w:t>
      </w:r>
      <w:r w:rsidRPr="00355E63">
        <w:rPr>
          <w:rFonts w:ascii="David" w:eastAsia="Calibri" w:hAnsi="David" w:cs="David" w:hint="cs"/>
          <w:b/>
          <w:bCs/>
          <w:color w:val="4472C4" w:themeColor="accent1"/>
          <w:sz w:val="18"/>
          <w:szCs w:val="18"/>
          <w:u w:val="single"/>
          <w:rtl/>
        </w:rPr>
        <w:t>לחסוך</w:t>
      </w:r>
      <w:r w:rsidRPr="00355E63">
        <w:rPr>
          <w:rFonts w:ascii="David" w:eastAsia="Calibri" w:hAnsi="David" w:cs="David" w:hint="cs"/>
          <w:b/>
          <w:bCs/>
          <w:color w:val="4472C4" w:themeColor="accent1"/>
          <w:sz w:val="18"/>
          <w:szCs w:val="18"/>
          <w:rtl/>
        </w:rPr>
        <w:t xml:space="preserve"> </w:t>
      </w:r>
      <w:r w:rsidRPr="00355E63">
        <w:rPr>
          <w:rFonts w:ascii="David" w:eastAsia="Calibri" w:hAnsi="David" w:cs="David" w:hint="cs"/>
          <w:color w:val="4472C4" w:themeColor="accent1"/>
          <w:sz w:val="18"/>
          <w:szCs w:val="18"/>
          <w:rtl/>
        </w:rPr>
        <w:t xml:space="preserve">את כספם בארה"ב בכדי לקבל את הריבית הגבוה יותר שבארה"ב. אותם ישראלים יצטרכו תחילה לקנות דולרים בשוק מטבע חוץ שנמצא בישראל (שכן הריבית בחו"ל היא ריבית על חשבון דולרי).  </w:t>
      </w:r>
    </w:p>
    <w:p w14:paraId="1F5D7EB4" w14:textId="77777777" w:rsidR="00355E63" w:rsidRDefault="00355E63" w:rsidP="00355E63">
      <w:pPr>
        <w:bidi/>
        <w:spacing w:line="360" w:lineRule="auto"/>
        <w:jc w:val="both"/>
        <w:rPr>
          <w:rFonts w:ascii="David" w:eastAsia="Calibri" w:hAnsi="David" w:cs="David"/>
          <w:color w:val="4472C4" w:themeColor="accent1"/>
          <w:rtl/>
        </w:rPr>
      </w:pPr>
    </w:p>
    <w:p w14:paraId="1AF70BFC"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כתוצאה מכך הביקוש לדולרים יעלה ושער החליפין יעלה (פיחות במטבע במקומי). הפיחות טוב ליצואנים ולכן היצוא יגדל. הפיחות רע ליבואנים ולכן היבוא נפגע. </w:t>
      </w:r>
    </w:p>
    <w:p w14:paraId="76D50BE0" w14:textId="056BFDDF" w:rsidR="00ED737A"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מכאן שהורדת הריבית תגרום לעליה של הייצוא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w:t>
      </w:r>
    </w:p>
    <w:p w14:paraId="42148875" w14:textId="3DD9F8D2" w:rsid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ריבית יורדת &gt;&gt;&gt; תנועות הון יוצאות לחו״ל &gt;&gt;&gt; ביקוש לדולר עולה &gt;&gt;&gt; שער חליפין עולה&gt;&gt; פיחות.</w:t>
      </w:r>
    </w:p>
    <w:p w14:paraId="11349571" w14:textId="01D84C54" w:rsidR="00355E63" w:rsidRP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 xml:space="preserve">יצוא גדל, יבוא קטן. </w:t>
      </w:r>
    </w:p>
    <w:p w14:paraId="5CD65CB8" w14:textId="77777777" w:rsidR="00355E63" w:rsidRPr="00ED737A" w:rsidRDefault="00355E63" w:rsidP="00355E63">
      <w:pPr>
        <w:bidi/>
        <w:spacing w:line="360" w:lineRule="auto"/>
        <w:jc w:val="both"/>
        <w:rPr>
          <w:rFonts w:ascii="David" w:eastAsia="Calibri" w:hAnsi="David" w:cs="David"/>
          <w:color w:val="4472C4" w:themeColor="accent1"/>
        </w:rPr>
      </w:pPr>
    </w:p>
    <w:p w14:paraId="663593DF" w14:textId="32B07549" w:rsidR="00ED737A" w:rsidRDefault="00ED737A" w:rsidP="00ED737A">
      <w:pPr>
        <w:pStyle w:val="ListParagraph"/>
        <w:bidi/>
        <w:spacing w:line="360" w:lineRule="auto"/>
        <w:ind w:left="0"/>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נציג בצורה גראפית כיצד הורדת הריבית משפיעה על שער החליפין בשוק מטבע חוץ.</w:t>
      </w:r>
      <w:r w:rsidR="00355E63">
        <w:rPr>
          <w:rFonts w:ascii="David" w:eastAsia="Calibri" w:hAnsi="David" w:cs="David" w:hint="cs"/>
          <w:color w:val="4472C4" w:themeColor="accent1"/>
          <w:sz w:val="22"/>
          <w:szCs w:val="22"/>
          <w:rtl/>
        </w:rPr>
        <w:t xml:space="preserve"> פרשנות לתרשים: הציר האנכי הוא שער החליפין, הציר האופקי הוא כמות </w:t>
      </w:r>
      <w:proofErr w:type="spellStart"/>
      <w:r w:rsidR="00355E63">
        <w:rPr>
          <w:rFonts w:ascii="David" w:eastAsia="Calibri" w:hAnsi="David" w:cs="David" w:hint="cs"/>
          <w:color w:val="4472C4" w:themeColor="accent1"/>
          <w:sz w:val="22"/>
          <w:szCs w:val="22"/>
          <w:rtl/>
        </w:rPr>
        <w:t>המט״ח</w:t>
      </w:r>
      <w:proofErr w:type="spellEnd"/>
      <w:r w:rsidR="00355E63">
        <w:rPr>
          <w:rFonts w:ascii="David" w:eastAsia="Calibri" w:hAnsi="David" w:cs="David" w:hint="cs"/>
          <w:color w:val="4472C4" w:themeColor="accent1"/>
          <w:sz w:val="22"/>
          <w:szCs w:val="22"/>
          <w:rtl/>
        </w:rPr>
        <w:t xml:space="preserve">. </w:t>
      </w:r>
      <w:r w:rsidR="00B55317">
        <w:rPr>
          <w:rFonts w:ascii="David" w:eastAsia="Calibri" w:hAnsi="David" w:cs="David" w:hint="cs"/>
          <w:color w:val="4472C4" w:themeColor="accent1"/>
          <w:sz w:val="22"/>
          <w:szCs w:val="22"/>
          <w:rtl/>
        </w:rPr>
        <w:t xml:space="preserve">עקומת הביקוש למט״ח באופן כללי יורדת משמאל לימין, כלומר ירידה בשער החליפין מובילה (אם אין שינויים נוספים) לכמות מט״ח מבוקשת גבוהה יותר. עקומת היצע </w:t>
      </w:r>
      <w:proofErr w:type="spellStart"/>
      <w:r w:rsidR="00B55317">
        <w:rPr>
          <w:rFonts w:ascii="David" w:eastAsia="Calibri" w:hAnsi="David" w:cs="David" w:hint="cs"/>
          <w:color w:val="4472C4" w:themeColor="accent1"/>
          <w:sz w:val="22"/>
          <w:szCs w:val="22"/>
          <w:rtl/>
        </w:rPr>
        <w:t>המט״ח</w:t>
      </w:r>
      <w:proofErr w:type="spellEnd"/>
      <w:r w:rsidR="00B55317">
        <w:rPr>
          <w:rFonts w:ascii="David" w:eastAsia="Calibri" w:hAnsi="David" w:cs="David" w:hint="cs"/>
          <w:color w:val="4472C4" w:themeColor="accent1"/>
          <w:sz w:val="22"/>
          <w:szCs w:val="22"/>
          <w:rtl/>
        </w:rPr>
        <w:t xml:space="preserve"> באופן כללי באופן כללי עולה משמאל לימין, כלומר עלייה בשער החליפין משמעה כמות מט״ח מוצעת גבוהה יותר. </w:t>
      </w:r>
    </w:p>
    <w:p w14:paraId="59D5AC83" w14:textId="6E15A83D" w:rsidR="00B55317" w:rsidRPr="00B55317" w:rsidRDefault="00B55317" w:rsidP="00B55317">
      <w:pPr>
        <w:pStyle w:val="ListParagraph"/>
        <w:bidi/>
        <w:spacing w:line="360" w:lineRule="auto"/>
        <w:ind w:left="0"/>
        <w:jc w:val="both"/>
        <w:rPr>
          <w:rFonts w:ascii="David" w:eastAsia="Calibri" w:hAnsi="David" w:cs="David"/>
          <w:color w:val="4472C4" w:themeColor="accent1"/>
          <w:sz w:val="22"/>
          <w:szCs w:val="22"/>
          <w:rtl/>
          <w:lang w:val="en-US"/>
        </w:rPr>
      </w:pPr>
      <w:r>
        <w:rPr>
          <w:rFonts w:ascii="David" w:eastAsia="Calibri" w:hAnsi="David" w:cs="David" w:hint="cs"/>
          <w:color w:val="4472C4" w:themeColor="accent1"/>
          <w:sz w:val="22"/>
          <w:szCs w:val="22"/>
          <w:rtl/>
        </w:rPr>
        <w:t xml:space="preserve">בשיווי המשקל במצב המוצא (נק׳ </w:t>
      </w:r>
      <w:r>
        <w:rPr>
          <w:rFonts w:ascii="David" w:eastAsia="Calibri" w:hAnsi="David" w:cs="David"/>
          <w:color w:val="4472C4" w:themeColor="accent1"/>
          <w:sz w:val="22"/>
          <w:szCs w:val="22"/>
          <w:lang w:val="en-US"/>
        </w:rPr>
        <w:t>A</w:t>
      </w:r>
      <w:r>
        <w:rPr>
          <w:rFonts w:ascii="David" w:eastAsia="Calibri" w:hAnsi="David" w:cs="David" w:hint="cs"/>
          <w:color w:val="4472C4" w:themeColor="accent1"/>
          <w:sz w:val="22"/>
          <w:szCs w:val="22"/>
          <w:rtl/>
          <w:lang w:val="en-US"/>
        </w:rPr>
        <w:t xml:space="preserve">) היה שער חליפין מסוים </w:t>
      </w:r>
      <w:r>
        <w:rPr>
          <w:rFonts w:ascii="David" w:eastAsia="Calibri" w:hAnsi="David" w:cs="David"/>
          <w:color w:val="4472C4" w:themeColor="accent1"/>
          <w:sz w:val="22"/>
          <w:szCs w:val="22"/>
          <w:rtl/>
          <w:lang w:val="en-US"/>
        </w:rPr>
        <w:t>–</w:t>
      </w:r>
      <w:r>
        <w:rPr>
          <w:rFonts w:ascii="David" w:eastAsia="Calibri" w:hAnsi="David" w:cs="David" w:hint="cs"/>
          <w:color w:val="4472C4" w:themeColor="accent1"/>
          <w:sz w:val="22"/>
          <w:szCs w:val="22"/>
          <w:rtl/>
          <w:lang w:val="en-US"/>
        </w:rPr>
        <w:t xml:space="preserve"> </w:t>
      </w:r>
      <w:r>
        <w:rPr>
          <w:rFonts w:ascii="David" w:eastAsia="Calibri" w:hAnsi="David" w:cs="David"/>
          <w:color w:val="4472C4" w:themeColor="accent1"/>
          <w:sz w:val="22"/>
          <w:szCs w:val="22"/>
          <w:lang w:val="en-US"/>
        </w:rPr>
        <w:t>e1</w:t>
      </w:r>
      <w:r>
        <w:rPr>
          <w:rFonts w:ascii="David" w:eastAsia="Calibri" w:hAnsi="David" w:cs="David" w:hint="cs"/>
          <w:color w:val="4472C4" w:themeColor="accent1"/>
          <w:sz w:val="22"/>
          <w:szCs w:val="22"/>
          <w:rtl/>
          <w:lang w:val="en-US"/>
        </w:rPr>
        <w:t xml:space="preserve">. ירידת הריבית בארץ הובילה לתנועות הון יוצאות לחו״ל שהגדילו את הביקוש למט״ח, והובילו לתנועת עקומת הביקוש ימינה, כך ששיווי משקל חדש הושג בנקודה </w:t>
      </w:r>
      <w:r>
        <w:rPr>
          <w:rFonts w:ascii="David" w:eastAsia="Calibri" w:hAnsi="David" w:cs="David"/>
          <w:color w:val="4472C4" w:themeColor="accent1"/>
          <w:sz w:val="22"/>
          <w:szCs w:val="22"/>
          <w:lang w:val="en-US"/>
        </w:rPr>
        <w:t>B</w:t>
      </w:r>
      <w:r>
        <w:rPr>
          <w:rFonts w:ascii="David" w:eastAsia="Calibri" w:hAnsi="David" w:cs="David" w:hint="cs"/>
          <w:color w:val="4472C4" w:themeColor="accent1"/>
          <w:sz w:val="22"/>
          <w:szCs w:val="22"/>
          <w:rtl/>
          <w:lang w:val="en-US"/>
        </w:rPr>
        <w:t xml:space="preserve"> בשער חליפין גבוה יותר וכמות מט״ח גבוהה יותר. </w:t>
      </w:r>
    </w:p>
    <w:p w14:paraId="3076C9D3"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p>
    <w:p w14:paraId="58296823"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p>
    <w:p w14:paraId="478CE14E"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r w:rsidRPr="00ED737A">
        <w:rPr>
          <w:rFonts w:ascii="David" w:hAnsi="David" w:cs="David" w:hint="cs"/>
          <w:noProof/>
        </w:rPr>
        <w:lastRenderedPageBreak/>
        <w:drawing>
          <wp:inline distT="0" distB="0" distL="0" distR="0" wp14:anchorId="736DB6C4" wp14:editId="53097B02">
            <wp:extent cx="3891280" cy="3154680"/>
            <wp:effectExtent l="0" t="0" r="0" b="7620"/>
            <wp:docPr id="214397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6814" name=""/>
                    <pic:cNvPicPr/>
                  </pic:nvPicPr>
                  <pic:blipFill>
                    <a:blip r:embed="rId35"/>
                    <a:stretch>
                      <a:fillRect/>
                    </a:stretch>
                  </pic:blipFill>
                  <pic:spPr>
                    <a:xfrm>
                      <a:off x="0" y="0"/>
                      <a:ext cx="3891280" cy="3154680"/>
                    </a:xfrm>
                    <a:prstGeom prst="rect">
                      <a:avLst/>
                    </a:prstGeom>
                  </pic:spPr>
                </pic:pic>
              </a:graphicData>
            </a:graphic>
          </wp:inline>
        </w:drawing>
      </w:r>
    </w:p>
    <w:p w14:paraId="02AC37F8" w14:textId="77777777" w:rsidR="00ED737A" w:rsidRPr="00ED737A" w:rsidRDefault="00ED737A" w:rsidP="00ED737A">
      <w:pPr>
        <w:bidi/>
        <w:spacing w:line="360" w:lineRule="auto"/>
        <w:jc w:val="both"/>
        <w:rPr>
          <w:rFonts w:ascii="David" w:eastAsia="Calibri" w:hAnsi="David" w:cs="David"/>
          <w:color w:val="4472C4" w:themeColor="accent1"/>
          <w:rtl/>
        </w:rPr>
      </w:pPr>
    </w:p>
    <w:p w14:paraId="23EBD546" w14:textId="77777777" w:rsidR="00ED737A" w:rsidRPr="00ED737A" w:rsidRDefault="00ED737A" w:rsidP="00ED737A">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עקומת הביקוש לדולרים עולה ולכן מחיר הדולר עולה (מעבר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2961B068" w14:textId="77777777" w:rsidR="00ED737A" w:rsidRPr="00ED737A" w:rsidRDefault="00ED737A" w:rsidP="00ED737A">
      <w:pPr>
        <w:bidi/>
        <w:spacing w:line="360" w:lineRule="auto"/>
        <w:jc w:val="both"/>
        <w:rPr>
          <w:rFonts w:ascii="David" w:eastAsia="Calibri" w:hAnsi="David" w:cs="David"/>
          <w:color w:val="4472C4" w:themeColor="accent1"/>
          <w:rtl/>
        </w:rPr>
      </w:pPr>
    </w:p>
    <w:p w14:paraId="23B94553" w14:textId="77777777" w:rsidR="00ED737A" w:rsidRPr="00B55317" w:rsidRDefault="00ED737A" w:rsidP="00ED737A">
      <w:pPr>
        <w:bidi/>
        <w:spacing w:line="360" w:lineRule="auto"/>
        <w:jc w:val="both"/>
        <w:rPr>
          <w:rFonts w:ascii="David" w:eastAsia="Calibri" w:hAnsi="David" w:cs="David"/>
          <w:b/>
          <w:bCs/>
          <w:color w:val="4472C4" w:themeColor="accent1"/>
          <w:rtl/>
        </w:rPr>
      </w:pPr>
      <w:r w:rsidRPr="00B55317">
        <w:rPr>
          <w:rFonts w:ascii="David" w:eastAsia="Calibri" w:hAnsi="David" w:cs="David" w:hint="cs"/>
          <w:b/>
          <w:bCs/>
          <w:color w:val="4472C4" w:themeColor="accent1"/>
          <w:rtl/>
        </w:rPr>
        <w:t>מסקנה: אירוע של החרפת המיתון העולמי , שפוגע ביצוא ופוגע בביקוש המצרפי בישראל מצדיק את הורדת הריבית שכן הוא "מתקן" את הפגיעה בביקוש המצרפי.</w:t>
      </w:r>
    </w:p>
    <w:p w14:paraId="7E674A76" w14:textId="77777777" w:rsidR="00B55317" w:rsidRPr="00ED737A" w:rsidRDefault="00B55317" w:rsidP="00B55317">
      <w:pPr>
        <w:bidi/>
        <w:spacing w:line="360" w:lineRule="auto"/>
        <w:jc w:val="both"/>
        <w:rPr>
          <w:rFonts w:ascii="David" w:eastAsia="Calibri" w:hAnsi="David" w:cs="David"/>
          <w:color w:val="4472C4" w:themeColor="accent1"/>
          <w:rtl/>
        </w:rPr>
      </w:pPr>
    </w:p>
    <w:p w14:paraId="15A535D4" w14:textId="77777777" w:rsidR="00ED737A" w:rsidRPr="00ED737A" w:rsidRDefault="00ED737A" w:rsidP="00ED737A">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שימו לב כי למרות שנושא זה לא נשאל בשאלה זו הורדת הריבית יכולה לתמוך בעליית מחירים משתי סיבות מרכזיות.</w:t>
      </w:r>
    </w:p>
    <w:p w14:paraId="7E0ED416" w14:textId="77777777" w:rsidR="00ED737A" w:rsidRPr="00ED737A" w:rsidRDefault="00ED737A" w:rsidP="00ED737A">
      <w:pPr>
        <w:pStyle w:val="ListParagraph"/>
        <w:numPr>
          <w:ilvl w:val="0"/>
          <w:numId w:val="91"/>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הביקוש המצרפי </w:t>
      </w:r>
      <w:r w:rsidRPr="00ED737A">
        <w:rPr>
          <w:rFonts w:ascii="David" w:eastAsia="Calibri" w:hAnsi="David" w:cs="David" w:hint="cs"/>
          <w:color w:val="4472C4" w:themeColor="accent1"/>
          <w:sz w:val="22"/>
          <w:szCs w:val="22"/>
        </w:rPr>
        <w:t>AD</w:t>
      </w:r>
      <w:r w:rsidRPr="00ED737A">
        <w:rPr>
          <w:rFonts w:ascii="David" w:eastAsia="Calibri" w:hAnsi="David" w:cs="David" w:hint="cs"/>
          <w:color w:val="4472C4" w:themeColor="accent1"/>
          <w:sz w:val="22"/>
          <w:szCs w:val="22"/>
          <w:rtl/>
        </w:rPr>
        <w:t xml:space="preserve"> עולה וכאשר ביקושים עולים אז הרבה פעמים גם המחירים עולים כלומר האינפלציה עולה. כמו כן ככל שהמשק קרוב יותר לתוצר של תעסוקה מלאה כך הסיכוי לאינפלציה יגדל שכן במצב של תעסוקה מלאה קיים קושי למעסיקים לגייס עובדים חדשים, העובד נהפך "לחזק" יותר מול המעסיק , הוא דורש וגם מקבל שכר גבוה יותר. עליית השכר "מאלצת" את הפירמה להעלות את המחירים של המוצרים ושל השירותים בכדי לא להיפגע.</w:t>
      </w:r>
    </w:p>
    <w:p w14:paraId="19EB5A8A" w14:textId="77777777" w:rsidR="00ED737A" w:rsidRPr="00ED737A" w:rsidRDefault="00ED737A" w:rsidP="00ED737A">
      <w:pPr>
        <w:pStyle w:val="ListParagraph"/>
        <w:numPr>
          <w:ilvl w:val="0"/>
          <w:numId w:val="91"/>
        </w:numPr>
        <w:bidi/>
        <w:spacing w:line="360" w:lineRule="auto"/>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הורדת הריבית גרמה לפיחות במטבע המקומי -כלומר מחיר הדולר עלה. כאשר מחיר הדולר עולה אז המחיר של המוצרים המיובאים מתייקר. תחשבו למשל שאתם קונים מקרר והמחיר של מקרר בעולם הוא 1,000 דולר. עליית מחיר הדולר למשל מ-3 ₪ ל-4 ₪ מייקרת את מחיר המקרר בישראל מ-3,000 ₪ ל-4,000 ₪ (למרות שמחיר המקרר בעולם נשאר ללא שינוי). כפי שאתם יודעים בסל של הצרכן הישראלי ישנם הרבה מוצרי יבוא ולכן הפיחות במטבע המקומי יכול להוביל לאינפלציה.</w:t>
      </w:r>
    </w:p>
    <w:p w14:paraId="74FD0E10"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2B1162EA"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550C8273"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5BF54EA4"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מצדיק הורדת ריבית. הסבר זהה לסעיף 1 .</w:t>
      </w:r>
    </w:p>
    <w:p w14:paraId="3968D708" w14:textId="0F33CF3F" w:rsidR="00B55317" w:rsidRPr="00ED737A" w:rsidRDefault="00B55317" w:rsidP="00B55317">
      <w:pPr>
        <w:bidi/>
        <w:spacing w:line="360" w:lineRule="auto"/>
        <w:contextualSpacing/>
        <w:jc w:val="both"/>
        <w:rPr>
          <w:rFonts w:ascii="David" w:eastAsia="Calibri" w:hAnsi="David" w:cs="David"/>
          <w:color w:val="4472C4" w:themeColor="accent1"/>
          <w:rtl/>
        </w:rPr>
      </w:pPr>
      <w:r>
        <w:rPr>
          <w:rFonts w:ascii="David" w:eastAsia="Calibri" w:hAnsi="David" w:cs="David" w:hint="cs"/>
          <w:color w:val="4472C4" w:themeColor="accent1"/>
          <w:rtl/>
        </w:rPr>
        <w:lastRenderedPageBreak/>
        <w:t xml:space="preserve">ירידה בייצוא, בצריכה הפרטית ובתוצר </w:t>
      </w:r>
      <w:r>
        <w:rPr>
          <w:rFonts w:ascii="David" w:eastAsia="Calibri" w:hAnsi="David" w:cs="David"/>
          <w:color w:val="4472C4" w:themeColor="accent1"/>
          <w:rtl/>
        </w:rPr>
        <w:t>–</w:t>
      </w:r>
      <w:r>
        <w:rPr>
          <w:rFonts w:ascii="David" w:eastAsia="Calibri" w:hAnsi="David" w:cs="David" w:hint="cs"/>
          <w:color w:val="4472C4" w:themeColor="accent1"/>
          <w:rtl/>
        </w:rPr>
        <w:t xml:space="preserve"> משמעה ירידה בהיקף הפעילות הכלכלית, על מנת לעודד אותה </w:t>
      </w:r>
      <w:r>
        <w:rPr>
          <w:rFonts w:ascii="David" w:eastAsia="Calibri" w:hAnsi="David" w:cs="David"/>
          <w:color w:val="4472C4" w:themeColor="accent1"/>
          <w:rtl/>
        </w:rPr>
        <w:t>–</w:t>
      </w:r>
      <w:r>
        <w:rPr>
          <w:rFonts w:ascii="David" w:eastAsia="Calibri" w:hAnsi="David" w:cs="David" w:hint="cs"/>
          <w:color w:val="4472C4" w:themeColor="accent1"/>
          <w:rtl/>
        </w:rPr>
        <w:t xml:space="preserve"> ניתן לנקוט במדיניות מוניטרית מרחיבה (הורדת ריבית). </w:t>
      </w:r>
    </w:p>
    <w:p w14:paraId="6CD6D3C0"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0886555B"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5D5FEC8C" w14:textId="77777777" w:rsidR="00B55317" w:rsidRDefault="00B55317" w:rsidP="00B55317">
      <w:pPr>
        <w:bidi/>
        <w:spacing w:after="160" w:line="360" w:lineRule="auto"/>
        <w:contextualSpacing/>
        <w:jc w:val="both"/>
        <w:rPr>
          <w:rFonts w:ascii="David" w:eastAsia="Calibri" w:hAnsi="David" w:cs="David"/>
          <w:color w:val="000000" w:themeColor="text1"/>
          <w:rtl/>
        </w:rPr>
      </w:pPr>
    </w:p>
    <w:p w14:paraId="35EB215C" w14:textId="69C11A74"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מה זה בכלל ״השקל נחלש״? שער החליפין עלה. </w:t>
      </w:r>
    </w:p>
    <w:p w14:paraId="53FFD5F2" w14:textId="454265C8"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עלינו לדון באירוע בנפרד מקודמיו. </w:t>
      </w:r>
    </w:p>
    <w:p w14:paraId="151C55DB" w14:textId="6D01EB8B"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היחלשות בשקל (עלייה בשער החליפין) כשלעצמה מעודדת את הייצוא </w:t>
      </w:r>
      <w:r w:rsidR="006370C9">
        <w:rPr>
          <w:rFonts w:ascii="David" w:eastAsia="Calibri" w:hAnsi="David" w:cs="David" w:hint="cs"/>
          <w:color w:val="000000" w:themeColor="text1"/>
          <w:rtl/>
        </w:rPr>
        <w:t xml:space="preserve">שהוא חלק מרכיבי הביקוש המצרפי. אירוע זה כשלעצמו תומך בצמיחה. לכן, מדיניות מוניטרית מרחיבה שמעודדת את </w:t>
      </w:r>
      <w:proofErr w:type="spellStart"/>
      <w:r w:rsidR="006370C9">
        <w:rPr>
          <w:rFonts w:ascii="David" w:eastAsia="Calibri" w:hAnsi="David" w:cs="David" w:hint="cs"/>
          <w:color w:val="000000" w:themeColor="text1"/>
          <w:rtl/>
        </w:rPr>
        <w:t>הביקושים</w:t>
      </w:r>
      <w:proofErr w:type="spellEnd"/>
      <w:r w:rsidR="006370C9">
        <w:rPr>
          <w:rFonts w:ascii="David" w:eastAsia="Calibri" w:hAnsi="David" w:cs="David" w:hint="cs"/>
          <w:color w:val="000000" w:themeColor="text1"/>
          <w:rtl/>
        </w:rPr>
        <w:t xml:space="preserve"> על ידי הפחתת הריבית פחות מתאימה בהקשר זה. </w:t>
      </w:r>
    </w:p>
    <w:p w14:paraId="2BFF4A28" w14:textId="119F7563"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כמו כן, הורדת הריבית מבריחה כסף לחו״ל. במצב כזה שער החליפין רק יעלה עוד יותר, והשקל ייחלש עוד יותר. </w:t>
      </w:r>
    </w:p>
    <w:p w14:paraId="64A6A71E" w14:textId="70C6AFD8"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זכרו בנוסף שאחת מהמטרות המרכזיות של הבנק המרכזי היא </w:t>
      </w:r>
      <w:proofErr w:type="spellStart"/>
      <w:r>
        <w:rPr>
          <w:rFonts w:ascii="David" w:eastAsia="Calibri" w:hAnsi="David" w:cs="David" w:hint="cs"/>
          <w:color w:val="000000" w:themeColor="text1"/>
          <w:rtl/>
        </w:rPr>
        <w:t>להלחם</w:t>
      </w:r>
      <w:proofErr w:type="spellEnd"/>
      <w:r>
        <w:rPr>
          <w:rFonts w:ascii="David" w:eastAsia="Calibri" w:hAnsi="David" w:cs="David" w:hint="cs"/>
          <w:color w:val="000000" w:themeColor="text1"/>
          <w:rtl/>
        </w:rPr>
        <w:t xml:space="preserve"> באינפלציה / לשמור על יציבות מחירים. אמרנו שהיחלשות השקל מלבה אינפלציה, והורדת הריבית נוטה להוביל לעלייה נוספת באינפלציה. </w:t>
      </w:r>
    </w:p>
    <w:p w14:paraId="2337F0E5"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4214C7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כשעצמו לא מצדיק הורדת ריבית. כאשר השקל נחלש מחיר הדולר עולה (פיחות במטבע המקומי). ראינו שפיחות במטבע המקומי מעודד את היצוא ופוגע ביבוא ולכן אירוע זה כשלעצמו  תמוך בצמיחה הכלכלית ולא מצריך התערבות של הבנק המרכזי. שימו לב שבשאלה זו אנו נדרשים להתייחס לכל אירוע באופן נפרד.</w:t>
      </w:r>
    </w:p>
    <w:p w14:paraId="7C806CAA"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65D5AF5D"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51B57B7E" w14:textId="77777777" w:rsidR="00ED737A" w:rsidRPr="00ED737A" w:rsidRDefault="00ED737A" w:rsidP="00ED737A">
      <w:pPr>
        <w:bidi/>
        <w:spacing w:line="360" w:lineRule="auto"/>
        <w:contextualSpacing/>
        <w:jc w:val="both"/>
        <w:rPr>
          <w:rFonts w:ascii="David" w:eastAsia="Calibri" w:hAnsi="David" w:cs="David"/>
          <w:color w:val="4472C4" w:themeColor="accent1"/>
          <w:rtl/>
        </w:rPr>
      </w:pPr>
      <m:oMathPara>
        <m:oMath>
          <m:r>
            <w:rPr>
              <w:rFonts w:ascii="Cambria Math" w:eastAsia="Calibri" w:hAnsi="Cambria Math" w:cs="David" w:hint="cs"/>
              <w:color w:val="4472C4" w:themeColor="accent1"/>
            </w:rPr>
            <m:t>AD=C+G+I+EX-IM=Y</m:t>
          </m:r>
        </m:oMath>
      </m:oMathPara>
    </w:p>
    <w:p w14:paraId="3A4F8284"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174ED174"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בנוסף הפיחות גורם לעליית מחירם (גם בגלל עליית הביקוש המצרפי וגם בגלל התייקרות המחירים של המוצרים המיובאים) והתפקיד המרכזי של בנק ישראל הוא לדאוג ליציבות מחירים (יעד המחירים 1%-3%) ולכן בתקופות של פיחות פחות מומלץ להוריד ריבית שרק תגביר את הפיחות ואת עליית המחירים.</w:t>
      </w:r>
    </w:p>
    <w:p w14:paraId="5C83E959"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4B9BE295"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00D3FBBD" w14:textId="77777777" w:rsidR="006370C9" w:rsidRDefault="006370C9" w:rsidP="006370C9">
      <w:pPr>
        <w:bidi/>
        <w:spacing w:after="160" w:line="360" w:lineRule="auto"/>
        <w:contextualSpacing/>
        <w:jc w:val="both"/>
        <w:rPr>
          <w:rFonts w:ascii="David" w:eastAsia="Calibri" w:hAnsi="David" w:cs="David"/>
          <w:color w:val="000000" w:themeColor="text1"/>
          <w:rtl/>
        </w:rPr>
      </w:pPr>
    </w:p>
    <w:p w14:paraId="7AD03A91" w14:textId="695FE9BE" w:rsidR="006370C9" w:rsidRDefault="006370C9" w:rsidP="006370C9">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rPr>
        <w:t xml:space="preserve">נשאל את עצמנו אולי בתור התחלה: אנחנו יודעים שאינפלציה גבוהה (מחירים שמשתוללים ועולים בקצב שיא) איננה תופעה רצויה. אבל מה לגבי אינפלציה מאד נמוכה ואפילו שלילית (דפלציה). האם היא תופעה רצויה? בגדול </w:t>
      </w:r>
      <w:r>
        <w:rPr>
          <w:rFonts w:ascii="David" w:eastAsia="Calibri" w:hAnsi="David" w:cs="David"/>
          <w:color w:val="000000" w:themeColor="text1"/>
          <w:rtl/>
        </w:rPr>
        <w:t>–</w:t>
      </w:r>
      <w:r>
        <w:rPr>
          <w:rFonts w:ascii="David" w:eastAsia="Calibri" w:hAnsi="David" w:cs="David" w:hint="cs"/>
          <w:color w:val="000000" w:themeColor="text1"/>
          <w:rtl/>
        </w:rPr>
        <w:t xml:space="preserve"> לא, משתי סיבות עיקריות:</w:t>
      </w:r>
      <w:r>
        <w:rPr>
          <w:rFonts w:ascii="David" w:eastAsia="Calibri" w:hAnsi="David" w:cs="David"/>
          <w:color w:val="000000" w:themeColor="text1"/>
          <w:lang w:val="en-US"/>
        </w:rPr>
        <w:t xml:space="preserve"> </w:t>
      </w:r>
      <w:r>
        <w:rPr>
          <w:rFonts w:ascii="David" w:eastAsia="Calibri" w:hAnsi="David" w:cs="David" w:hint="cs"/>
          <w:color w:val="000000" w:themeColor="text1"/>
          <w:rtl/>
          <w:lang w:val="en-US"/>
        </w:rPr>
        <w:t xml:space="preserve">(1) דפלציה נובעת ממצב של התמתנות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(2) דפלציה עלולה להוביל אנשים לדחות צריכה מה שיפגע בביקוש המצרפי. </w:t>
      </w:r>
    </w:p>
    <w:p w14:paraId="508E9CB6" w14:textId="7C03737C" w:rsidR="00783168" w:rsidRDefault="00783168" w:rsidP="00783168">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lang w:val="en-US"/>
        </w:rPr>
        <w:t xml:space="preserve">הורדת הריבית שחלה בשאלה תעודד את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ותגדיל את האינפלציה חזרה לטווח הראוי. לכן </w:t>
      </w:r>
      <w:r>
        <w:rPr>
          <w:rFonts w:ascii="David" w:eastAsia="Calibri" w:hAnsi="David" w:cs="David"/>
          <w:color w:val="000000" w:themeColor="text1"/>
          <w:rtl/>
          <w:lang w:val="en-US"/>
        </w:rPr>
        <w:t>–</w:t>
      </w:r>
      <w:r>
        <w:rPr>
          <w:rFonts w:ascii="David" w:eastAsia="Calibri" w:hAnsi="David" w:cs="David" w:hint="cs"/>
          <w:color w:val="000000" w:themeColor="text1"/>
          <w:rtl/>
          <w:lang w:val="en-US"/>
        </w:rPr>
        <w:t xml:space="preserve"> מתאים. </w:t>
      </w:r>
    </w:p>
    <w:p w14:paraId="2AD44812" w14:textId="77777777" w:rsidR="00783168" w:rsidRPr="006370C9" w:rsidRDefault="00783168" w:rsidP="00783168">
      <w:pPr>
        <w:bidi/>
        <w:spacing w:after="160" w:line="360" w:lineRule="auto"/>
        <w:contextualSpacing/>
        <w:jc w:val="both"/>
        <w:rPr>
          <w:rFonts w:ascii="David" w:eastAsia="Calibri" w:hAnsi="David" w:cs="David"/>
          <w:color w:val="000000" w:themeColor="text1"/>
          <w:rtl/>
          <w:lang w:val="en-US"/>
        </w:rPr>
      </w:pPr>
    </w:p>
    <w:p w14:paraId="36505382"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42A072D9"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2062D9C2"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מצדיק הורדת  ריבית. חשוב להדגיש פעם נוספת שבשאלה זו אנו מתייחסים לכל סעיף בפני עצמו. נתון בשאלה שקיים חשש שהאינפלציה תרד אל מתחת ליעד האינפלציה. (כלומר מתחת ל-1%). בנק ישראל צריך לדאוג לעמוד ביעד האינפלציה ולכן בתקופות שבהן הוא חושב שהאינפלציה תרד מתחת ליעד הוא צריך להוריד ריבית. הורדת הריבית תעלה את האינפלציה בחזרה ליעד כפי שראינו בסעיף 1.</w:t>
      </w:r>
    </w:p>
    <w:p w14:paraId="0B48A2A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7C9566FD"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0A9CF532"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42772740"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7029A2E8"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כשלעצמו מצדיק את הורדת הריבית. נתון שהריבית בעולם ירדה. כאשר הריבית בעולם יורדת והריבית בישראל נשארת ללא שינוי , אז יזרמו תנועות הון (חסכונות) מהעולם לישראל. נדמיין למשל מיליונר אמריקאי שרוצה לחסוך את כספו בתוכנית חיסכון (כלומר לא להשקיע בהקמת מפעלים). אותו מיליונר רואה שהריבית בארה"ב ירדה ואילו הריבית בישראל נשארה גבוהה ולכן הוא ירצה לחסוך את כספו בישראל. הוא מגיע עם דולרים לישראל ותחילה ממיר אותם לשקלים כלומר מוכר את הדולרים בשוק מטבע חוץ בכדי לקבל שקלים (הריבית בישראל ניתנת על פיקדון בשקלים).</w:t>
      </w:r>
    </w:p>
    <w:p w14:paraId="085B8443"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9EDBA0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כתוצאה מכך היצע הדולרים בשוק מטבע חוץ (הנמצא בישראל) גדל ומחיר הדולר (שער החליפין) יורד.</w:t>
      </w:r>
    </w:p>
    <w:p w14:paraId="7007A25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6FECF6F1"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אנו עוברים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70CA730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21ACFBD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0447190B"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hAnsi="David" w:cs="David" w:hint="cs"/>
          <w:noProof/>
        </w:rPr>
        <w:drawing>
          <wp:inline distT="0" distB="0" distL="0" distR="0" wp14:anchorId="2DC0D4AB" wp14:editId="59AB6EE6">
            <wp:extent cx="3627120" cy="3164840"/>
            <wp:effectExtent l="0" t="0" r="0" b="0"/>
            <wp:docPr id="846162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2546" name=""/>
                    <pic:cNvPicPr/>
                  </pic:nvPicPr>
                  <pic:blipFill>
                    <a:blip r:embed="rId36"/>
                    <a:stretch>
                      <a:fillRect/>
                    </a:stretch>
                  </pic:blipFill>
                  <pic:spPr>
                    <a:xfrm>
                      <a:off x="0" y="0"/>
                      <a:ext cx="3627120" cy="3164840"/>
                    </a:xfrm>
                    <a:prstGeom prst="rect">
                      <a:avLst/>
                    </a:prstGeom>
                  </pic:spPr>
                </pic:pic>
              </a:graphicData>
            </a:graphic>
          </wp:inline>
        </w:drawing>
      </w:r>
    </w:p>
    <w:p w14:paraId="3698609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0EBF218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ירידת שער החליפין תפגע בייצוא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 תגדיל את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ותגרום לירידה של הביקוש המצרפי </w:t>
      </w:r>
      <w:r w:rsidRPr="00ED737A">
        <w:rPr>
          <w:rFonts w:ascii="David" w:eastAsia="Calibri" w:hAnsi="David" w:cs="David" w:hint="cs"/>
          <w:color w:val="4472C4" w:themeColor="accent1"/>
        </w:rPr>
        <w:t>AD</w:t>
      </w:r>
    </w:p>
    <w:p w14:paraId="5577191B"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550AF673" w14:textId="77777777" w:rsidR="00ED737A" w:rsidRPr="00ED737A" w:rsidRDefault="00ED737A" w:rsidP="00ED737A">
      <w:pPr>
        <w:bidi/>
        <w:spacing w:line="360" w:lineRule="auto"/>
        <w:contextualSpacing/>
        <w:jc w:val="both"/>
        <w:rPr>
          <w:rFonts w:ascii="David" w:eastAsia="Calibri" w:hAnsi="David" w:cs="David"/>
          <w:i/>
          <w:color w:val="4472C4" w:themeColor="accent1"/>
          <w:rtl/>
        </w:rPr>
      </w:pPr>
      <m:oMathPara>
        <m:oMath>
          <m:r>
            <w:rPr>
              <w:rFonts w:ascii="Cambria Math" w:eastAsia="Calibri" w:hAnsi="Cambria Math" w:cs="David" w:hint="cs"/>
              <w:color w:val="4472C4" w:themeColor="accent1"/>
            </w:rPr>
            <m:t>AD=C+G+I+EX-IM=Y</m:t>
          </m:r>
        </m:oMath>
      </m:oMathPara>
    </w:p>
    <w:p w14:paraId="209D8B39"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56F2BD55"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בגוף השאלה מציינים שהתקופה היא תקופת משבר עולמי. המיתון העולמי מחריף ולכן היצוא הישראלי נפגע. העולם גלובאלי כלכלות "נדבקות" אחת מהשנייה ומיתון בארה"ב ובאירופה מוביל למיתון במדינות נוספות ולכן ישראל לא רוצה בתקופה כזו ירידה מוספת בייצוא שנובעת מכך שבעולם הורידו ריבית.</w:t>
      </w:r>
    </w:p>
    <w:p w14:paraId="3956457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DB49D8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בכדי שכל התהליך הנ"ל שעלול לפגוע מאוד ביצואנים לא יתרחש מוצדק שבנק ישראל גם יוריד את הריבית ובכך ימנע את זרימת תנועות ההון לישראל (שכן אם הריבית בעולם זהה לריבית בישראל תושבי העולם לא יזרימו לכאן כסף)</w:t>
      </w:r>
    </w:p>
    <w:p w14:paraId="550D45EC"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794059CE"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4C22355" w14:textId="77777777" w:rsidR="00ED737A" w:rsidRPr="00ED737A" w:rsidRDefault="00ED737A" w:rsidP="00ED737A">
      <w:pPr>
        <w:bidi/>
        <w:spacing w:line="360" w:lineRule="auto"/>
        <w:contextualSpacing/>
        <w:jc w:val="both"/>
        <w:rPr>
          <w:rFonts w:ascii="David" w:eastAsia="Calibri" w:hAnsi="David" w:cs="David"/>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p w14:paraId="16D23226"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8DA8D1C"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3643295" w14:textId="6DE9CE2B" w:rsidR="00ED737A" w:rsidRPr="00ED737A" w:rsidRDefault="00ED737A" w:rsidP="00ED737A">
      <w:pPr>
        <w:bidi/>
        <w:spacing w:line="360" w:lineRule="auto"/>
        <w:jc w:val="both"/>
        <w:rPr>
          <w:rFonts w:ascii="David" w:hAnsi="David" w:cs="David"/>
          <w:b/>
          <w:bCs/>
          <w:color w:val="000000" w:themeColor="text1"/>
          <w:u w:val="single"/>
          <w:rtl/>
        </w:rPr>
      </w:pPr>
      <w:r w:rsidRPr="00ED737A">
        <w:rPr>
          <w:rFonts w:ascii="David" w:hAnsi="David" w:cs="David" w:hint="cs"/>
          <w:b/>
          <w:bCs/>
          <w:color w:val="000000" w:themeColor="text1"/>
          <w:u w:val="single"/>
          <w:rtl/>
        </w:rPr>
        <w:t>פתרון לשאלה 1</w:t>
      </w:r>
      <w:r w:rsidR="00E70EE5">
        <w:rPr>
          <w:rFonts w:ascii="David" w:hAnsi="David" w:cs="David"/>
          <w:b/>
          <w:bCs/>
          <w:color w:val="000000" w:themeColor="text1"/>
          <w:u w:val="single"/>
        </w:rPr>
        <w:t xml:space="preserve"> </w:t>
      </w:r>
      <w:r w:rsidR="00E70EE5">
        <w:rPr>
          <w:rFonts w:ascii="David" w:hAnsi="David" w:cs="David" w:hint="cs"/>
          <w:b/>
          <w:bCs/>
          <w:color w:val="000000" w:themeColor="text1"/>
          <w:u w:val="single"/>
          <w:rtl/>
        </w:rPr>
        <w:t xml:space="preserve"> - תמציתי / </w:t>
      </w:r>
      <w:proofErr w:type="spellStart"/>
      <w:r w:rsidR="00E70EE5">
        <w:rPr>
          <w:rFonts w:ascii="David" w:hAnsi="David" w:cs="David" w:hint="cs"/>
          <w:b/>
          <w:bCs/>
          <w:color w:val="000000" w:themeColor="text1"/>
          <w:u w:val="single"/>
          <w:rtl/>
        </w:rPr>
        <w:t>תכל׳סי</w:t>
      </w:r>
      <w:proofErr w:type="spellEnd"/>
      <w:r w:rsidR="00E70EE5">
        <w:rPr>
          <w:rFonts w:ascii="David" w:hAnsi="David" w:cs="David" w:hint="cs"/>
          <w:b/>
          <w:bCs/>
          <w:color w:val="000000" w:themeColor="text1"/>
          <w:u w:val="single"/>
          <w:rtl/>
        </w:rPr>
        <w:t xml:space="preserve"> יותר</w:t>
      </w:r>
    </w:p>
    <w:p w14:paraId="05F53594" w14:textId="77777777" w:rsidR="00ED737A" w:rsidRPr="00ED737A" w:rsidRDefault="00ED737A" w:rsidP="00ED737A">
      <w:pPr>
        <w:bidi/>
        <w:spacing w:line="360" w:lineRule="auto"/>
        <w:jc w:val="both"/>
        <w:rPr>
          <w:rFonts w:ascii="David" w:hAnsi="David" w:cs="David"/>
          <w:color w:val="000000" w:themeColor="text1"/>
          <w:u w:val="single"/>
          <w:rtl/>
        </w:rPr>
      </w:pPr>
    </w:p>
    <w:p w14:paraId="2B153221"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bookmarkStart w:id="41" w:name="_Hlk101269092"/>
      <w:r w:rsidRPr="00ED737A">
        <w:rPr>
          <w:rFonts w:ascii="David" w:hAnsi="David" w:cs="David" w:hint="cs"/>
          <w:color w:val="000000" w:themeColor="text1"/>
          <w:rtl/>
        </w:rPr>
        <w:t xml:space="preserve">החרפת המשבר הכלכלי העולמי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החלטת בנק ישראל להוריד את הריבית. הסיבה לכך היא שהחרפת המשבר הכלכלי העולמי עלולה לגרום לפגיעה ביצוא הישראלי.(כאשר בעולם מתרחש מיתון תושבי העולם קונים פחות וגם קונים פחות תוצרת מישראל). כתוצאה מכך הביקוש המצרפי בישראל יפגע, התוצר ירד והאבטלה (בישראל) תעלה. הורדת הריבית תגדיל את הביקוש המצרפי (דרך </w:t>
      </w:r>
      <w:r w:rsidRPr="00ED737A">
        <w:rPr>
          <w:rFonts w:ascii="David" w:hAnsi="David" w:cs="David" w:hint="cs"/>
          <w:color w:val="000000" w:themeColor="text1"/>
        </w:rPr>
        <w:t>C</w:t>
      </w:r>
      <w:r w:rsidRPr="00ED737A">
        <w:rPr>
          <w:rFonts w:ascii="David" w:hAnsi="David" w:cs="David" w:hint="cs"/>
          <w:color w:val="000000" w:themeColor="text1"/>
          <w:rtl/>
        </w:rPr>
        <w:t xml:space="preserve"> ו-</w:t>
      </w:r>
      <w:r w:rsidRPr="00ED737A">
        <w:rPr>
          <w:rFonts w:ascii="David" w:hAnsi="David" w:cs="David" w:hint="cs"/>
          <w:color w:val="000000" w:themeColor="text1"/>
        </w:rPr>
        <w:t>I</w:t>
      </w:r>
      <w:r w:rsidRPr="00ED737A">
        <w:rPr>
          <w:rFonts w:ascii="David" w:hAnsi="David" w:cs="David" w:hint="cs"/>
          <w:color w:val="000000" w:themeColor="text1"/>
          <w:rtl/>
        </w:rPr>
        <w:t>) ולכן תקטין את האבטלה. בנוסף הורדת הריבית תגרום</w:t>
      </w:r>
      <w:bookmarkStart w:id="42" w:name="_Hlk48124874"/>
      <w:r w:rsidRPr="00ED737A">
        <w:rPr>
          <w:rFonts w:ascii="David" w:hAnsi="David" w:cs="David" w:hint="cs"/>
          <w:color w:val="000000" w:themeColor="text1"/>
          <w:rtl/>
        </w:rPr>
        <w:t xml:space="preserve"> ליציאה  של תנועות ההון </w:t>
      </w:r>
      <w:r w:rsidRPr="00ED737A">
        <w:rPr>
          <w:rFonts w:ascii="David" w:hAnsi="David" w:cs="David" w:hint="cs"/>
          <w:color w:val="000000" w:themeColor="text1"/>
        </w:rPr>
        <w:t>CF</w:t>
      </w:r>
      <w:r w:rsidRPr="00ED737A">
        <w:rPr>
          <w:rFonts w:ascii="David" w:hAnsi="David" w:cs="David" w:hint="cs"/>
          <w:color w:val="000000" w:themeColor="text1"/>
          <w:rtl/>
        </w:rPr>
        <w:t xml:space="preserve"> מישראל למדינות אחרות בעולם ,שכן הישראלים ירצו לקבל את הריבית בחו"ל שעלתה ביחס לריבית בישראל ולכן בשוק מטבע חוץ הישראלי הביקוש למטבע חוץ יעלה, </w:t>
      </w:r>
      <w:bookmarkStart w:id="43" w:name="_Hlk48125056"/>
      <w:r w:rsidRPr="00ED737A">
        <w:rPr>
          <w:rFonts w:ascii="David" w:hAnsi="David" w:cs="David" w:hint="cs"/>
          <w:color w:val="000000" w:themeColor="text1"/>
          <w:rtl/>
        </w:rPr>
        <w:t xml:space="preserve">שער החליפין יעלה, הייצוא יגדל והיבוא יקטן. עליית היצוא (וגם ירידת היבוא) תגדיל את הצמיחה הכלכלית בישראל.  </w:t>
      </w:r>
      <w:bookmarkEnd w:id="42"/>
      <w:bookmarkEnd w:id="43"/>
    </w:p>
    <w:p w14:paraId="6730DAC7"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ראה סעיף קודם.</w:t>
      </w:r>
    </w:p>
    <w:p w14:paraId="5845E65F"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 xml:space="preserve">היחלשות השקל (פיחות במטבע המקומי) כשלעצמה , </w:t>
      </w:r>
      <w:r w:rsidRPr="00ED737A">
        <w:rPr>
          <w:rFonts w:ascii="David" w:hAnsi="David" w:cs="David" w:hint="cs"/>
          <w:b/>
          <w:bCs/>
          <w:i/>
          <w:iCs/>
          <w:color w:val="000000" w:themeColor="text1"/>
          <w:u w:val="single"/>
          <w:rtl/>
        </w:rPr>
        <w:t>לא מצדיקה</w:t>
      </w:r>
      <w:r w:rsidRPr="00ED737A">
        <w:rPr>
          <w:rFonts w:ascii="David" w:hAnsi="David" w:cs="David" w:hint="cs"/>
          <w:color w:val="000000" w:themeColor="text1"/>
          <w:rtl/>
        </w:rPr>
        <w:t xml:space="preserve"> את החלטת בנק ישראל להוריד את הריבית. כאשר חל פיחות במטבע המקומי (היחלשות של השקל) קיים בדרך כלל חשש לאינפלציה ואז בנק ישראל אמור לרסן את האינפלציה באמצעות העלאת ריבית-שתגרם לכניסה של תנועות הון לישראל ולייסוף במטבע המקומי ותעצור את עליית המחירים.</w:t>
      </w:r>
    </w:p>
    <w:p w14:paraId="0CA3C1CD"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 xml:space="preserve">החשש של הבנק המרכזי מכך שהאינפלציה תרד אל מתחת ליעד האינפלציה </w:t>
      </w:r>
      <w:r w:rsidRPr="00ED737A">
        <w:rPr>
          <w:rFonts w:ascii="David" w:hAnsi="David" w:cs="David" w:hint="cs"/>
          <w:b/>
          <w:bCs/>
          <w:i/>
          <w:iCs/>
          <w:color w:val="000000" w:themeColor="text1"/>
          <w:u w:val="single"/>
          <w:rtl/>
        </w:rPr>
        <w:t>מצדיק</w:t>
      </w:r>
      <w:r w:rsidRPr="00ED737A">
        <w:rPr>
          <w:rFonts w:ascii="David" w:hAnsi="David" w:cs="David" w:hint="cs"/>
          <w:color w:val="000000" w:themeColor="text1"/>
          <w:rtl/>
        </w:rPr>
        <w:t xml:space="preserve"> את הורדת הריבית -שכן הורדת הריבית תגדיל ביקושים -והגדלת ביקושים יכולה לתמוך בעלייה מסוימת ברמת המחירים. </w:t>
      </w:r>
      <w:r w:rsidRPr="00ED737A">
        <w:rPr>
          <w:rFonts w:ascii="David" w:hAnsi="David" w:cs="David" w:hint="cs"/>
          <w:color w:val="000000" w:themeColor="text1"/>
          <w:rtl/>
        </w:rPr>
        <w:lastRenderedPageBreak/>
        <w:t>בנוסף הורדת הריבית תגרום לבריחה של תנועות הון ולפיחות במטבע המקומי-ופיחות תומך בעליית מחירים.</w:t>
      </w:r>
    </w:p>
    <w:p w14:paraId="014E8F8C"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tl/>
        </w:rPr>
      </w:pPr>
      <w:r w:rsidRPr="00ED737A">
        <w:rPr>
          <w:rFonts w:ascii="David" w:hAnsi="David" w:cs="David" w:hint="cs"/>
          <w:color w:val="000000" w:themeColor="text1"/>
          <w:rtl/>
        </w:rPr>
        <w:t xml:space="preserve">הורדת הריבית באירופה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הצעד של בנק ישראל להוריד את הריבית שכן במידה ובאירופה יורידו את הריבית ובישראל הריבית תישאר ללא שינוי -תנועות ההון הנכנסות לישראל יגדלו, שער החליפין ירד, היצוא יפגע , התוצר ירד והאבטלה תעלה. בכדי שכל זה לא יקרה בנק ישראל צריך להוריד ריבית.</w:t>
      </w:r>
    </w:p>
    <w:bookmarkEnd w:id="41"/>
    <w:p w14:paraId="3DE59892" w14:textId="451F6279" w:rsidR="00ED737A" w:rsidRPr="00ED737A" w:rsidRDefault="00783168" w:rsidP="00ED737A">
      <w:pPr>
        <w:bidi/>
        <w:spacing w:line="360" w:lineRule="auto"/>
        <w:jc w:val="both"/>
        <w:rPr>
          <w:rFonts w:ascii="David" w:eastAsia="Calibri" w:hAnsi="David" w:cs="David"/>
          <w:b/>
          <w:bCs/>
          <w:color w:val="000000" w:themeColor="text1"/>
          <w:u w:val="single"/>
          <w:rtl/>
        </w:rPr>
      </w:pPr>
      <w:r>
        <w:rPr>
          <w:rFonts w:ascii="David" w:eastAsia="Calibri" w:hAnsi="David" w:cs="David" w:hint="cs"/>
          <w:b/>
          <w:bCs/>
          <w:noProof/>
          <w:color w:val="000000" w:themeColor="text1"/>
          <w:u w:val="single"/>
          <w:rtl/>
          <w:lang w:val="he-IL"/>
        </w:rPr>
        <mc:AlternateContent>
          <mc:Choice Requires="wps">
            <w:drawing>
              <wp:anchor distT="0" distB="0" distL="114300" distR="114300" simplePos="0" relativeHeight="251659264" behindDoc="0" locked="0" layoutInCell="1" allowOverlap="1" wp14:anchorId="60118E4D" wp14:editId="321B761D">
                <wp:simplePos x="0" y="0"/>
                <wp:positionH relativeFrom="column">
                  <wp:posOffset>1659348</wp:posOffset>
                </wp:positionH>
                <wp:positionV relativeFrom="paragraph">
                  <wp:posOffset>223964</wp:posOffset>
                </wp:positionV>
                <wp:extent cx="3571240" cy="3328288"/>
                <wp:effectExtent l="0" t="0" r="162560" b="12065"/>
                <wp:wrapNone/>
                <wp:docPr id="760419565" name="Rounded Rectangular Callout 1"/>
                <wp:cNvGraphicFramePr/>
                <a:graphic xmlns:a="http://schemas.openxmlformats.org/drawingml/2006/main">
                  <a:graphicData uri="http://schemas.microsoft.com/office/word/2010/wordprocessingShape">
                    <wps:wsp>
                      <wps:cNvSpPr/>
                      <wps:spPr>
                        <a:xfrm>
                          <a:off x="0" y="0"/>
                          <a:ext cx="3571240" cy="3328288"/>
                        </a:xfrm>
                        <a:prstGeom prst="wedgeRoundRectCallout">
                          <a:avLst>
                            <a:gd name="adj1" fmla="val 54101"/>
                            <a:gd name="adj2" fmla="val -1995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08D58" w14:textId="350ECA8F" w:rsidR="00783168" w:rsidRPr="00783168" w:rsidRDefault="00783168" w:rsidP="00783168">
                            <w:pPr>
                              <w:jc w:val="center"/>
                              <w:rPr>
                                <w:rFonts w:ascii="David" w:hAnsi="David" w:cs="David"/>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rtl/>
                              </w:rPr>
                            </w:pPr>
                          </w:p>
                          <w:p w14:paraId="68B4A66B" w14:textId="5201C80F" w:rsidR="00783168" w:rsidRPr="00783168" w:rsidRDefault="00783168" w:rsidP="00783168">
                            <w:pPr>
                              <w:jc w:val="center"/>
                              <w:rPr>
                                <w:rFonts w:ascii="David" w:hAnsi="David" w:cs="David"/>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118E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130.65pt;margin-top:17.65pt;width:281.2pt;height:26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" adj="22486,6490" fillcolor="#4472c4 [3204]" strokecolor="#09101d [484]" strokeweight="1pt">
                <v:textbo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v:textbox>
              </v:shape>
            </w:pict>
          </mc:Fallback>
        </mc:AlternateContent>
      </w:r>
    </w:p>
    <w:p w14:paraId="2C1AE10C"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E385DA8"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bookmarkEnd w:id="38"/>
    <w:bookmarkEnd w:id="39"/>
    <w:p w14:paraId="0826133D" w14:textId="0A7CC964" w:rsidR="00ED737A" w:rsidRDefault="00783168" w:rsidP="00ED737A">
      <w:pPr>
        <w:bidi/>
        <w:spacing w:line="360" w:lineRule="auto"/>
        <w:jc w:val="both"/>
        <w:rPr>
          <w:rFonts w:ascii="David" w:hAnsi="David" w:cs="David"/>
          <w:lang w:val="en-US"/>
        </w:rPr>
      </w:pPr>
      <w:r w:rsidRPr="00783168">
        <w:rPr>
          <w:rFonts w:ascii="David" w:hAnsi="David" w:cs="David"/>
          <w:noProof/>
          <w:rtl/>
          <w:lang w:val="en-US"/>
        </w:rPr>
        <w:drawing>
          <wp:inline distT="0" distB="0" distL="0" distR="0" wp14:anchorId="7046AECF" wp14:editId="5CD1D841">
            <wp:extent cx="746250" cy="709779"/>
            <wp:effectExtent l="0" t="0" r="3175" b="1905"/>
            <wp:docPr id="20163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069" name=""/>
                    <pic:cNvPicPr/>
                  </pic:nvPicPr>
                  <pic:blipFill>
                    <a:blip r:embed="rId37"/>
                    <a:stretch>
                      <a:fillRect/>
                    </a:stretch>
                  </pic:blipFill>
                  <pic:spPr>
                    <a:xfrm>
                      <a:off x="0" y="0"/>
                      <a:ext cx="755823" cy="718884"/>
                    </a:xfrm>
                    <a:prstGeom prst="rect">
                      <a:avLst/>
                    </a:prstGeom>
                  </pic:spPr>
                </pic:pic>
              </a:graphicData>
            </a:graphic>
          </wp:inline>
        </w:drawing>
      </w:r>
    </w:p>
    <w:p w14:paraId="4C1C1DED" w14:textId="77777777" w:rsidR="008E39FC" w:rsidRDefault="008E39FC" w:rsidP="008E39FC">
      <w:pPr>
        <w:bidi/>
        <w:spacing w:line="360" w:lineRule="auto"/>
        <w:jc w:val="both"/>
        <w:rPr>
          <w:rFonts w:ascii="David" w:hAnsi="David" w:cs="David"/>
          <w:lang w:val="en-US"/>
        </w:rPr>
      </w:pPr>
    </w:p>
    <w:p w14:paraId="4ED5E4D3" w14:textId="77777777" w:rsidR="008E39FC" w:rsidRDefault="008E39FC" w:rsidP="008E39FC">
      <w:pPr>
        <w:bidi/>
        <w:spacing w:line="360" w:lineRule="auto"/>
        <w:jc w:val="both"/>
        <w:rPr>
          <w:rFonts w:ascii="David" w:hAnsi="David" w:cs="David"/>
          <w:lang w:val="en-US"/>
        </w:rPr>
      </w:pPr>
    </w:p>
    <w:p w14:paraId="02BF6865" w14:textId="77777777" w:rsidR="008E39FC" w:rsidRDefault="008E39FC" w:rsidP="008E39FC">
      <w:pPr>
        <w:bidi/>
        <w:spacing w:line="360" w:lineRule="auto"/>
        <w:jc w:val="both"/>
        <w:rPr>
          <w:rFonts w:ascii="David" w:hAnsi="David" w:cs="David"/>
          <w:lang w:val="en-US"/>
        </w:rPr>
      </w:pPr>
    </w:p>
    <w:p w14:paraId="2369C74D" w14:textId="77777777" w:rsidR="008E39FC" w:rsidRDefault="008E39FC" w:rsidP="008E39FC">
      <w:pPr>
        <w:bidi/>
        <w:spacing w:line="360" w:lineRule="auto"/>
        <w:jc w:val="both"/>
        <w:rPr>
          <w:rFonts w:ascii="David" w:hAnsi="David" w:cs="David"/>
          <w:lang w:val="en-US"/>
        </w:rPr>
      </w:pPr>
    </w:p>
    <w:p w14:paraId="6DE085B0" w14:textId="77777777" w:rsidR="008E39FC" w:rsidRDefault="008E39FC" w:rsidP="008E39FC">
      <w:pPr>
        <w:bidi/>
        <w:spacing w:line="360" w:lineRule="auto"/>
        <w:jc w:val="both"/>
        <w:rPr>
          <w:rFonts w:ascii="David" w:hAnsi="David" w:cs="David"/>
          <w:lang w:val="en-US"/>
        </w:rPr>
      </w:pPr>
    </w:p>
    <w:p w14:paraId="0FC989E8" w14:textId="77777777" w:rsidR="008E39FC" w:rsidRDefault="008E39FC" w:rsidP="008E39FC">
      <w:pPr>
        <w:bidi/>
        <w:spacing w:line="360" w:lineRule="auto"/>
        <w:jc w:val="both"/>
        <w:rPr>
          <w:rFonts w:ascii="David" w:hAnsi="David" w:cs="David"/>
          <w:lang w:val="en-US"/>
        </w:rPr>
      </w:pPr>
    </w:p>
    <w:p w14:paraId="6B99657C" w14:textId="77777777" w:rsidR="008E39FC" w:rsidRDefault="008E39FC" w:rsidP="008E39FC">
      <w:pPr>
        <w:bidi/>
        <w:spacing w:line="360" w:lineRule="auto"/>
        <w:jc w:val="both"/>
        <w:rPr>
          <w:rFonts w:ascii="David" w:hAnsi="David" w:cs="David"/>
          <w:lang w:val="en-US"/>
        </w:rPr>
      </w:pPr>
    </w:p>
    <w:p w14:paraId="3A0849EF" w14:textId="77777777" w:rsidR="008E39FC" w:rsidRDefault="008E39FC" w:rsidP="008E39FC">
      <w:pPr>
        <w:bidi/>
        <w:spacing w:line="360" w:lineRule="auto"/>
        <w:jc w:val="both"/>
        <w:rPr>
          <w:rFonts w:ascii="David" w:hAnsi="David" w:cs="David"/>
          <w:lang w:val="en-US"/>
        </w:rPr>
      </w:pPr>
    </w:p>
    <w:p w14:paraId="59346CEA" w14:textId="77777777" w:rsidR="008E39FC" w:rsidRDefault="008E39FC" w:rsidP="008E39FC">
      <w:pPr>
        <w:bidi/>
        <w:spacing w:line="360" w:lineRule="auto"/>
        <w:jc w:val="both"/>
        <w:rPr>
          <w:rFonts w:ascii="David" w:hAnsi="David" w:cs="David"/>
          <w:lang w:val="en-US"/>
        </w:rPr>
      </w:pPr>
    </w:p>
    <w:p w14:paraId="6A52E335" w14:textId="77777777" w:rsidR="008E39FC" w:rsidRDefault="008E39FC" w:rsidP="008E39FC">
      <w:pPr>
        <w:bidi/>
        <w:spacing w:line="360" w:lineRule="auto"/>
        <w:jc w:val="both"/>
        <w:rPr>
          <w:rFonts w:ascii="David" w:hAnsi="David" w:cs="David"/>
          <w:lang w:val="en-US"/>
        </w:rPr>
      </w:pPr>
    </w:p>
    <w:p w14:paraId="16ACA7DE" w14:textId="77777777" w:rsidR="008E39FC" w:rsidRDefault="008E39FC" w:rsidP="008E39FC">
      <w:pPr>
        <w:bidi/>
        <w:spacing w:line="360" w:lineRule="auto"/>
        <w:jc w:val="both"/>
        <w:rPr>
          <w:rFonts w:ascii="David" w:hAnsi="David" w:cs="David"/>
          <w:lang w:val="en-US"/>
        </w:rPr>
      </w:pPr>
    </w:p>
    <w:p w14:paraId="2F8AE4F7" w14:textId="77777777" w:rsidR="008E39FC" w:rsidRDefault="008E39FC" w:rsidP="008E39FC">
      <w:pPr>
        <w:bidi/>
        <w:spacing w:line="360" w:lineRule="auto"/>
        <w:jc w:val="both"/>
        <w:rPr>
          <w:rFonts w:ascii="David" w:hAnsi="David" w:cs="David"/>
          <w:lang w:val="en-US"/>
        </w:rPr>
      </w:pPr>
    </w:p>
    <w:p w14:paraId="128805FA" w14:textId="77777777" w:rsidR="008E39FC" w:rsidRDefault="008E39FC">
      <w:pPr>
        <w:rPr>
          <w:rFonts w:ascii="David" w:hAnsi="David" w:cs="David"/>
          <w:b/>
          <w:bCs/>
          <w:sz w:val="32"/>
          <w:szCs w:val="32"/>
          <w:rtl/>
          <w:lang w:val="en-US"/>
        </w:rPr>
      </w:pPr>
      <w:r>
        <w:rPr>
          <w:rFonts w:ascii="David" w:hAnsi="David" w:cs="David"/>
          <w:b/>
          <w:bCs/>
          <w:sz w:val="32"/>
          <w:szCs w:val="32"/>
          <w:rtl/>
          <w:lang w:val="en-US"/>
        </w:rPr>
        <w:br w:type="page"/>
      </w:r>
    </w:p>
    <w:p w14:paraId="19FE82DC" w14:textId="77777777" w:rsidR="001C22CB" w:rsidRDefault="008E39FC" w:rsidP="008E39FC">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lastRenderedPageBreak/>
        <w:t>שיעו</w:t>
      </w:r>
      <w:r w:rsidR="001C22CB">
        <w:rPr>
          <w:rFonts w:ascii="David" w:hAnsi="David" w:cs="David" w:hint="cs"/>
          <w:b/>
          <w:bCs/>
          <w:sz w:val="32"/>
          <w:szCs w:val="32"/>
          <w:rtl/>
          <w:lang w:val="en-US"/>
        </w:rPr>
        <w:t xml:space="preserve">רים 10 + 11 </w:t>
      </w:r>
      <w:r w:rsidRPr="00E70EE5">
        <w:rPr>
          <w:rFonts w:ascii="David" w:hAnsi="David" w:cs="David" w:hint="cs"/>
          <w:b/>
          <w:bCs/>
          <w:sz w:val="32"/>
          <w:szCs w:val="32"/>
          <w:rtl/>
          <w:lang w:val="en-US"/>
        </w:rPr>
        <w:t xml:space="preserve">– </w:t>
      </w:r>
    </w:p>
    <w:p w14:paraId="5B8C1570" w14:textId="587EF80A" w:rsidR="008E39FC" w:rsidRDefault="008E39FC" w:rsidP="001C22CB">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t xml:space="preserve">שוק מט״ח, </w:t>
      </w:r>
      <w:r>
        <w:rPr>
          <w:rFonts w:ascii="David" w:hAnsi="David" w:cs="David" w:hint="cs"/>
          <w:b/>
          <w:bCs/>
          <w:sz w:val="32"/>
          <w:szCs w:val="32"/>
          <w:rtl/>
          <w:lang w:val="en-US"/>
        </w:rPr>
        <w:t xml:space="preserve">המשך תרגול צד הביקוש </w:t>
      </w:r>
      <w:r>
        <w:rPr>
          <w:rFonts w:ascii="David" w:hAnsi="David" w:cs="David"/>
          <w:b/>
          <w:bCs/>
          <w:sz w:val="32"/>
          <w:szCs w:val="32"/>
          <w:rtl/>
          <w:lang w:val="en-US"/>
        </w:rPr>
        <w:t>–</w:t>
      </w:r>
      <w:r>
        <w:rPr>
          <w:rFonts w:ascii="David" w:hAnsi="David" w:cs="David" w:hint="cs"/>
          <w:b/>
          <w:bCs/>
          <w:sz w:val="32"/>
          <w:szCs w:val="32"/>
          <w:rtl/>
          <w:lang w:val="en-US"/>
        </w:rPr>
        <w:t xml:space="preserve"> 9.1.2025</w:t>
      </w:r>
      <w:r w:rsidR="001C22CB">
        <w:rPr>
          <w:rFonts w:ascii="David" w:hAnsi="David" w:cs="David" w:hint="cs"/>
          <w:b/>
          <w:bCs/>
          <w:sz w:val="32"/>
          <w:szCs w:val="32"/>
          <w:rtl/>
          <w:lang w:val="en-US"/>
        </w:rPr>
        <w:t xml:space="preserve"> + 16.1.2025</w:t>
      </w:r>
    </w:p>
    <w:p w14:paraId="23C5105E" w14:textId="77777777" w:rsidR="008E39FC" w:rsidRDefault="008E39FC" w:rsidP="008E39FC">
      <w:pPr>
        <w:bidi/>
        <w:spacing w:line="360" w:lineRule="auto"/>
        <w:rPr>
          <w:rFonts w:ascii="David" w:hAnsi="David" w:cs="David"/>
          <w:b/>
          <w:bCs/>
          <w:sz w:val="32"/>
          <w:szCs w:val="32"/>
          <w:rtl/>
          <w:lang w:val="en-US"/>
        </w:rPr>
      </w:pPr>
    </w:p>
    <w:p w14:paraId="72CEC34F" w14:textId="0CF0EB93" w:rsidR="008E39FC" w:rsidRDefault="008E39FC" w:rsidP="008E39FC">
      <w:pPr>
        <w:bidi/>
        <w:spacing w:line="360" w:lineRule="auto"/>
        <w:jc w:val="both"/>
        <w:rPr>
          <w:rFonts w:ascii="David" w:hAnsi="David" w:cs="David"/>
          <w:rtl/>
          <w:lang w:val="en-US"/>
        </w:rPr>
      </w:pPr>
      <w:r w:rsidRPr="008E39FC">
        <w:rPr>
          <w:rFonts w:ascii="David" w:hAnsi="David" w:cs="David" w:hint="cs"/>
          <w:rtl/>
          <w:lang w:val="en-US"/>
        </w:rPr>
        <w:t xml:space="preserve">בשיעור זה זנחנו את ההגדרות המעייפות והמענה הארוך ועברנו לתרגל בצורה יעילה ומתומצתת. בהתאם, בנינו את התכנים והגרפים מאפס, והם מופיעים בקובץ </w:t>
      </w:r>
      <w:r w:rsidRPr="008E39FC">
        <w:rPr>
          <w:rFonts w:ascii="David" w:hAnsi="David" w:cs="David"/>
          <w:lang w:val="en-US"/>
        </w:rPr>
        <w:t xml:space="preserve">Excel </w:t>
      </w:r>
      <w:r w:rsidRPr="008E39FC">
        <w:rPr>
          <w:rFonts w:ascii="David" w:hAnsi="David" w:cs="David" w:hint="cs"/>
          <w:rtl/>
          <w:lang w:val="en-US"/>
        </w:rPr>
        <w:t xml:space="preserve"> נפרד במערכת ולא בקובץ זה. </w:t>
      </w:r>
    </w:p>
    <w:p w14:paraId="0E78F084" w14:textId="77777777" w:rsidR="001C22CB" w:rsidRDefault="001C22CB" w:rsidP="001C22CB">
      <w:pPr>
        <w:bidi/>
        <w:spacing w:line="360" w:lineRule="auto"/>
        <w:jc w:val="both"/>
        <w:rPr>
          <w:rFonts w:ascii="David" w:hAnsi="David" w:cs="David"/>
          <w:rtl/>
          <w:lang w:val="en-US"/>
        </w:rPr>
      </w:pPr>
    </w:p>
    <w:p w14:paraId="7E19CF16" w14:textId="1D1D04E5" w:rsidR="001C22CB" w:rsidRDefault="00066015" w:rsidP="00066015">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t>שיעו</w:t>
      </w:r>
      <w:r>
        <w:rPr>
          <w:rFonts w:ascii="David" w:hAnsi="David" w:cs="David" w:hint="cs"/>
          <w:b/>
          <w:bCs/>
          <w:sz w:val="32"/>
          <w:szCs w:val="32"/>
          <w:rtl/>
          <w:lang w:val="en-US"/>
        </w:rPr>
        <w:t xml:space="preserve">רים </w:t>
      </w:r>
      <w:r>
        <w:rPr>
          <w:rFonts w:ascii="David" w:hAnsi="David" w:cs="David" w:hint="cs"/>
          <w:b/>
          <w:bCs/>
          <w:sz w:val="32"/>
          <w:szCs w:val="32"/>
          <w:rtl/>
          <w:lang w:val="en-US"/>
        </w:rPr>
        <w:t>12</w:t>
      </w:r>
      <w:r>
        <w:rPr>
          <w:rFonts w:ascii="David" w:hAnsi="David" w:cs="David" w:hint="cs"/>
          <w:b/>
          <w:bCs/>
          <w:sz w:val="32"/>
          <w:szCs w:val="32"/>
          <w:rtl/>
          <w:lang w:val="en-US"/>
        </w:rPr>
        <w:t xml:space="preserve"> </w:t>
      </w:r>
      <w:r>
        <w:rPr>
          <w:rFonts w:ascii="David" w:hAnsi="David" w:cs="David" w:hint="cs"/>
          <w:b/>
          <w:bCs/>
          <w:sz w:val="32"/>
          <w:szCs w:val="32"/>
          <w:rtl/>
          <w:lang w:val="en-US"/>
        </w:rPr>
        <w:t xml:space="preserve"> - 23.1.2025</w:t>
      </w:r>
    </w:p>
    <w:p w14:paraId="3D495EDB" w14:textId="22F3B1A1" w:rsidR="00066015" w:rsidRDefault="00066015" w:rsidP="00066015">
      <w:pPr>
        <w:bidi/>
        <w:spacing w:line="360" w:lineRule="auto"/>
        <w:jc w:val="center"/>
        <w:rPr>
          <w:rFonts w:ascii="David" w:hAnsi="David" w:cs="David"/>
          <w:b/>
          <w:bCs/>
          <w:sz w:val="32"/>
          <w:szCs w:val="32"/>
          <w:rtl/>
          <w:lang w:val="en-US"/>
        </w:rPr>
      </w:pPr>
      <w:r>
        <w:rPr>
          <w:rFonts w:ascii="David" w:hAnsi="David" w:cs="David" w:hint="cs"/>
          <w:b/>
          <w:bCs/>
          <w:sz w:val="32"/>
          <w:szCs w:val="32"/>
          <w:rtl/>
          <w:lang w:val="en-US"/>
        </w:rPr>
        <w:t>כמה מילים על שוק העבודה ועל עוני</w:t>
      </w:r>
    </w:p>
    <w:p w14:paraId="5D42C339" w14:textId="77777777" w:rsidR="00066015" w:rsidRDefault="00066015" w:rsidP="00066015">
      <w:pPr>
        <w:bidi/>
        <w:spacing w:line="360" w:lineRule="auto"/>
        <w:rPr>
          <w:rFonts w:ascii="David" w:hAnsi="David" w:cs="David"/>
          <w:b/>
          <w:bCs/>
          <w:sz w:val="32"/>
          <w:szCs w:val="32"/>
          <w:rtl/>
          <w:lang w:val="en-US"/>
        </w:rPr>
      </w:pPr>
    </w:p>
    <w:p w14:paraId="5719F922" w14:textId="4CFE3F6A" w:rsidR="00BD4A5C" w:rsidRDefault="00BD4A5C" w:rsidP="00BD4A5C">
      <w:pPr>
        <w:bidi/>
        <w:spacing w:line="360" w:lineRule="auto"/>
        <w:rPr>
          <w:rFonts w:ascii="David" w:hAnsi="David" w:cs="David"/>
          <w:b/>
          <w:bCs/>
          <w:sz w:val="32"/>
          <w:szCs w:val="32"/>
          <w:rtl/>
          <w:lang w:val="en-US"/>
        </w:rPr>
      </w:pPr>
      <w:r>
        <w:rPr>
          <w:rFonts w:ascii="David" w:hAnsi="David" w:cs="David" w:hint="cs"/>
          <w:b/>
          <w:bCs/>
          <w:sz w:val="32"/>
          <w:szCs w:val="32"/>
          <w:rtl/>
          <w:lang w:val="en-US"/>
        </w:rPr>
        <w:t>שוק העבודה</w:t>
      </w:r>
    </w:p>
    <w:p w14:paraId="20E7671A" w14:textId="1A9AA5CD" w:rsidR="00066015" w:rsidRPr="00066015" w:rsidRDefault="00066015" w:rsidP="00066015">
      <w:pPr>
        <w:bidi/>
        <w:spacing w:line="360" w:lineRule="auto"/>
        <w:rPr>
          <w:rFonts w:ascii="David" w:hAnsi="David" w:cs="David"/>
          <w:b/>
          <w:bCs/>
          <w:rtl/>
          <w:lang w:val="en-US"/>
        </w:rPr>
      </w:pPr>
      <w:r w:rsidRPr="00066015">
        <w:rPr>
          <w:rFonts w:ascii="David" w:hAnsi="David" w:cs="David" w:hint="cs"/>
          <w:b/>
          <w:bCs/>
          <w:rtl/>
          <w:lang w:val="en-US"/>
        </w:rPr>
        <w:t xml:space="preserve">מיני רציו קטנטן </w:t>
      </w:r>
      <w:r w:rsidRPr="00066015">
        <w:rPr>
          <w:rFonts w:ascii="David" w:hAnsi="David" w:cs="David"/>
          <w:b/>
          <w:bCs/>
          <w:rtl/>
          <w:lang w:val="en-US"/>
        </w:rPr>
        <w:t>–</w:t>
      </w:r>
      <w:r w:rsidRPr="00066015">
        <w:rPr>
          <w:rFonts w:ascii="David" w:hAnsi="David" w:cs="David" w:hint="cs"/>
          <w:b/>
          <w:bCs/>
          <w:rtl/>
          <w:lang w:val="en-US"/>
        </w:rPr>
        <w:t xml:space="preserve"> בשביל מה לדבר על שוק העבודה?</w:t>
      </w:r>
    </w:p>
    <w:p w14:paraId="176E986F" w14:textId="137BD194" w:rsidR="00066015" w:rsidRDefault="00066015" w:rsidP="00066015">
      <w:pPr>
        <w:bidi/>
        <w:spacing w:line="360" w:lineRule="auto"/>
        <w:jc w:val="both"/>
        <w:rPr>
          <w:rFonts w:ascii="David" w:hAnsi="David" w:cs="David"/>
          <w:rtl/>
          <w:lang w:val="en-US"/>
        </w:rPr>
      </w:pPr>
      <w:r>
        <w:rPr>
          <w:rFonts w:ascii="David" w:hAnsi="David" w:cs="David" w:hint="cs"/>
          <w:rtl/>
          <w:lang w:val="en-US"/>
        </w:rPr>
        <w:t xml:space="preserve">שוק העבודה </w:t>
      </w:r>
      <w:r>
        <w:rPr>
          <w:rFonts w:ascii="David" w:hAnsi="David" w:cs="David"/>
          <w:rtl/>
          <w:lang w:val="en-US"/>
        </w:rPr>
        <w:t>–</w:t>
      </w:r>
      <w:r>
        <w:rPr>
          <w:rFonts w:ascii="David" w:hAnsi="David" w:cs="David" w:hint="cs"/>
          <w:rtl/>
          <w:lang w:val="en-US"/>
        </w:rPr>
        <w:t xml:space="preserve"> הוא למעשה מגרש המשחקים הכלכלי של בני המשק מצד אחד והמעסיקים מצד שני. הדיון הבסיסי שלנו בשוק העבודה בעצם מדבר על הדינמיקה ביניהם ועל הפוטנציאל במשחק הזה </w:t>
      </w:r>
      <w:r>
        <w:rPr>
          <w:rFonts w:ascii="David" w:hAnsi="David" w:cs="David"/>
          <w:rtl/>
          <w:lang w:val="en-US"/>
        </w:rPr>
        <w:t>–</w:t>
      </w:r>
      <w:r>
        <w:rPr>
          <w:rFonts w:ascii="David" w:hAnsi="David" w:cs="David" w:hint="cs"/>
          <w:rtl/>
          <w:lang w:val="en-US"/>
        </w:rPr>
        <w:t xml:space="preserve"> בשפה פשוטה, נתחיל מדיון מאד קטן והגיוני לגבי הפוטנציאל של המשק בהקשר לכוח העבודה הפעיל בו, וזאת על בסיס שיעורי ההשתתפות בשוק העבודה ומשמעותם. </w:t>
      </w:r>
    </w:p>
    <w:p w14:paraId="6CC41193" w14:textId="4DCAC40F" w:rsidR="00066015" w:rsidRDefault="00066015" w:rsidP="00066015">
      <w:pPr>
        <w:bidi/>
        <w:spacing w:line="360" w:lineRule="auto"/>
        <w:jc w:val="both"/>
        <w:rPr>
          <w:rFonts w:ascii="David" w:hAnsi="David" w:cs="David"/>
          <w:rtl/>
          <w:lang w:val="en-US"/>
        </w:rPr>
      </w:pPr>
      <w:r>
        <w:rPr>
          <w:rFonts w:ascii="David" w:hAnsi="David" w:cs="David" w:hint="cs"/>
          <w:rtl/>
          <w:lang w:val="en-US"/>
        </w:rPr>
        <w:t xml:space="preserve">כדי להבין טוב יותר את פוטנציאל התפוקה של המשק </w:t>
      </w:r>
      <w:r>
        <w:rPr>
          <w:rFonts w:ascii="David" w:hAnsi="David" w:cs="David"/>
          <w:rtl/>
          <w:lang w:val="en-US"/>
        </w:rPr>
        <w:t>–</w:t>
      </w:r>
      <w:r>
        <w:rPr>
          <w:rFonts w:ascii="David" w:hAnsi="David" w:cs="David" w:hint="cs"/>
          <w:rtl/>
          <w:lang w:val="en-US"/>
        </w:rPr>
        <w:t xml:space="preserve"> עליי להכיר את ״מאגר עובדיו הפוטנציאליים״ והאם ועד כמה הוא ממוצה </w:t>
      </w:r>
      <w:r>
        <w:rPr>
          <w:rFonts w:ascii="David" w:hAnsi="David" w:cs="David"/>
          <w:rtl/>
          <w:lang w:val="en-US"/>
        </w:rPr>
        <w:t>–</w:t>
      </w:r>
      <w:r>
        <w:rPr>
          <w:rFonts w:ascii="David" w:hAnsi="David" w:cs="David" w:hint="cs"/>
          <w:rtl/>
          <w:lang w:val="en-US"/>
        </w:rPr>
        <w:t xml:space="preserve"> זה בעצם לב הדיון בשוק העבודה ברמה הבסיסית שאותה נציג. </w:t>
      </w:r>
    </w:p>
    <w:p w14:paraId="2F4ECBC6" w14:textId="77777777" w:rsidR="00066015" w:rsidRDefault="00066015" w:rsidP="00066015">
      <w:pPr>
        <w:bidi/>
        <w:spacing w:line="360" w:lineRule="auto"/>
        <w:jc w:val="both"/>
        <w:rPr>
          <w:rFonts w:ascii="David" w:hAnsi="David" w:cs="David"/>
          <w:rtl/>
          <w:lang w:val="en-US"/>
        </w:rPr>
      </w:pPr>
    </w:p>
    <w:p w14:paraId="0C14ADE7" w14:textId="0ED32D79" w:rsidR="00066015" w:rsidRPr="00066015" w:rsidRDefault="00066015" w:rsidP="00066015">
      <w:pPr>
        <w:bidi/>
        <w:spacing w:line="360" w:lineRule="auto"/>
        <w:jc w:val="both"/>
        <w:rPr>
          <w:rFonts w:ascii="David" w:hAnsi="David" w:cs="David"/>
          <w:b/>
          <w:bCs/>
          <w:rtl/>
          <w:lang w:val="en-US"/>
        </w:rPr>
      </w:pPr>
      <w:r w:rsidRPr="00066015">
        <w:rPr>
          <w:rFonts w:ascii="David" w:hAnsi="David" w:cs="David" w:hint="cs"/>
          <w:b/>
          <w:bCs/>
          <w:rtl/>
          <w:lang w:val="en-US"/>
        </w:rPr>
        <w:t>מושגי יסוד:</w:t>
      </w:r>
    </w:p>
    <w:p w14:paraId="29E493C1" w14:textId="2A62E45D" w:rsidR="00066015" w:rsidRDefault="00066015" w:rsidP="00066015">
      <w:pPr>
        <w:bidi/>
        <w:spacing w:line="360" w:lineRule="auto"/>
        <w:jc w:val="both"/>
        <w:rPr>
          <w:rFonts w:ascii="David" w:hAnsi="David" w:cs="David"/>
          <w:rtl/>
          <w:lang w:val="en-US"/>
        </w:rPr>
      </w:pPr>
      <w:r>
        <w:rPr>
          <w:rFonts w:ascii="David" w:hAnsi="David" w:cs="David" w:hint="cs"/>
          <w:rtl/>
          <w:lang w:val="en-US"/>
        </w:rPr>
        <w:t xml:space="preserve">מתחילים את הדיון בשוק העבודה מכלל האוכלוסייה במשק. </w:t>
      </w:r>
    </w:p>
    <w:p w14:paraId="5D15891B" w14:textId="6446A523" w:rsidR="00066015" w:rsidRDefault="00066015" w:rsidP="00066015">
      <w:pPr>
        <w:bidi/>
        <w:spacing w:line="360" w:lineRule="auto"/>
        <w:jc w:val="both"/>
        <w:rPr>
          <w:rFonts w:ascii="David" w:hAnsi="David" w:cs="David"/>
          <w:rtl/>
          <w:lang w:val="en-US"/>
        </w:rPr>
      </w:pPr>
      <w:r>
        <w:rPr>
          <w:rFonts w:ascii="David" w:hAnsi="David" w:cs="David" w:hint="cs"/>
          <w:rtl/>
          <w:lang w:val="en-US"/>
        </w:rPr>
        <w:t>האוכלוסייה הכללית מתחלקת לשתי אוכלוסיות משנה:</w:t>
      </w:r>
    </w:p>
    <w:p w14:paraId="4E95CF83" w14:textId="6136BB2A" w:rsidR="00066015" w:rsidRDefault="00066015" w:rsidP="00066015">
      <w:pPr>
        <w:pStyle w:val="ListParagraph"/>
        <w:numPr>
          <w:ilvl w:val="1"/>
          <w:numId w:val="55"/>
        </w:numPr>
        <w:bidi/>
        <w:spacing w:line="360" w:lineRule="auto"/>
        <w:jc w:val="both"/>
        <w:rPr>
          <w:rFonts w:ascii="David" w:hAnsi="David" w:cs="David"/>
          <w:lang w:val="en-US"/>
        </w:rPr>
      </w:pPr>
      <w:r>
        <w:rPr>
          <w:rFonts w:ascii="David" w:hAnsi="David" w:cs="David" w:hint="cs"/>
          <w:rtl/>
          <w:lang w:val="en-US"/>
        </w:rPr>
        <w:t xml:space="preserve">אוכלוסייה בגיל העבודה. </w:t>
      </w:r>
    </w:p>
    <w:p w14:paraId="4792FD96" w14:textId="752B4212" w:rsidR="001A6000" w:rsidRDefault="001A6000" w:rsidP="001A6000">
      <w:pPr>
        <w:pStyle w:val="ListParagraph"/>
        <w:numPr>
          <w:ilvl w:val="2"/>
          <w:numId w:val="55"/>
        </w:numPr>
        <w:bidi/>
        <w:spacing w:line="360" w:lineRule="auto"/>
        <w:jc w:val="both"/>
        <w:rPr>
          <w:rFonts w:ascii="David" w:hAnsi="David" w:cs="David"/>
          <w:lang w:val="en-US"/>
        </w:rPr>
      </w:pPr>
      <w:r>
        <w:rPr>
          <w:rFonts w:ascii="David" w:hAnsi="David" w:cs="David" w:hint="cs"/>
          <w:rtl/>
          <w:lang w:val="en-US"/>
        </w:rPr>
        <w:t xml:space="preserve">משתתפים בשוק העבודה: כל אלו שהם בגיל העבודה, ורוצים לעבוד. </w:t>
      </w:r>
    </w:p>
    <w:p w14:paraId="6F19BC4A" w14:textId="6A0D5D84" w:rsidR="001A6000" w:rsidRDefault="001A6000" w:rsidP="001A6000">
      <w:pPr>
        <w:pStyle w:val="ListParagraph"/>
        <w:numPr>
          <w:ilvl w:val="3"/>
          <w:numId w:val="55"/>
        </w:numPr>
        <w:bidi/>
        <w:spacing w:line="360" w:lineRule="auto"/>
        <w:jc w:val="both"/>
        <w:rPr>
          <w:rFonts w:ascii="David" w:hAnsi="David" w:cs="David"/>
          <w:lang w:val="en-US"/>
        </w:rPr>
      </w:pPr>
      <w:r>
        <w:rPr>
          <w:rFonts w:ascii="David" w:hAnsi="David" w:cs="David" w:hint="cs"/>
          <w:rtl/>
          <w:lang w:val="en-US"/>
        </w:rPr>
        <w:t>מתוכם:</w:t>
      </w:r>
      <w:r>
        <w:rPr>
          <w:rFonts w:ascii="David" w:hAnsi="David" w:cs="David"/>
          <w:lang w:val="en-US"/>
        </w:rPr>
        <w:t xml:space="preserve"> </w:t>
      </w:r>
      <w:r>
        <w:rPr>
          <w:rFonts w:ascii="David" w:hAnsi="David" w:cs="David" w:hint="cs"/>
          <w:rtl/>
          <w:lang w:val="en-US"/>
        </w:rPr>
        <w:t>מועסקים.</w:t>
      </w:r>
    </w:p>
    <w:p w14:paraId="573A4F91" w14:textId="10F8BF37" w:rsidR="001A6000" w:rsidRDefault="001A6000" w:rsidP="001A6000">
      <w:pPr>
        <w:pStyle w:val="ListParagraph"/>
        <w:numPr>
          <w:ilvl w:val="3"/>
          <w:numId w:val="55"/>
        </w:numPr>
        <w:bidi/>
        <w:spacing w:line="360" w:lineRule="auto"/>
        <w:jc w:val="both"/>
        <w:rPr>
          <w:rFonts w:ascii="David" w:hAnsi="David" w:cs="David"/>
          <w:lang w:val="en-US"/>
        </w:rPr>
      </w:pPr>
      <w:r>
        <w:rPr>
          <w:rFonts w:ascii="David" w:hAnsi="David" w:cs="David" w:hint="cs"/>
          <w:rtl/>
          <w:lang w:val="en-US"/>
        </w:rPr>
        <w:t>וכל היתר:</w:t>
      </w:r>
      <w:r>
        <w:rPr>
          <w:rFonts w:ascii="David" w:hAnsi="David" w:cs="David"/>
          <w:lang w:val="en-US"/>
        </w:rPr>
        <w:t xml:space="preserve"> </w:t>
      </w:r>
      <w:r>
        <w:rPr>
          <w:rFonts w:ascii="David" w:hAnsi="David" w:cs="David" w:hint="cs"/>
          <w:rtl/>
          <w:lang w:val="en-US"/>
        </w:rPr>
        <w:t xml:space="preserve">מובטלים. </w:t>
      </w:r>
    </w:p>
    <w:p w14:paraId="51AE022B" w14:textId="1FBC0EC4" w:rsidR="001A6000" w:rsidRDefault="001A6000" w:rsidP="001A6000">
      <w:pPr>
        <w:pStyle w:val="ListParagraph"/>
        <w:numPr>
          <w:ilvl w:val="2"/>
          <w:numId w:val="55"/>
        </w:numPr>
        <w:bidi/>
        <w:spacing w:line="360" w:lineRule="auto"/>
        <w:jc w:val="both"/>
        <w:rPr>
          <w:rFonts w:ascii="David" w:hAnsi="David" w:cs="David"/>
          <w:lang w:val="en-US"/>
        </w:rPr>
      </w:pPr>
      <w:r>
        <w:rPr>
          <w:rFonts w:ascii="David" w:hAnsi="David" w:cs="David" w:hint="cs"/>
          <w:rtl/>
          <w:lang w:val="en-US"/>
        </w:rPr>
        <w:t>אינם משתתפים בשוק (בכוח) העבודה: כאלו ש</w:t>
      </w:r>
      <w:r>
        <w:rPr>
          <w:rFonts w:ascii="David" w:hAnsi="David" w:cs="David" w:hint="cs"/>
          <w:b/>
          <w:bCs/>
          <w:rtl/>
          <w:lang w:val="en-US"/>
        </w:rPr>
        <w:t>אינם רוצים</w:t>
      </w:r>
      <w:r>
        <w:rPr>
          <w:rFonts w:ascii="David" w:hAnsi="David" w:cs="David" w:hint="cs"/>
          <w:rtl/>
          <w:lang w:val="en-US"/>
        </w:rPr>
        <w:t xml:space="preserve"> לעבוד. כגון סטודנטים וסטודנטיות, תלמידי ישיבות, נשים במגזרים רלוונטיים, או כאלו שלא רוצים לעבוד מסיבות אחרות. </w:t>
      </w:r>
    </w:p>
    <w:p w14:paraId="4A37FECC" w14:textId="3A2DD6D4" w:rsidR="00066015" w:rsidRPr="00066015" w:rsidRDefault="00066015" w:rsidP="00066015">
      <w:pPr>
        <w:pStyle w:val="ListParagraph"/>
        <w:numPr>
          <w:ilvl w:val="1"/>
          <w:numId w:val="55"/>
        </w:numPr>
        <w:bidi/>
        <w:spacing w:line="360" w:lineRule="auto"/>
        <w:jc w:val="both"/>
        <w:rPr>
          <w:rFonts w:ascii="David" w:hAnsi="David" w:cs="David"/>
          <w:rtl/>
          <w:lang w:val="en-US"/>
        </w:rPr>
      </w:pPr>
      <w:r>
        <w:rPr>
          <w:rFonts w:ascii="David" w:hAnsi="David" w:cs="David" w:hint="cs"/>
          <w:rtl/>
          <w:lang w:val="en-US"/>
        </w:rPr>
        <w:t>אוכלוסי</w:t>
      </w:r>
      <w:r w:rsidR="001A6000">
        <w:rPr>
          <w:rFonts w:ascii="David" w:hAnsi="David" w:cs="David" w:hint="cs"/>
          <w:rtl/>
          <w:lang w:val="en-US"/>
        </w:rPr>
        <w:t>י</w:t>
      </w:r>
      <w:r>
        <w:rPr>
          <w:rFonts w:ascii="David" w:hAnsi="David" w:cs="David" w:hint="cs"/>
          <w:rtl/>
          <w:lang w:val="en-US"/>
        </w:rPr>
        <w:t>ה שלא בגיל עבודה.</w:t>
      </w:r>
    </w:p>
    <w:p w14:paraId="47B79D30" w14:textId="77777777" w:rsidR="00066015" w:rsidRDefault="00066015" w:rsidP="00066015">
      <w:pPr>
        <w:bidi/>
        <w:spacing w:line="360" w:lineRule="auto"/>
        <w:rPr>
          <w:rFonts w:ascii="David" w:hAnsi="David" w:cs="David"/>
          <w:rtl/>
          <w:lang w:val="en-US"/>
        </w:rPr>
      </w:pPr>
    </w:p>
    <w:p w14:paraId="0FEDAFAC" w14:textId="77777777" w:rsidR="001A6000" w:rsidRDefault="001A6000">
      <w:pPr>
        <w:rPr>
          <w:rFonts w:ascii="David" w:hAnsi="David" w:cs="David"/>
          <w:b/>
          <w:bCs/>
          <w:rtl/>
          <w:lang w:val="en-US"/>
        </w:rPr>
      </w:pPr>
      <w:r>
        <w:rPr>
          <w:rFonts w:ascii="David" w:hAnsi="David" w:cs="David"/>
          <w:b/>
          <w:bCs/>
          <w:rtl/>
          <w:lang w:val="en-US"/>
        </w:rPr>
        <w:br w:type="page"/>
      </w:r>
    </w:p>
    <w:p w14:paraId="060A871A" w14:textId="23585CD2" w:rsidR="001A6000" w:rsidRPr="001A6000" w:rsidRDefault="001A6000" w:rsidP="001A6000">
      <w:pPr>
        <w:bidi/>
        <w:spacing w:line="360" w:lineRule="auto"/>
        <w:rPr>
          <w:rFonts w:ascii="David" w:hAnsi="David" w:cs="David"/>
          <w:b/>
          <w:bCs/>
          <w:rtl/>
          <w:lang w:val="en-US"/>
        </w:rPr>
      </w:pPr>
      <w:r w:rsidRPr="001A6000">
        <w:rPr>
          <w:rFonts w:ascii="David" w:hAnsi="David" w:cs="David" w:hint="cs"/>
          <w:b/>
          <w:bCs/>
          <w:rtl/>
          <w:lang w:val="en-US"/>
        </w:rPr>
        <w:lastRenderedPageBreak/>
        <w:t>הגדרות מתמטיות למדדים כלכליים מבוססי מושגי היסוד של שוק העבודה:</w:t>
      </w:r>
    </w:p>
    <w:p w14:paraId="3236F93F" w14:textId="77777777" w:rsidR="001A6000" w:rsidRDefault="001A6000" w:rsidP="001A6000">
      <w:pPr>
        <w:bidi/>
        <w:spacing w:line="360" w:lineRule="auto"/>
        <w:rPr>
          <w:rFonts w:ascii="David" w:hAnsi="David" w:cs="David"/>
          <w:rtl/>
          <w:lang w:val="en-US"/>
        </w:rPr>
      </w:pPr>
    </w:p>
    <w:p w14:paraId="09E323C4" w14:textId="6CB902DF" w:rsidR="001A6000" w:rsidRPr="001A6000" w:rsidRDefault="001A6000" w:rsidP="001A6000">
      <w:pPr>
        <w:bidi/>
        <w:spacing w:line="360" w:lineRule="auto"/>
        <w:rPr>
          <w:rFonts w:ascii="David" w:hAnsi="David" w:cs="David"/>
          <w:rtl/>
          <w:lang w:val="en-US"/>
        </w:rPr>
      </w:pPr>
      <m:oMathPara>
        <m:oMath>
          <m:r>
            <w:rPr>
              <w:rFonts w:ascii="Cambria Math" w:hAnsi="Cambria Math" w:cs="David" w:hint="cs"/>
              <w:rtl/>
              <w:lang w:val="en-US"/>
            </w:rPr>
            <m:t>העבודה</m:t>
          </m:r>
          <m:r>
            <w:rPr>
              <w:rFonts w:ascii="Cambria Math" w:hAnsi="Cambria Math" w:cs="David"/>
              <w:lang w:val="en-US"/>
            </w:rPr>
            <m:t xml:space="preserve"> </m:t>
          </m:r>
          <m:r>
            <w:rPr>
              <w:rFonts w:ascii="Cambria Math" w:hAnsi="Cambria Math" w:cs="David" w:hint="cs"/>
              <w:rtl/>
              <w:lang w:val="en-US"/>
            </w:rPr>
            <m:t>בכוח</m:t>
          </m:r>
          <m:r>
            <w:rPr>
              <w:rFonts w:ascii="Cambria Math" w:hAnsi="Cambria Math" w:cs="David"/>
              <w:lang w:val="en-US"/>
            </w:rPr>
            <m:t xml:space="preserve"> </m:t>
          </m:r>
          <m:r>
            <w:rPr>
              <w:rFonts w:ascii="Cambria Math" w:hAnsi="Cambria Math" w:cs="David" w:hint="cs"/>
              <w:rtl/>
              <w:lang w:val="en-US"/>
            </w:rPr>
            <m:t>ההשתתפות</m:t>
          </m:r>
          <m:r>
            <w:rPr>
              <w:rFonts w:ascii="Cambria Math" w:hAnsi="Cambria Math" w:cs="David"/>
              <w:lang w:val="en-US"/>
            </w:rPr>
            <m:t xml:space="preserve"> </m:t>
          </m:r>
          <m:r>
            <w:rPr>
              <w:rFonts w:ascii="Cambria Math" w:hAnsi="Cambria Math" w:cs="David" w:hint="cs"/>
              <w:rtl/>
              <w:lang w:val="en-US"/>
            </w:rPr>
            <m:t>שיעור</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העבודה</m:t>
              </m:r>
              <m:r>
                <w:rPr>
                  <w:rFonts w:ascii="Cambria Math" w:hAnsi="Cambria Math" w:cs="David"/>
                  <w:lang w:val="en-US"/>
                </w:rPr>
                <m:t xml:space="preserve"> </m:t>
              </m:r>
              <m:r>
                <w:rPr>
                  <w:rFonts w:ascii="Cambria Math" w:hAnsi="Cambria Math" w:cs="David" w:hint="cs"/>
                  <w:rtl/>
                  <w:lang w:val="en-US"/>
                </w:rPr>
                <m:t>בכוח</m:t>
              </m:r>
              <m:r>
                <w:rPr>
                  <w:rFonts w:ascii="Cambria Math" w:hAnsi="Cambria Math" w:cs="David"/>
                  <w:lang w:val="en-US"/>
                </w:rPr>
                <m:t xml:space="preserve"> </m:t>
              </m:r>
              <m:r>
                <w:rPr>
                  <w:rFonts w:ascii="Cambria Math" w:hAnsi="Cambria Math" w:cs="David" w:hint="cs"/>
                  <w:rtl/>
                  <w:lang w:val="en-US"/>
                </w:rPr>
                <m:t>משתתפים</m:t>
              </m:r>
              <m:ctrlPr>
                <w:rPr>
                  <w:rFonts w:ascii="Cambria Math" w:hAnsi="Cambria Math" w:cs="David"/>
                  <w:i/>
                  <w:rtl/>
                  <w:lang w:val="en-US"/>
                </w:rPr>
              </m:ctrlPr>
            </m:num>
            <m:den>
              <m:r>
                <w:rPr>
                  <w:rFonts w:ascii="Cambria Math" w:hAnsi="Cambria Math" w:cs="David" w:hint="cs"/>
                  <w:rtl/>
                  <w:lang w:val="en-US"/>
                </w:rPr>
                <m:t>העבודה</m:t>
              </m:r>
              <m:r>
                <w:rPr>
                  <w:rFonts w:ascii="Cambria Math" w:hAnsi="Cambria Math" w:cs="David"/>
                  <w:lang w:val="en-US"/>
                </w:rPr>
                <m:t xml:space="preserve"> </m:t>
              </m:r>
              <m:r>
                <w:rPr>
                  <w:rFonts w:ascii="Cambria Math" w:hAnsi="Cambria Math" w:cs="David" w:hint="cs"/>
                  <w:rtl/>
                  <w:lang w:val="en-US"/>
                </w:rPr>
                <m:t>בגיל</m:t>
              </m:r>
              <m:r>
                <w:rPr>
                  <w:rFonts w:ascii="Cambria Math" w:hAnsi="Cambria Math" w:cs="David"/>
                  <w:lang w:val="en-US"/>
                </w:rPr>
                <m:t xml:space="preserve"> </m:t>
              </m:r>
              <m:r>
                <w:rPr>
                  <w:rFonts w:ascii="Cambria Math" w:hAnsi="Cambria Math" w:cs="David" w:hint="cs"/>
                  <w:rtl/>
                  <w:lang w:val="en-US"/>
                </w:rPr>
                <m:t>האוכלוסייה</m:t>
              </m:r>
            </m:den>
          </m:f>
        </m:oMath>
      </m:oMathPara>
    </w:p>
    <w:p w14:paraId="2F2C4D07" w14:textId="77777777" w:rsidR="001A6000" w:rsidRDefault="001A6000" w:rsidP="001A6000">
      <w:pPr>
        <w:bidi/>
        <w:spacing w:line="360" w:lineRule="auto"/>
        <w:rPr>
          <w:rFonts w:ascii="David" w:hAnsi="David" w:cs="David"/>
          <w:rtl/>
          <w:lang w:val="en-US"/>
        </w:rPr>
      </w:pPr>
    </w:p>
    <w:p w14:paraId="2D2D6F78" w14:textId="59D37E63" w:rsidR="001A6000" w:rsidRPr="001A6000" w:rsidRDefault="001A6000" w:rsidP="001A6000">
      <w:pPr>
        <w:bidi/>
        <w:spacing w:line="360" w:lineRule="auto"/>
        <w:rPr>
          <w:rFonts w:ascii="David" w:hAnsi="David" w:cs="David"/>
          <w:rtl/>
          <w:lang w:val="en-US"/>
        </w:rPr>
      </w:pPr>
      <m:oMathPara>
        <m:oMath>
          <m:r>
            <w:rPr>
              <w:rFonts w:ascii="Cambria Math" w:hAnsi="Cambria Math" w:cs="David" w:hint="cs"/>
              <w:rtl/>
              <w:lang w:val="en-US"/>
            </w:rPr>
            <m:t>התעסוקה</m:t>
          </m:r>
          <m:r>
            <w:rPr>
              <w:rFonts w:ascii="Cambria Math" w:hAnsi="Cambria Math" w:cs="David"/>
              <w:lang w:val="en-US"/>
            </w:rPr>
            <m:t xml:space="preserve"> </m:t>
          </m:r>
          <m:r>
            <w:rPr>
              <w:rFonts w:ascii="Cambria Math" w:hAnsi="Cambria Math" w:cs="David" w:hint="cs"/>
              <w:rtl/>
              <w:lang w:val="en-US"/>
            </w:rPr>
            <m:t>שיעור</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מועסקים</m:t>
              </m:r>
              <m:ctrlPr>
                <w:rPr>
                  <w:rFonts w:ascii="Cambria Math" w:hAnsi="Cambria Math" w:cs="David"/>
                  <w:i/>
                  <w:rtl/>
                  <w:lang w:val="en-US"/>
                </w:rPr>
              </m:ctrlPr>
            </m:num>
            <m:den>
              <m:r>
                <w:rPr>
                  <w:rFonts w:ascii="Cambria Math" w:hAnsi="Cambria Math" w:cs="David" w:hint="cs"/>
                  <w:rtl/>
                  <w:lang w:val="en-US"/>
                </w:rPr>
                <m:t>העבודה</m:t>
              </m:r>
              <m:r>
                <w:rPr>
                  <w:rFonts w:ascii="Cambria Math" w:hAnsi="Cambria Math" w:cs="David"/>
                  <w:lang w:val="en-US"/>
                </w:rPr>
                <m:t xml:space="preserve"> </m:t>
              </m:r>
              <m:r>
                <w:rPr>
                  <w:rFonts w:ascii="Cambria Math" w:hAnsi="Cambria Math" w:cs="David" w:hint="cs"/>
                  <w:rtl/>
                  <w:lang w:val="en-US"/>
                </w:rPr>
                <m:t>בגיל</m:t>
              </m:r>
              <m:r>
                <w:rPr>
                  <w:rFonts w:ascii="Cambria Math" w:hAnsi="Cambria Math" w:cs="David"/>
                  <w:lang w:val="en-US"/>
                </w:rPr>
                <m:t xml:space="preserve"> </m:t>
              </m:r>
              <m:r>
                <w:rPr>
                  <w:rFonts w:ascii="Cambria Math" w:hAnsi="Cambria Math" w:cs="David" w:hint="cs"/>
                  <w:rtl/>
                  <w:lang w:val="en-US"/>
                </w:rPr>
                <m:t>האוכלוסיה</m:t>
              </m:r>
            </m:den>
          </m:f>
        </m:oMath>
      </m:oMathPara>
    </w:p>
    <w:p w14:paraId="507E04CC" w14:textId="77777777" w:rsidR="001A6000" w:rsidRDefault="001A6000" w:rsidP="001A6000">
      <w:pPr>
        <w:bidi/>
        <w:spacing w:line="360" w:lineRule="auto"/>
        <w:rPr>
          <w:rFonts w:ascii="David" w:hAnsi="David" w:cs="David"/>
          <w:rtl/>
          <w:lang w:val="en-US"/>
        </w:rPr>
      </w:pPr>
    </w:p>
    <w:p w14:paraId="229ECBE2" w14:textId="6EBA468F" w:rsidR="001A6000" w:rsidRPr="001A6000" w:rsidRDefault="001A6000" w:rsidP="001A6000">
      <w:pPr>
        <w:bidi/>
        <w:spacing w:line="360" w:lineRule="auto"/>
        <w:rPr>
          <w:rFonts w:ascii="David" w:hAnsi="David" w:cs="David"/>
          <w:rtl/>
          <w:lang w:val="en-US"/>
        </w:rPr>
      </w:pPr>
      <m:oMathPara>
        <m:oMath>
          <m:r>
            <w:rPr>
              <w:rFonts w:ascii="Cambria Math" w:hAnsi="Cambria Math" w:cs="David" w:hint="cs"/>
              <w:rtl/>
              <w:lang w:val="en-US"/>
            </w:rPr>
            <m:t>האבטלה</m:t>
          </m:r>
          <m:r>
            <w:rPr>
              <w:rFonts w:ascii="Cambria Math" w:hAnsi="Cambria Math" w:cs="David"/>
              <w:lang w:val="en-US"/>
            </w:rPr>
            <m:t xml:space="preserve"> </m:t>
          </m:r>
          <m:r>
            <w:rPr>
              <w:rFonts w:ascii="Cambria Math" w:hAnsi="Cambria Math" w:cs="David" w:hint="cs"/>
              <w:rtl/>
              <w:lang w:val="en-US"/>
            </w:rPr>
            <m:t>שיעור</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מובטלים</m:t>
              </m:r>
              <m:ctrlPr>
                <w:rPr>
                  <w:rFonts w:ascii="Cambria Math" w:hAnsi="Cambria Math" w:cs="David"/>
                  <w:i/>
                  <w:rtl/>
                  <w:lang w:val="en-US"/>
                </w:rPr>
              </m:ctrlPr>
            </m:num>
            <m:den>
              <m:r>
                <w:rPr>
                  <w:rFonts w:ascii="Cambria Math" w:hAnsi="Cambria Math" w:cs="David" w:hint="cs"/>
                  <w:rtl/>
                  <w:lang w:val="en-US"/>
                </w:rPr>
                <m:t>העבודה</m:t>
              </m:r>
              <m:r>
                <w:rPr>
                  <w:rFonts w:ascii="Cambria Math" w:hAnsi="Cambria Math" w:cs="David"/>
                  <w:lang w:val="en-US"/>
                </w:rPr>
                <m:t xml:space="preserve"> </m:t>
              </m:r>
              <m:r>
                <w:rPr>
                  <w:rFonts w:ascii="Cambria Math" w:hAnsi="Cambria Math" w:cs="David" w:hint="cs"/>
                  <w:rtl/>
                  <w:lang w:val="en-US"/>
                </w:rPr>
                <m:t>בכוח</m:t>
              </m:r>
              <m:r>
                <w:rPr>
                  <w:rFonts w:ascii="Cambria Math" w:hAnsi="Cambria Math" w:cs="David"/>
                  <w:lang w:val="en-US"/>
                </w:rPr>
                <m:t xml:space="preserve"> </m:t>
              </m:r>
              <m:r>
                <w:rPr>
                  <w:rFonts w:ascii="Cambria Math" w:hAnsi="Cambria Math" w:cs="David" w:hint="cs"/>
                  <w:rtl/>
                  <w:lang w:val="en-US"/>
                </w:rPr>
                <m:t>משתתפים</m:t>
              </m:r>
            </m:den>
          </m:f>
        </m:oMath>
      </m:oMathPara>
    </w:p>
    <w:p w14:paraId="1B9401C8" w14:textId="77777777" w:rsidR="001A6000" w:rsidRDefault="001A6000" w:rsidP="001A6000">
      <w:pPr>
        <w:bidi/>
        <w:spacing w:line="360" w:lineRule="auto"/>
        <w:rPr>
          <w:rFonts w:ascii="David" w:hAnsi="David" w:cs="David"/>
          <w:rtl/>
          <w:lang w:val="en-US"/>
        </w:rPr>
      </w:pPr>
    </w:p>
    <w:p w14:paraId="7EBAD917" w14:textId="162EFACE" w:rsidR="001A6000" w:rsidRDefault="001A6000" w:rsidP="001A6000">
      <w:pPr>
        <w:bidi/>
        <w:spacing w:line="360" w:lineRule="auto"/>
        <w:rPr>
          <w:rFonts w:ascii="David" w:hAnsi="David" w:cs="David"/>
          <w:rtl/>
          <w:lang w:val="en-US"/>
        </w:rPr>
      </w:pPr>
      <w:r>
        <w:rPr>
          <w:rFonts w:ascii="David" w:hAnsi="David" w:cs="David" w:hint="cs"/>
          <w:rtl/>
          <w:lang w:val="en-US"/>
        </w:rPr>
        <w:t xml:space="preserve">דגש: זכרו </w:t>
      </w:r>
      <w:r>
        <w:rPr>
          <w:rFonts w:ascii="David" w:hAnsi="David" w:cs="David"/>
          <w:rtl/>
          <w:lang w:val="en-US"/>
        </w:rPr>
        <w:t>–</w:t>
      </w:r>
      <w:r>
        <w:rPr>
          <w:rFonts w:ascii="David" w:hAnsi="David" w:cs="David" w:hint="cs"/>
          <w:rtl/>
          <w:lang w:val="en-US"/>
        </w:rPr>
        <w:t xml:space="preserve"> מובטל (בלתי מועסק) איננו כל אדם שלא עובד; אלא אדם שמחפש עבודה ולא מוצא (לכן הוא חלק מכוח העבודה, למרות שלא מועסק כרגע). </w:t>
      </w:r>
    </w:p>
    <w:p w14:paraId="39665CE3" w14:textId="77777777" w:rsidR="001A6000" w:rsidRDefault="001A6000" w:rsidP="001A6000">
      <w:pPr>
        <w:bidi/>
        <w:spacing w:line="360" w:lineRule="auto"/>
        <w:rPr>
          <w:rFonts w:ascii="David" w:hAnsi="David" w:cs="David"/>
          <w:rtl/>
          <w:lang w:val="en-US"/>
        </w:rPr>
      </w:pPr>
    </w:p>
    <w:p w14:paraId="3649706D" w14:textId="176244DA" w:rsidR="001A6000" w:rsidRDefault="001A6000" w:rsidP="001A6000">
      <w:pPr>
        <w:bidi/>
        <w:spacing w:line="360" w:lineRule="auto"/>
        <w:rPr>
          <w:rFonts w:ascii="David" w:hAnsi="David" w:cs="David"/>
          <w:b/>
          <w:bCs/>
          <w:rtl/>
          <w:lang w:val="en-US"/>
        </w:rPr>
      </w:pPr>
      <w:r w:rsidRPr="001A6000">
        <w:rPr>
          <w:rFonts w:ascii="David" w:hAnsi="David" w:cs="David" w:hint="cs"/>
          <w:b/>
          <w:bCs/>
          <w:rtl/>
          <w:lang w:val="en-US"/>
        </w:rPr>
        <w:t xml:space="preserve">דוגמא מספרית קטנה </w:t>
      </w:r>
      <w:r w:rsidRPr="001A6000">
        <w:rPr>
          <w:rFonts w:ascii="David" w:hAnsi="David" w:cs="David"/>
          <w:b/>
          <w:bCs/>
          <w:rtl/>
          <w:lang w:val="en-US"/>
        </w:rPr>
        <w:t>–</w:t>
      </w:r>
      <w:r w:rsidRPr="001A6000">
        <w:rPr>
          <w:rFonts w:ascii="David" w:hAnsi="David" w:cs="David" w:hint="cs"/>
          <w:b/>
          <w:bCs/>
          <w:rtl/>
          <w:lang w:val="en-US"/>
        </w:rPr>
        <w:t xml:space="preserve"> שוק העבודה ויחסים כלכליים מרכזיים</w:t>
      </w:r>
    </w:p>
    <w:p w14:paraId="5EFBF399" w14:textId="71CF37BC" w:rsidR="001A6000" w:rsidRDefault="001A6000" w:rsidP="001A6000">
      <w:pPr>
        <w:bidi/>
        <w:spacing w:line="360" w:lineRule="auto"/>
        <w:jc w:val="both"/>
        <w:rPr>
          <w:rFonts w:ascii="David" w:hAnsi="David" w:cs="David"/>
          <w:rtl/>
          <w:lang w:val="en-US"/>
        </w:rPr>
      </w:pPr>
      <w:r>
        <w:rPr>
          <w:rFonts w:ascii="David" w:hAnsi="David" w:cs="David" w:hint="cs"/>
          <w:rtl/>
          <w:lang w:val="en-US"/>
        </w:rPr>
        <w:t>נתון כי במשק מסוים האוכלוסייה בגיל העבודה מונה 1,000 אנשים. מתוכם 600 אנשים משתתפים בשוק העבודה, ו-540 מועסקים. מה ניתן להסיק מכך, בהתאם להגדרות הרלוונטיות של שוק העבודה, לגבי המדדים הכלכליים העיקריים:</w:t>
      </w:r>
    </w:p>
    <w:p w14:paraId="1B57BA0A" w14:textId="60ECA6FE" w:rsidR="001A6000" w:rsidRDefault="001A6000" w:rsidP="001A6000">
      <w:pPr>
        <w:bidi/>
        <w:spacing w:line="360" w:lineRule="auto"/>
        <w:rPr>
          <w:rFonts w:ascii="David" w:hAnsi="David" w:cs="David"/>
          <w:rtl/>
          <w:lang w:val="en-US"/>
        </w:rPr>
      </w:pPr>
      <w:r>
        <w:rPr>
          <w:rFonts w:ascii="David" w:hAnsi="David" w:cs="David" w:hint="cs"/>
          <w:rtl/>
          <w:lang w:val="en-US"/>
        </w:rPr>
        <w:t xml:space="preserve">שיעור ההשתתפות, שיעור התעסוקה, שיעור האבטלה. </w:t>
      </w:r>
    </w:p>
    <w:p w14:paraId="7537F343" w14:textId="77777777" w:rsidR="001A6000" w:rsidRDefault="001A6000" w:rsidP="001A6000">
      <w:pPr>
        <w:bidi/>
        <w:spacing w:line="360" w:lineRule="auto"/>
        <w:rPr>
          <w:rFonts w:ascii="David" w:hAnsi="David" w:cs="David"/>
          <w:rtl/>
          <w:lang w:val="en-US"/>
        </w:rPr>
      </w:pPr>
    </w:p>
    <w:p w14:paraId="0156FE6C" w14:textId="2B7E3DB3" w:rsidR="001A6000" w:rsidRDefault="001A6000" w:rsidP="001A6000">
      <w:pPr>
        <w:bidi/>
        <w:spacing w:line="360" w:lineRule="auto"/>
        <w:rPr>
          <w:rFonts w:ascii="David" w:hAnsi="David" w:cs="David"/>
          <w:rtl/>
          <w:lang w:val="en-US"/>
        </w:rPr>
      </w:pPr>
      <w:r>
        <w:rPr>
          <w:rFonts w:ascii="David" w:hAnsi="David" w:cs="David" w:hint="cs"/>
          <w:rtl/>
          <w:lang w:val="en-US"/>
        </w:rPr>
        <w:t>שיעור ההשתתפות בכוח העבודה:</w:t>
      </w:r>
      <w:r w:rsidR="00BD4A5C">
        <w:rPr>
          <w:rFonts w:ascii="David" w:hAnsi="David" w:cs="David"/>
          <w:rtl/>
          <w:lang w:val="en-US"/>
        </w:rPr>
        <w:tab/>
      </w:r>
      <w:r w:rsidR="00BD4A5C">
        <w:rPr>
          <w:rFonts w:ascii="David" w:hAnsi="David" w:cs="David"/>
          <w:rtl/>
          <w:lang w:val="en-US"/>
        </w:rPr>
        <w:tab/>
      </w:r>
      <w:r>
        <w:rPr>
          <w:rFonts w:ascii="David" w:hAnsi="David" w:cs="David" w:hint="cs"/>
          <w:rtl/>
          <w:lang w:val="en-US"/>
        </w:rPr>
        <w:t xml:space="preserve"> </w:t>
      </w:r>
      <w:r w:rsidR="000D5D75">
        <w:rPr>
          <w:rFonts w:ascii="David" w:hAnsi="David" w:cs="David" w:hint="cs"/>
          <w:rtl/>
          <w:lang w:val="en-US"/>
        </w:rPr>
        <w:t>60% = 1,000 / 600</w:t>
      </w:r>
    </w:p>
    <w:p w14:paraId="77EB5B5A" w14:textId="5C68C08D" w:rsidR="000D5D75" w:rsidRDefault="000D5D75" w:rsidP="000D5D75">
      <w:pPr>
        <w:bidi/>
        <w:spacing w:line="360" w:lineRule="auto"/>
        <w:rPr>
          <w:rFonts w:ascii="David" w:hAnsi="David" w:cs="David"/>
          <w:rtl/>
          <w:lang w:val="en-US"/>
        </w:rPr>
      </w:pPr>
      <w:r>
        <w:rPr>
          <w:rFonts w:ascii="David" w:hAnsi="David" w:cs="David" w:hint="cs"/>
          <w:rtl/>
          <w:lang w:val="en-US"/>
        </w:rPr>
        <w:t>שיעור התעסוקה:</w:t>
      </w:r>
      <w:r w:rsidR="00BD4A5C">
        <w:rPr>
          <w:rFonts w:ascii="David" w:hAnsi="David" w:cs="David"/>
          <w:rtl/>
          <w:lang w:val="en-US"/>
        </w:rPr>
        <w:tab/>
      </w:r>
      <w:r w:rsidR="00BD4A5C">
        <w:rPr>
          <w:rFonts w:ascii="David" w:hAnsi="David" w:cs="David" w:hint="cs"/>
          <w:rtl/>
          <w:lang w:val="en-US"/>
        </w:rPr>
        <w:t xml:space="preserve"> </w:t>
      </w:r>
      <w:r w:rsidR="00BD4A5C">
        <w:rPr>
          <w:rFonts w:ascii="David" w:hAnsi="David" w:cs="David"/>
          <w:rtl/>
          <w:lang w:val="en-US"/>
        </w:rPr>
        <w:tab/>
      </w:r>
      <w:r w:rsidR="00BD4A5C">
        <w:rPr>
          <w:rFonts w:ascii="David" w:hAnsi="David" w:cs="David"/>
          <w:rtl/>
          <w:lang w:val="en-US"/>
        </w:rPr>
        <w:tab/>
      </w:r>
      <w:r>
        <w:rPr>
          <w:rFonts w:ascii="David" w:hAnsi="David" w:cs="David" w:hint="cs"/>
          <w:rtl/>
          <w:lang w:val="en-US"/>
        </w:rPr>
        <w:t>54% = 1,000 / 540</w:t>
      </w:r>
    </w:p>
    <w:p w14:paraId="45424330" w14:textId="51DE2513" w:rsidR="000D5D75" w:rsidRDefault="000D5D75" w:rsidP="000D5D75">
      <w:pPr>
        <w:bidi/>
        <w:spacing w:line="360" w:lineRule="auto"/>
        <w:rPr>
          <w:rFonts w:ascii="David" w:hAnsi="David" w:cs="David"/>
          <w:rtl/>
          <w:lang w:val="en-US"/>
        </w:rPr>
      </w:pPr>
      <w:r>
        <w:rPr>
          <w:rFonts w:ascii="David" w:hAnsi="David" w:cs="David" w:hint="cs"/>
          <w:rtl/>
          <w:lang w:val="en-US"/>
        </w:rPr>
        <w:t xml:space="preserve">שיעור האבטלה: </w:t>
      </w:r>
      <w:r w:rsidR="00BD4A5C">
        <w:rPr>
          <w:rFonts w:ascii="David" w:hAnsi="David" w:cs="David"/>
          <w:rtl/>
          <w:lang w:val="en-US"/>
        </w:rPr>
        <w:tab/>
      </w:r>
      <w:r w:rsidR="00BD4A5C">
        <w:rPr>
          <w:rFonts w:ascii="David" w:hAnsi="David" w:cs="David"/>
          <w:rtl/>
          <w:lang w:val="en-US"/>
        </w:rPr>
        <w:tab/>
      </w:r>
      <w:r w:rsidR="00BD4A5C">
        <w:rPr>
          <w:rFonts w:ascii="David" w:hAnsi="David" w:cs="David"/>
          <w:rtl/>
          <w:lang w:val="en-US"/>
        </w:rPr>
        <w:tab/>
      </w:r>
      <w:r>
        <w:rPr>
          <w:rFonts w:ascii="David" w:hAnsi="David" w:cs="David" w:hint="cs"/>
          <w:rtl/>
          <w:lang w:val="en-US"/>
        </w:rPr>
        <w:t>10% = 600 / 60</w:t>
      </w:r>
    </w:p>
    <w:p w14:paraId="788C7774" w14:textId="77777777" w:rsidR="000D5D75" w:rsidRDefault="000D5D75" w:rsidP="000D5D75">
      <w:pPr>
        <w:bidi/>
        <w:spacing w:line="360" w:lineRule="auto"/>
        <w:jc w:val="both"/>
        <w:rPr>
          <w:rFonts w:ascii="David" w:hAnsi="David" w:cs="David"/>
          <w:rtl/>
          <w:lang w:val="en-US"/>
        </w:rPr>
      </w:pPr>
    </w:p>
    <w:p w14:paraId="1816AA46" w14:textId="61A35D5A" w:rsidR="000D5D75" w:rsidRDefault="000D5D75" w:rsidP="000D5D75">
      <w:pPr>
        <w:bidi/>
        <w:spacing w:line="360" w:lineRule="auto"/>
        <w:jc w:val="both"/>
        <w:rPr>
          <w:rFonts w:ascii="David" w:hAnsi="David" w:cs="David"/>
          <w:rtl/>
          <w:lang w:val="en-US"/>
        </w:rPr>
      </w:pPr>
      <w:r>
        <w:rPr>
          <w:rFonts w:ascii="David" w:hAnsi="David" w:cs="David" w:hint="cs"/>
          <w:rtl/>
          <w:lang w:val="en-US"/>
        </w:rPr>
        <w:t>הסבר לגבי שיעור האבטלה:</w:t>
      </w:r>
      <w:r>
        <w:rPr>
          <w:rFonts w:ascii="David" w:hAnsi="David" w:cs="David"/>
          <w:lang w:val="en-US"/>
        </w:rPr>
        <w:t xml:space="preserve"> </w:t>
      </w:r>
      <w:r>
        <w:rPr>
          <w:rFonts w:ascii="David" w:hAnsi="David" w:cs="David" w:hint="cs"/>
          <w:rtl/>
          <w:lang w:val="en-US"/>
        </w:rPr>
        <w:t xml:space="preserve">אם ישנם 600 משתתפים בשוק העבודה &gt;&gt;&gt; ומתוכם 540 מועסקים &gt;&gt;&gt; 60 מתוכם מובטלים. </w:t>
      </w:r>
    </w:p>
    <w:p w14:paraId="1BBE4D09" w14:textId="578CC0C8" w:rsidR="000D5D75" w:rsidRDefault="000D5D75" w:rsidP="000D5D75">
      <w:pPr>
        <w:bidi/>
        <w:spacing w:line="360" w:lineRule="auto"/>
        <w:jc w:val="both"/>
        <w:rPr>
          <w:rFonts w:ascii="David" w:hAnsi="David" w:cs="David"/>
          <w:rtl/>
          <w:lang w:val="en-US"/>
        </w:rPr>
      </w:pPr>
      <w:r>
        <w:rPr>
          <w:rFonts w:ascii="David" w:hAnsi="David" w:cs="David" w:hint="cs"/>
          <w:rtl/>
          <w:lang w:val="en-US"/>
        </w:rPr>
        <w:t xml:space="preserve">היחס בין המובטלים כהגדרתם (משתתפים בשוק העבודה בניכוי מועסקים) לבין המשתתפים בשוק העבודה הוא שיעור האבטלה. </w:t>
      </w:r>
    </w:p>
    <w:p w14:paraId="4FB34FBF" w14:textId="77777777" w:rsidR="00BD4A5C" w:rsidRDefault="00BD4A5C" w:rsidP="00BD4A5C">
      <w:pPr>
        <w:bidi/>
        <w:spacing w:line="360" w:lineRule="auto"/>
        <w:jc w:val="both"/>
        <w:rPr>
          <w:rFonts w:ascii="David" w:hAnsi="David" w:cs="David"/>
          <w:rtl/>
          <w:lang w:val="en-US"/>
        </w:rPr>
      </w:pPr>
    </w:p>
    <w:p w14:paraId="0580B288" w14:textId="7A205D68" w:rsidR="00BD4A5C" w:rsidRDefault="00BD4A5C" w:rsidP="00BD4A5C">
      <w:pPr>
        <w:bidi/>
        <w:spacing w:line="360" w:lineRule="auto"/>
        <w:jc w:val="both"/>
        <w:rPr>
          <w:rFonts w:ascii="David" w:hAnsi="David" w:cs="David"/>
          <w:b/>
          <w:bCs/>
          <w:rtl/>
          <w:lang w:val="en-US"/>
        </w:rPr>
      </w:pPr>
      <w:r w:rsidRPr="00BD4A5C">
        <w:rPr>
          <w:rFonts w:ascii="David" w:hAnsi="David" w:cs="David" w:hint="cs"/>
          <w:b/>
          <w:bCs/>
          <w:rtl/>
          <w:lang w:val="en-US"/>
        </w:rPr>
        <w:t>האם יש סיבה לעודד השתתפות בשוק העבודה? מהן ההשפעות?</w:t>
      </w:r>
    </w:p>
    <w:p w14:paraId="5E43359A" w14:textId="055191C8" w:rsidR="00BD4A5C" w:rsidRDefault="00BD4A5C" w:rsidP="00BD4A5C">
      <w:pPr>
        <w:bidi/>
        <w:spacing w:line="360" w:lineRule="auto"/>
        <w:jc w:val="both"/>
        <w:rPr>
          <w:rFonts w:ascii="David" w:hAnsi="David" w:cs="David"/>
          <w:rtl/>
          <w:lang w:val="en-US"/>
        </w:rPr>
      </w:pPr>
      <w:r w:rsidRPr="00BD4A5C">
        <w:rPr>
          <w:rFonts w:ascii="David" w:hAnsi="David" w:cs="David" w:hint="cs"/>
          <w:u w:val="single"/>
          <w:rtl/>
          <w:lang w:val="en-US"/>
        </w:rPr>
        <w:t>ככל שההשתתפות בשוק העבודה גדלה &gt;&gt;&gt; פוטנציאלית: שיעור המועסקים צפוי לגדול</w:t>
      </w:r>
      <w:r>
        <w:rPr>
          <w:rFonts w:ascii="David" w:hAnsi="David" w:cs="David" w:hint="cs"/>
          <w:rtl/>
          <w:lang w:val="en-US"/>
        </w:rPr>
        <w:t xml:space="preserve">: זאת משום שהשתתפות בשוק העבודה, בין אם מתבטאת במציאת עבודה או בחיפוש אקטיבי של עבודה, מגדילה את סיכויי ההעסקה. מצד שני, המכנה של היחס שיעור המועסקים </w:t>
      </w:r>
      <w:r>
        <w:rPr>
          <w:rFonts w:ascii="David" w:hAnsi="David" w:cs="David"/>
          <w:rtl/>
          <w:lang w:val="en-US"/>
        </w:rPr>
        <w:t>–</w:t>
      </w:r>
      <w:r>
        <w:rPr>
          <w:rFonts w:ascii="David" w:hAnsi="David" w:cs="David" w:hint="cs"/>
          <w:rtl/>
          <w:lang w:val="en-US"/>
        </w:rPr>
        <w:t xml:space="preserve"> הוא בכל מקרה מספר האנשים בגיל העבודה שהוא קבוע. </w:t>
      </w:r>
    </w:p>
    <w:p w14:paraId="7C648BD0" w14:textId="6E5D1D5E" w:rsidR="00BD4A5C" w:rsidRDefault="00BD4A5C" w:rsidP="00BD4A5C">
      <w:pPr>
        <w:bidi/>
        <w:spacing w:line="360" w:lineRule="auto"/>
        <w:jc w:val="both"/>
        <w:rPr>
          <w:rFonts w:ascii="David" w:hAnsi="David" w:cs="David"/>
          <w:rtl/>
          <w:lang w:val="en-US"/>
        </w:rPr>
      </w:pPr>
      <w:r w:rsidRPr="00BD4A5C">
        <w:rPr>
          <w:rFonts w:ascii="David" w:hAnsi="David" w:cs="David" w:hint="cs"/>
          <w:u w:val="single"/>
          <w:rtl/>
          <w:lang w:val="en-US"/>
        </w:rPr>
        <w:t>להשתתפות גבוהה בשוק העבודה &gt;&gt;&gt; יש פוטנציאלית גם היבטים חברתיים חיוביים:</w:t>
      </w:r>
      <w:r>
        <w:rPr>
          <w:rFonts w:ascii="David" w:hAnsi="David" w:cs="David" w:hint="cs"/>
          <w:rtl/>
          <w:lang w:val="en-US"/>
        </w:rPr>
        <w:t xml:space="preserve"> יותר אנשים ונשים נושאים ונושאות בנטל, משלמים </w:t>
      </w:r>
      <w:proofErr w:type="spellStart"/>
      <w:r>
        <w:rPr>
          <w:rFonts w:ascii="David" w:hAnsi="David" w:cs="David" w:hint="cs"/>
          <w:rtl/>
          <w:lang w:val="en-US"/>
        </w:rPr>
        <w:t>מסים</w:t>
      </w:r>
      <w:proofErr w:type="spellEnd"/>
      <w:r>
        <w:rPr>
          <w:rFonts w:ascii="David" w:hAnsi="David" w:cs="David" w:hint="cs"/>
          <w:rtl/>
          <w:lang w:val="en-US"/>
        </w:rPr>
        <w:t xml:space="preserve">, ותורמים לתוצר ולתחושת הלכידות החברתית. </w:t>
      </w:r>
    </w:p>
    <w:p w14:paraId="5AB3B284" w14:textId="77777777" w:rsidR="00BD4A5C" w:rsidRDefault="00BD4A5C" w:rsidP="00BD4A5C">
      <w:pPr>
        <w:bidi/>
        <w:spacing w:line="360" w:lineRule="auto"/>
        <w:jc w:val="both"/>
        <w:rPr>
          <w:rFonts w:ascii="David" w:hAnsi="David" w:cs="David"/>
          <w:rtl/>
          <w:lang w:val="en-US"/>
        </w:rPr>
      </w:pPr>
    </w:p>
    <w:p w14:paraId="7F410756" w14:textId="10B700E0" w:rsidR="00BD4A5C" w:rsidRPr="00BD4A5C" w:rsidRDefault="00BD4A5C" w:rsidP="00BD4A5C">
      <w:pPr>
        <w:bidi/>
        <w:spacing w:line="360" w:lineRule="auto"/>
        <w:jc w:val="both"/>
        <w:rPr>
          <w:rFonts w:ascii="David" w:hAnsi="David" w:cs="David"/>
          <w:b/>
          <w:bCs/>
          <w:rtl/>
          <w:lang w:val="en-US"/>
        </w:rPr>
      </w:pPr>
      <w:r w:rsidRPr="00BD4A5C">
        <w:rPr>
          <w:rFonts w:ascii="David" w:hAnsi="David" w:cs="David" w:hint="cs"/>
          <w:b/>
          <w:bCs/>
          <w:rtl/>
          <w:lang w:val="en-US"/>
        </w:rPr>
        <w:t>הסיפור הישראלי</w:t>
      </w:r>
    </w:p>
    <w:p w14:paraId="628E6665" w14:textId="3AD45802" w:rsidR="00BD4A5C" w:rsidRDefault="00BD4A5C" w:rsidP="00BD4A5C">
      <w:pPr>
        <w:bidi/>
        <w:spacing w:line="360" w:lineRule="auto"/>
        <w:jc w:val="both"/>
        <w:rPr>
          <w:rFonts w:ascii="David" w:hAnsi="David" w:cs="David"/>
          <w:rtl/>
          <w:lang w:val="en-US"/>
        </w:rPr>
      </w:pPr>
      <w:r>
        <w:rPr>
          <w:rFonts w:ascii="David" w:hAnsi="David" w:cs="David" w:hint="cs"/>
          <w:rtl/>
          <w:lang w:val="en-US"/>
        </w:rPr>
        <w:t>ספציפית אצלנו, עד לשנת 2003 שיעור ההשתתפות בכוח העבודה היה נמוך ביחס למדינות ה-</w:t>
      </w:r>
      <w:r>
        <w:rPr>
          <w:rFonts w:ascii="David" w:hAnsi="David" w:cs="David"/>
          <w:lang w:val="en-US"/>
        </w:rPr>
        <w:t>OECD</w:t>
      </w:r>
      <w:r>
        <w:rPr>
          <w:rFonts w:ascii="David" w:hAnsi="David" w:cs="David" w:hint="cs"/>
          <w:rtl/>
          <w:lang w:val="en-US"/>
        </w:rPr>
        <w:t xml:space="preserve">. כחלק מפעולות משרד האוצר (וביבי) החל תהליך של צמצום הקצבאות מייצר תמריץ להשתתף בכוח העבודה, מה שמגדיל את שיעור השתתפות בשוק העבודה. במקביל, גם שיעור האבטלה ירד (היו מספיק מקומות עבודה לקלוט את המשתתפים החדשים). </w:t>
      </w:r>
    </w:p>
    <w:p w14:paraId="154CFF27" w14:textId="5C46C957" w:rsidR="00BD4A5C" w:rsidRDefault="00BD4A5C" w:rsidP="00BD4A5C">
      <w:pPr>
        <w:bidi/>
        <w:spacing w:line="360" w:lineRule="auto"/>
        <w:jc w:val="both"/>
        <w:rPr>
          <w:rFonts w:ascii="David" w:hAnsi="David" w:cs="David"/>
          <w:rtl/>
          <w:lang w:val="en-US"/>
        </w:rPr>
      </w:pPr>
      <w:r>
        <w:rPr>
          <w:rFonts w:ascii="David" w:hAnsi="David" w:cs="David" w:hint="cs"/>
          <w:rtl/>
          <w:lang w:val="en-US"/>
        </w:rPr>
        <w:t xml:space="preserve">עדיין, קיימים מגזרים משמעותיים </w:t>
      </w:r>
      <w:proofErr w:type="spellStart"/>
      <w:r>
        <w:rPr>
          <w:rFonts w:ascii="David" w:hAnsi="David" w:cs="David" w:hint="cs"/>
          <w:rtl/>
          <w:lang w:val="en-US"/>
        </w:rPr>
        <w:t>באוכלוסיה</w:t>
      </w:r>
      <w:proofErr w:type="spellEnd"/>
      <w:r>
        <w:rPr>
          <w:rFonts w:ascii="David" w:hAnsi="David" w:cs="David" w:hint="cs"/>
          <w:rtl/>
          <w:lang w:val="en-US"/>
        </w:rPr>
        <w:t xml:space="preserve"> ששיעור ההשתתפות שלהם בכוח העבודה נמוך, והדבר מהווה את אחד מהאתגרים הכלכליים במשק הישראלי. </w:t>
      </w:r>
    </w:p>
    <w:p w14:paraId="79712B82" w14:textId="77777777" w:rsidR="00BD4A5C" w:rsidRDefault="00BD4A5C" w:rsidP="00BD4A5C">
      <w:pPr>
        <w:bidi/>
        <w:spacing w:line="360" w:lineRule="auto"/>
        <w:jc w:val="both"/>
        <w:rPr>
          <w:rFonts w:ascii="David" w:hAnsi="David" w:cs="David"/>
          <w:rtl/>
          <w:lang w:val="en-US"/>
        </w:rPr>
      </w:pPr>
    </w:p>
    <w:p w14:paraId="4817D5EF" w14:textId="7601BA3C" w:rsidR="00BD4A5C" w:rsidRDefault="00BD4A5C" w:rsidP="00BD4A5C">
      <w:pPr>
        <w:bidi/>
        <w:spacing w:line="360" w:lineRule="auto"/>
        <w:rPr>
          <w:rFonts w:ascii="David" w:hAnsi="David" w:cs="David"/>
          <w:b/>
          <w:bCs/>
          <w:sz w:val="32"/>
          <w:szCs w:val="32"/>
          <w:rtl/>
          <w:lang w:val="en-US"/>
        </w:rPr>
      </w:pPr>
      <w:r>
        <w:rPr>
          <w:rFonts w:ascii="David" w:hAnsi="David" w:cs="David" w:hint="cs"/>
          <w:b/>
          <w:bCs/>
          <w:sz w:val="32"/>
          <w:szCs w:val="32"/>
          <w:rtl/>
          <w:lang w:val="en-US"/>
        </w:rPr>
        <w:t>עוני</w:t>
      </w:r>
    </w:p>
    <w:p w14:paraId="78CCFC3E" w14:textId="77777777" w:rsidR="00521C37" w:rsidRDefault="00521C37" w:rsidP="00BD4A5C">
      <w:pPr>
        <w:bidi/>
        <w:spacing w:line="360" w:lineRule="auto"/>
        <w:jc w:val="both"/>
        <w:rPr>
          <w:rFonts w:ascii="David" w:hAnsi="David" w:cs="David"/>
          <w:b/>
          <w:bCs/>
          <w:rtl/>
          <w:lang w:val="en-US"/>
        </w:rPr>
      </w:pPr>
    </w:p>
    <w:p w14:paraId="406A464D" w14:textId="581A0209" w:rsidR="00BD4A5C" w:rsidRPr="00521C37" w:rsidRDefault="00521C37" w:rsidP="00521C37">
      <w:pPr>
        <w:bidi/>
        <w:spacing w:line="360" w:lineRule="auto"/>
        <w:jc w:val="both"/>
        <w:rPr>
          <w:rFonts w:ascii="David" w:hAnsi="David" w:cs="David"/>
          <w:b/>
          <w:bCs/>
          <w:rtl/>
          <w:lang w:val="en-US"/>
        </w:rPr>
      </w:pPr>
      <w:r w:rsidRPr="00521C37">
        <w:rPr>
          <w:rFonts w:ascii="David" w:hAnsi="David" w:cs="David" w:hint="cs"/>
          <w:b/>
          <w:bCs/>
          <w:rtl/>
          <w:lang w:val="en-US"/>
        </w:rPr>
        <w:t>מיני רציו: למה לדבר על עוני?</w:t>
      </w:r>
    </w:p>
    <w:p w14:paraId="60F2EB30" w14:textId="0B30542D" w:rsidR="00521C37" w:rsidRDefault="00521C37" w:rsidP="00521C37">
      <w:pPr>
        <w:bidi/>
        <w:spacing w:line="360" w:lineRule="auto"/>
        <w:jc w:val="both"/>
        <w:rPr>
          <w:rFonts w:ascii="David" w:hAnsi="David" w:cs="David"/>
          <w:rtl/>
          <w:lang w:val="en-US"/>
        </w:rPr>
      </w:pPr>
      <w:r>
        <w:rPr>
          <w:rFonts w:ascii="David" w:hAnsi="David" w:cs="David" w:hint="cs"/>
          <w:rtl/>
          <w:lang w:val="en-US"/>
        </w:rPr>
        <w:t xml:space="preserve">כלכלה עם כל הכבוד למשתנים סטטיסטיים, ריבית, אינפלציה וגורמים נוספים </w:t>
      </w:r>
      <w:r>
        <w:rPr>
          <w:rFonts w:ascii="David" w:hAnsi="David" w:cs="David"/>
          <w:rtl/>
          <w:lang w:val="en-US"/>
        </w:rPr>
        <w:t>–</w:t>
      </w:r>
      <w:r>
        <w:rPr>
          <w:rFonts w:ascii="David" w:hAnsi="David" w:cs="David" w:hint="cs"/>
          <w:rtl/>
          <w:lang w:val="en-US"/>
        </w:rPr>
        <w:t xml:space="preserve"> היא בסופו של יום </w:t>
      </w:r>
      <w:r>
        <w:rPr>
          <w:rFonts w:ascii="David" w:hAnsi="David" w:cs="David"/>
          <w:rtl/>
          <w:lang w:val="en-US"/>
        </w:rPr>
        <w:t>–</w:t>
      </w:r>
      <w:r>
        <w:rPr>
          <w:rFonts w:ascii="David" w:hAnsi="David" w:cs="David" w:hint="cs"/>
          <w:rtl/>
          <w:lang w:val="en-US"/>
        </w:rPr>
        <w:t xml:space="preserve"> הבסיס למדיניות שתכליתה (לפחות במישורים מסוימים) ליצור רווחה. מדינה שמצליחה לספק לתושביה מידה גבוהה של רווחה, נחשבת / נתפסת כמדינה משגשגת ולעתים גם כמדינה מוסרית יותר, הדואגת יותר לאדם בקצה. לצד זאת, אנחנו דנים כאן במשתנים כלכליים; ובהקשר הזה, עולה השאלה </w:t>
      </w:r>
      <w:r>
        <w:rPr>
          <w:rFonts w:ascii="David" w:hAnsi="David" w:cs="David"/>
          <w:rtl/>
          <w:lang w:val="en-US"/>
        </w:rPr>
        <w:t>–</w:t>
      </w:r>
      <w:r>
        <w:rPr>
          <w:rFonts w:ascii="David" w:hAnsi="David" w:cs="David" w:hint="cs"/>
          <w:rtl/>
          <w:lang w:val="en-US"/>
        </w:rPr>
        <w:t xml:space="preserve"> אז האם ועד כמה עוני הוא מדד לרווחה? איך הוא מחושב, מה היתרונות והחסרונות בהתייחסות אליו כמדד ששואפים למגר / לצמצם?</w:t>
      </w:r>
    </w:p>
    <w:p w14:paraId="713BF1C5" w14:textId="77777777" w:rsidR="00521C37" w:rsidRDefault="00521C37" w:rsidP="00521C37">
      <w:pPr>
        <w:bidi/>
        <w:spacing w:line="360" w:lineRule="auto"/>
        <w:jc w:val="both"/>
        <w:rPr>
          <w:rFonts w:ascii="David" w:hAnsi="David" w:cs="David"/>
          <w:rtl/>
          <w:lang w:val="en-US"/>
        </w:rPr>
      </w:pPr>
    </w:p>
    <w:p w14:paraId="3F74F70A" w14:textId="5BF92D96" w:rsidR="00521C37" w:rsidRPr="00521C37" w:rsidRDefault="00521C37" w:rsidP="00521C37">
      <w:pPr>
        <w:bidi/>
        <w:spacing w:line="360" w:lineRule="auto"/>
        <w:jc w:val="both"/>
        <w:rPr>
          <w:rFonts w:ascii="David" w:hAnsi="David" w:cs="David"/>
          <w:b/>
          <w:bCs/>
          <w:rtl/>
          <w:lang w:val="en-US"/>
        </w:rPr>
      </w:pPr>
      <w:r w:rsidRPr="00521C37">
        <w:rPr>
          <w:rFonts w:ascii="David" w:hAnsi="David" w:cs="David" w:hint="cs"/>
          <w:b/>
          <w:bCs/>
          <w:rtl/>
          <w:lang w:val="en-US"/>
        </w:rPr>
        <w:t>קיימות שתי שיטות למדידת עוני:</w:t>
      </w:r>
    </w:p>
    <w:p w14:paraId="7497EF4F" w14:textId="50060B28" w:rsidR="00521C37" w:rsidRDefault="00521C37" w:rsidP="00521C37">
      <w:pPr>
        <w:pStyle w:val="ListParagraph"/>
        <w:numPr>
          <w:ilvl w:val="0"/>
          <w:numId w:val="94"/>
        </w:numPr>
        <w:bidi/>
        <w:spacing w:line="360" w:lineRule="auto"/>
        <w:jc w:val="both"/>
        <w:rPr>
          <w:rFonts w:ascii="David" w:hAnsi="David" w:cs="David"/>
          <w:lang w:val="en-US"/>
        </w:rPr>
      </w:pPr>
      <w:r>
        <w:rPr>
          <w:rFonts w:ascii="David" w:hAnsi="David" w:cs="David" w:hint="cs"/>
          <w:rtl/>
          <w:lang w:val="en-US"/>
        </w:rPr>
        <w:t xml:space="preserve">השיטה המוחלטת </w:t>
      </w:r>
      <w:r>
        <w:rPr>
          <w:rFonts w:ascii="David" w:hAnsi="David" w:cs="David"/>
          <w:rtl/>
          <w:lang w:val="en-US"/>
        </w:rPr>
        <w:t>–</w:t>
      </w:r>
      <w:r>
        <w:rPr>
          <w:rFonts w:ascii="David" w:hAnsi="David" w:cs="David" w:hint="cs"/>
          <w:rtl/>
          <w:lang w:val="en-US"/>
        </w:rPr>
        <w:t xml:space="preserve"> מחשבים את העלות של סל מוצרים בסיסי מייצג ואם אדם לא מסוגל (אגב הכנסתו ומקורותיו) לעמוד בעלות הצריכה השוטפת של סל מוצרים זה, הוא עני. שיטה זו פחות מקובלת.</w:t>
      </w:r>
    </w:p>
    <w:p w14:paraId="3FEC2623" w14:textId="12936F29" w:rsidR="00521C37" w:rsidRDefault="00521C37" w:rsidP="00521C37">
      <w:pPr>
        <w:pStyle w:val="ListParagraph"/>
        <w:numPr>
          <w:ilvl w:val="0"/>
          <w:numId w:val="94"/>
        </w:numPr>
        <w:bidi/>
        <w:spacing w:line="360" w:lineRule="auto"/>
        <w:jc w:val="both"/>
        <w:rPr>
          <w:rFonts w:ascii="David" w:hAnsi="David" w:cs="David"/>
          <w:lang w:val="en-US"/>
        </w:rPr>
      </w:pPr>
      <w:r>
        <w:rPr>
          <w:rFonts w:ascii="David" w:hAnsi="David" w:cs="David" w:hint="cs"/>
          <w:rtl/>
          <w:lang w:val="en-US"/>
        </w:rPr>
        <w:t xml:space="preserve">השיטה היחסית </w:t>
      </w:r>
      <w:r>
        <w:rPr>
          <w:rFonts w:ascii="David" w:hAnsi="David" w:cs="David"/>
          <w:rtl/>
          <w:lang w:val="en-US"/>
        </w:rPr>
        <w:t>–</w:t>
      </w:r>
      <w:r>
        <w:rPr>
          <w:rFonts w:ascii="David" w:hAnsi="David" w:cs="David" w:hint="cs"/>
          <w:rtl/>
          <w:lang w:val="en-US"/>
        </w:rPr>
        <w:t xml:space="preserve"> זו השיטה המקובלת, וכאשר מדברים על עוני וקו העוני, דנים למעשה ביישום שיטה זו. בעיקרון </w:t>
      </w:r>
      <w:r>
        <w:rPr>
          <w:rFonts w:ascii="David" w:hAnsi="David" w:cs="David"/>
          <w:rtl/>
          <w:lang w:val="en-US"/>
        </w:rPr>
        <w:t>–</w:t>
      </w:r>
      <w:r>
        <w:rPr>
          <w:rFonts w:ascii="David" w:hAnsi="David" w:cs="David" w:hint="cs"/>
          <w:rtl/>
          <w:lang w:val="en-US"/>
        </w:rPr>
        <w:t xml:space="preserve"> בשיטה הזו משווים את רמת החיים של המשפחות השונות ביחס לרמת החיים ״המקובלת״ במדינה. במידה ורמת החיים של משפחה רחוקה מהותית מרמת החיים המקובלת אז היא תוגדר כענייה. </w:t>
      </w:r>
    </w:p>
    <w:p w14:paraId="5709AA53" w14:textId="2F2B5C05" w:rsidR="00521C37" w:rsidRDefault="00521C37" w:rsidP="00521C37">
      <w:pPr>
        <w:pStyle w:val="ListParagraph"/>
        <w:numPr>
          <w:ilvl w:val="1"/>
          <w:numId w:val="18"/>
        </w:numPr>
        <w:bidi/>
        <w:spacing w:line="360" w:lineRule="auto"/>
        <w:jc w:val="both"/>
        <w:rPr>
          <w:rFonts w:ascii="David" w:hAnsi="David" w:cs="David"/>
          <w:lang w:val="en-US"/>
        </w:rPr>
      </w:pPr>
      <w:r>
        <w:rPr>
          <w:rFonts w:ascii="David" w:hAnsi="David" w:cs="David" w:hint="cs"/>
          <w:rtl/>
          <w:lang w:val="en-US"/>
        </w:rPr>
        <w:t>מהי רמת החיים המקובלת במשק? מקובל לייחס אותה לחציון ההכנסה במשק: אותה רמת הכנסה ש-50% מבני המשק מרוויחים כמוה או יותר.</w:t>
      </w:r>
    </w:p>
    <w:p w14:paraId="23FD4D1E" w14:textId="7198209A" w:rsidR="00521C37" w:rsidRDefault="00521C37" w:rsidP="00521C37">
      <w:pPr>
        <w:pStyle w:val="ListParagraph"/>
        <w:numPr>
          <w:ilvl w:val="1"/>
          <w:numId w:val="18"/>
        </w:numPr>
        <w:bidi/>
        <w:spacing w:line="360" w:lineRule="auto"/>
        <w:jc w:val="both"/>
        <w:rPr>
          <w:rFonts w:ascii="David" w:hAnsi="David" w:cs="David"/>
          <w:lang w:val="en-US"/>
        </w:rPr>
      </w:pPr>
      <w:r>
        <w:rPr>
          <w:rFonts w:ascii="David" w:hAnsi="David" w:cs="David" w:hint="cs"/>
          <w:rtl/>
          <w:lang w:val="en-US"/>
        </w:rPr>
        <w:t xml:space="preserve">מקובל להגדיר משפחה </w:t>
      </w:r>
      <w:proofErr w:type="spellStart"/>
      <w:r>
        <w:rPr>
          <w:rFonts w:ascii="David" w:hAnsi="David" w:cs="David" w:hint="cs"/>
          <w:rtl/>
          <w:lang w:val="en-US"/>
        </w:rPr>
        <w:t>כעניה</w:t>
      </w:r>
      <w:proofErr w:type="spellEnd"/>
      <w:r>
        <w:rPr>
          <w:rFonts w:ascii="David" w:hAnsi="David" w:cs="David" w:hint="cs"/>
          <w:rtl/>
          <w:lang w:val="en-US"/>
        </w:rPr>
        <w:t xml:space="preserve"> (מתחת לקו העוני) אם הכנסתה למטה ממחצית מההכנסה החציונית במדינה. קו העוני של זוג עומד על כ-6,700 ש״ח, וקו העוני של זוג עם שלושה ילדים </w:t>
      </w:r>
      <w:r>
        <w:rPr>
          <w:rFonts w:ascii="David" w:hAnsi="David" w:cs="David"/>
          <w:rtl/>
          <w:lang w:val="en-US"/>
        </w:rPr>
        <w:t>–</w:t>
      </w:r>
      <w:r>
        <w:rPr>
          <w:rFonts w:ascii="David" w:hAnsi="David" w:cs="David" w:hint="cs"/>
          <w:rtl/>
          <w:lang w:val="en-US"/>
        </w:rPr>
        <w:t xml:space="preserve"> עומד על כ-12,700 ש״ח. להלן, מתוך אתר הביטוח הלאומי:</w:t>
      </w:r>
    </w:p>
    <w:p w14:paraId="61FE1DA0" w14:textId="41CE3DD1" w:rsidR="00521C37" w:rsidRPr="00521C37" w:rsidRDefault="00521C37" w:rsidP="00521C37">
      <w:pPr>
        <w:bidi/>
        <w:spacing w:line="360" w:lineRule="auto"/>
        <w:jc w:val="both"/>
        <w:rPr>
          <w:rFonts w:ascii="David" w:hAnsi="David" w:cs="David"/>
          <w:lang w:val="en-US"/>
        </w:rPr>
      </w:pPr>
      <w:r w:rsidRPr="00521C37">
        <w:rPr>
          <w:rFonts w:ascii="David" w:hAnsi="David" w:cs="David"/>
          <w:rtl/>
          <w:lang w:val="en-US"/>
        </w:rPr>
        <w:drawing>
          <wp:inline distT="0" distB="0" distL="0" distR="0" wp14:anchorId="2026536B" wp14:editId="7F661407">
            <wp:extent cx="5943600" cy="1259840"/>
            <wp:effectExtent l="0" t="0" r="0" b="0"/>
            <wp:docPr id="189933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9887" name=""/>
                    <pic:cNvPicPr/>
                  </pic:nvPicPr>
                  <pic:blipFill>
                    <a:blip r:embed="rId38"/>
                    <a:stretch>
                      <a:fillRect/>
                    </a:stretch>
                  </pic:blipFill>
                  <pic:spPr>
                    <a:xfrm>
                      <a:off x="0" y="0"/>
                      <a:ext cx="5943600" cy="1259840"/>
                    </a:xfrm>
                    <a:prstGeom prst="rect">
                      <a:avLst/>
                    </a:prstGeom>
                  </pic:spPr>
                </pic:pic>
              </a:graphicData>
            </a:graphic>
          </wp:inline>
        </w:drawing>
      </w:r>
    </w:p>
    <w:p w14:paraId="0AF1F618" w14:textId="77777777" w:rsidR="00521C37" w:rsidRPr="00521C37" w:rsidRDefault="00521C37" w:rsidP="00521C37">
      <w:pPr>
        <w:bidi/>
        <w:spacing w:line="360" w:lineRule="auto"/>
        <w:jc w:val="both"/>
        <w:rPr>
          <w:rFonts w:ascii="David" w:hAnsi="David" w:cs="David"/>
          <w:lang w:val="en-US"/>
        </w:rPr>
      </w:pPr>
    </w:p>
    <w:p w14:paraId="009B4071" w14:textId="4E704836" w:rsidR="00521C37" w:rsidRPr="00466CF9" w:rsidRDefault="00466CF9" w:rsidP="00521C37">
      <w:pPr>
        <w:bidi/>
        <w:spacing w:line="360" w:lineRule="auto"/>
        <w:jc w:val="both"/>
        <w:rPr>
          <w:rFonts w:ascii="David" w:hAnsi="David" w:cs="David"/>
          <w:b/>
          <w:bCs/>
          <w:rtl/>
          <w:lang w:val="en-US"/>
        </w:rPr>
      </w:pPr>
      <w:r w:rsidRPr="00466CF9">
        <w:rPr>
          <w:rFonts w:ascii="David" w:hAnsi="David" w:cs="David" w:hint="cs"/>
          <w:b/>
          <w:bCs/>
          <w:rtl/>
          <w:lang w:val="en-US"/>
        </w:rPr>
        <w:t xml:space="preserve">דוגמא מספרית </w:t>
      </w:r>
      <w:r w:rsidRPr="00466CF9">
        <w:rPr>
          <w:rFonts w:ascii="David" w:hAnsi="David" w:cs="David"/>
          <w:b/>
          <w:bCs/>
          <w:rtl/>
          <w:lang w:val="en-US"/>
        </w:rPr>
        <w:t>–</w:t>
      </w:r>
      <w:r w:rsidRPr="00466CF9">
        <w:rPr>
          <w:rFonts w:ascii="David" w:hAnsi="David" w:cs="David" w:hint="cs"/>
          <w:b/>
          <w:bCs/>
          <w:rtl/>
          <w:lang w:val="en-US"/>
        </w:rPr>
        <w:t xml:space="preserve"> קו העוני ומשמעותו</w:t>
      </w:r>
    </w:p>
    <w:p w14:paraId="441AA949" w14:textId="393007C3"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במדינה א׳ </w:t>
      </w:r>
      <w:proofErr w:type="spellStart"/>
      <w:r>
        <w:rPr>
          <w:rFonts w:ascii="David" w:hAnsi="David" w:cs="David" w:hint="cs"/>
          <w:rtl/>
          <w:lang w:val="en-US"/>
        </w:rPr>
        <w:t>האוכלוסיה</w:t>
      </w:r>
      <w:proofErr w:type="spellEnd"/>
      <w:r>
        <w:rPr>
          <w:rFonts w:ascii="David" w:hAnsi="David" w:cs="David" w:hint="cs"/>
          <w:rtl/>
          <w:lang w:val="en-US"/>
        </w:rPr>
        <w:t xml:space="preserve"> מורכבת מ-5 רווקים בלבד, כולם חשבונאים. להלן נתונים בדבר הכנסתם:</w:t>
      </w:r>
    </w:p>
    <w:tbl>
      <w:tblPr>
        <w:tblStyle w:val="TableGrid"/>
        <w:bidiVisual/>
        <w:tblW w:w="0" w:type="auto"/>
        <w:tblInd w:w="2408" w:type="dxa"/>
        <w:tblLook w:val="04A0" w:firstRow="1" w:lastRow="0" w:firstColumn="1" w:lastColumn="0" w:noHBand="0" w:noVBand="1"/>
      </w:tblPr>
      <w:tblGrid>
        <w:gridCol w:w="2267"/>
        <w:gridCol w:w="1558"/>
      </w:tblGrid>
      <w:tr w:rsidR="00466CF9" w14:paraId="117986AF" w14:textId="77777777" w:rsidTr="00466CF9">
        <w:tc>
          <w:tcPr>
            <w:tcW w:w="2267" w:type="dxa"/>
          </w:tcPr>
          <w:p w14:paraId="69760A67" w14:textId="6FB5BB19"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אלפי ש״ח</w:t>
            </w:r>
          </w:p>
        </w:tc>
        <w:tc>
          <w:tcPr>
            <w:tcW w:w="1558" w:type="dxa"/>
          </w:tcPr>
          <w:p w14:paraId="7079F359" w14:textId="445772FA" w:rsidR="00466CF9" w:rsidRDefault="00466CF9" w:rsidP="00466CF9">
            <w:pPr>
              <w:bidi/>
              <w:spacing w:line="360" w:lineRule="auto"/>
              <w:jc w:val="both"/>
              <w:rPr>
                <w:rFonts w:ascii="David" w:hAnsi="David" w:cs="David"/>
                <w:rtl/>
                <w:lang w:val="en-US"/>
              </w:rPr>
            </w:pPr>
            <w:r>
              <w:rPr>
                <w:rFonts w:ascii="David" w:hAnsi="David" w:cs="David" w:hint="cs"/>
                <w:rtl/>
                <w:lang w:val="en-US"/>
              </w:rPr>
              <w:t>משק הבית</w:t>
            </w:r>
          </w:p>
        </w:tc>
      </w:tr>
      <w:tr w:rsidR="00466CF9" w14:paraId="069FC970" w14:textId="77777777" w:rsidTr="00466CF9">
        <w:tc>
          <w:tcPr>
            <w:tcW w:w="2267" w:type="dxa"/>
          </w:tcPr>
          <w:p w14:paraId="7E30A9E2" w14:textId="1E6C6881" w:rsidR="00466CF9" w:rsidRDefault="00466CF9" w:rsidP="00466CF9">
            <w:pPr>
              <w:bidi/>
              <w:spacing w:line="360" w:lineRule="auto"/>
              <w:jc w:val="both"/>
              <w:rPr>
                <w:rFonts w:ascii="David" w:hAnsi="David" w:cs="David"/>
                <w:rtl/>
                <w:lang w:val="en-US"/>
              </w:rPr>
            </w:pPr>
            <w:r>
              <w:rPr>
                <w:rFonts w:ascii="David" w:hAnsi="David" w:cs="David" w:hint="cs"/>
                <w:rtl/>
                <w:lang w:val="en-US"/>
              </w:rPr>
              <w:t>40</w:t>
            </w:r>
          </w:p>
        </w:tc>
        <w:tc>
          <w:tcPr>
            <w:tcW w:w="1558" w:type="dxa"/>
          </w:tcPr>
          <w:p w14:paraId="2BF239CA" w14:textId="32AC2FDA" w:rsidR="00466CF9" w:rsidRDefault="00466CF9" w:rsidP="00466CF9">
            <w:pPr>
              <w:bidi/>
              <w:spacing w:line="360" w:lineRule="auto"/>
              <w:jc w:val="both"/>
              <w:rPr>
                <w:rFonts w:ascii="David" w:hAnsi="David" w:cs="David"/>
                <w:rtl/>
                <w:lang w:val="en-US"/>
              </w:rPr>
            </w:pPr>
            <w:r>
              <w:rPr>
                <w:rFonts w:ascii="David" w:hAnsi="David" w:cs="David" w:hint="cs"/>
                <w:rtl/>
                <w:lang w:val="en-US"/>
              </w:rPr>
              <w:t>משה פטל</w:t>
            </w:r>
          </w:p>
        </w:tc>
      </w:tr>
      <w:tr w:rsidR="00466CF9" w14:paraId="1126CB85" w14:textId="77777777" w:rsidTr="00466CF9">
        <w:tc>
          <w:tcPr>
            <w:tcW w:w="2267" w:type="dxa"/>
          </w:tcPr>
          <w:p w14:paraId="3AFF7301" w14:textId="347DE122" w:rsidR="00466CF9" w:rsidRDefault="00466CF9" w:rsidP="00466CF9">
            <w:pPr>
              <w:bidi/>
              <w:spacing w:line="360" w:lineRule="auto"/>
              <w:jc w:val="both"/>
              <w:rPr>
                <w:rFonts w:ascii="David" w:hAnsi="David" w:cs="David"/>
                <w:rtl/>
                <w:lang w:val="en-US"/>
              </w:rPr>
            </w:pPr>
            <w:r>
              <w:rPr>
                <w:rFonts w:ascii="David" w:hAnsi="David" w:cs="David" w:hint="cs"/>
                <w:rtl/>
                <w:lang w:val="en-US"/>
              </w:rPr>
              <w:t>60</w:t>
            </w:r>
          </w:p>
        </w:tc>
        <w:tc>
          <w:tcPr>
            <w:tcW w:w="1558" w:type="dxa"/>
          </w:tcPr>
          <w:p w14:paraId="74EBB25F" w14:textId="4EA24489" w:rsidR="00466CF9" w:rsidRDefault="00466CF9" w:rsidP="00466CF9">
            <w:pPr>
              <w:bidi/>
              <w:spacing w:line="360" w:lineRule="auto"/>
              <w:jc w:val="both"/>
              <w:rPr>
                <w:rFonts w:ascii="David" w:hAnsi="David" w:cs="David"/>
                <w:rtl/>
                <w:lang w:val="en-US"/>
              </w:rPr>
            </w:pPr>
            <w:r>
              <w:rPr>
                <w:rFonts w:ascii="David" w:hAnsi="David" w:cs="David" w:hint="cs"/>
                <w:rtl/>
                <w:lang w:val="en-US"/>
              </w:rPr>
              <w:t>אבנר בלזר</w:t>
            </w:r>
          </w:p>
        </w:tc>
      </w:tr>
      <w:tr w:rsidR="00466CF9" w14:paraId="1FCDFB93" w14:textId="77777777" w:rsidTr="00466CF9">
        <w:tc>
          <w:tcPr>
            <w:tcW w:w="2267" w:type="dxa"/>
          </w:tcPr>
          <w:p w14:paraId="185A5B1A" w14:textId="3AB2CCB3" w:rsidR="00466CF9" w:rsidRDefault="00466CF9" w:rsidP="00466CF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5D65A73F" w14:textId="05E50384" w:rsidR="00466CF9" w:rsidRDefault="00466CF9" w:rsidP="00466CF9">
            <w:pPr>
              <w:bidi/>
              <w:spacing w:line="360" w:lineRule="auto"/>
              <w:jc w:val="both"/>
              <w:rPr>
                <w:rFonts w:ascii="David" w:hAnsi="David" w:cs="David"/>
                <w:rtl/>
                <w:lang w:val="en-US"/>
              </w:rPr>
            </w:pPr>
            <w:r>
              <w:rPr>
                <w:rFonts w:ascii="David" w:hAnsi="David" w:cs="David" w:hint="cs"/>
                <w:rtl/>
                <w:lang w:val="en-US"/>
              </w:rPr>
              <w:t>אבי בן גל</w:t>
            </w:r>
          </w:p>
        </w:tc>
      </w:tr>
      <w:tr w:rsidR="00466CF9" w14:paraId="1EBAC80D" w14:textId="77777777" w:rsidTr="00466CF9">
        <w:tc>
          <w:tcPr>
            <w:tcW w:w="2267" w:type="dxa"/>
          </w:tcPr>
          <w:p w14:paraId="3C38E828" w14:textId="795BFCE5" w:rsidR="00466CF9" w:rsidRDefault="00466CF9" w:rsidP="00466CF9">
            <w:pPr>
              <w:bidi/>
              <w:spacing w:line="360" w:lineRule="auto"/>
              <w:jc w:val="both"/>
              <w:rPr>
                <w:rFonts w:ascii="David" w:hAnsi="David" w:cs="David"/>
                <w:rtl/>
                <w:lang w:val="en-US"/>
              </w:rPr>
            </w:pPr>
            <w:r>
              <w:rPr>
                <w:rFonts w:ascii="David" w:hAnsi="David" w:cs="David" w:hint="cs"/>
                <w:rtl/>
                <w:lang w:val="en-US"/>
              </w:rPr>
              <w:t>875</w:t>
            </w:r>
          </w:p>
        </w:tc>
        <w:tc>
          <w:tcPr>
            <w:tcW w:w="1558" w:type="dxa"/>
          </w:tcPr>
          <w:p w14:paraId="6E2F1162" w14:textId="0192BDAC" w:rsidR="00466CF9" w:rsidRDefault="00466CF9" w:rsidP="00466CF9">
            <w:pPr>
              <w:bidi/>
              <w:spacing w:line="360" w:lineRule="auto"/>
              <w:jc w:val="both"/>
              <w:rPr>
                <w:rFonts w:ascii="David" w:hAnsi="David" w:cs="David"/>
                <w:rtl/>
                <w:lang w:val="en-US"/>
              </w:rPr>
            </w:pPr>
            <w:r>
              <w:rPr>
                <w:rFonts w:ascii="David" w:hAnsi="David" w:cs="David" w:hint="cs"/>
                <w:rtl/>
                <w:lang w:val="en-US"/>
              </w:rPr>
              <w:t>שמואל אור</w:t>
            </w:r>
          </w:p>
        </w:tc>
      </w:tr>
      <w:tr w:rsidR="00466CF9" w14:paraId="008BB376" w14:textId="77777777" w:rsidTr="00466CF9">
        <w:tc>
          <w:tcPr>
            <w:tcW w:w="2267" w:type="dxa"/>
          </w:tcPr>
          <w:p w14:paraId="7E996054" w14:textId="2817D312" w:rsidR="00466CF9" w:rsidRDefault="00466CF9" w:rsidP="00466CF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5D116CE7" w14:textId="6CF6A1A1" w:rsidR="00466CF9" w:rsidRDefault="00466CF9" w:rsidP="00466CF9">
            <w:pPr>
              <w:bidi/>
              <w:spacing w:line="360" w:lineRule="auto"/>
              <w:jc w:val="both"/>
              <w:rPr>
                <w:rFonts w:ascii="David" w:hAnsi="David" w:cs="David"/>
                <w:rtl/>
                <w:lang w:val="en-US"/>
              </w:rPr>
            </w:pPr>
            <w:r>
              <w:rPr>
                <w:rFonts w:ascii="David" w:hAnsi="David" w:cs="David" w:hint="cs"/>
                <w:rtl/>
                <w:lang w:val="en-US"/>
              </w:rPr>
              <w:t>רמי אלישקוב</w:t>
            </w:r>
          </w:p>
        </w:tc>
      </w:tr>
    </w:tbl>
    <w:p w14:paraId="4DB9A559" w14:textId="77777777" w:rsidR="00466CF9" w:rsidRDefault="00466CF9" w:rsidP="00466CF9">
      <w:pPr>
        <w:bidi/>
        <w:spacing w:line="360" w:lineRule="auto"/>
        <w:jc w:val="both"/>
        <w:rPr>
          <w:rFonts w:ascii="David" w:hAnsi="David" w:cs="David"/>
          <w:rtl/>
          <w:lang w:val="en-US"/>
        </w:rPr>
      </w:pPr>
    </w:p>
    <w:p w14:paraId="14D3CC74" w14:textId="4F4A49BC" w:rsidR="00466CF9" w:rsidRDefault="00466CF9" w:rsidP="00466CF9">
      <w:pPr>
        <w:bidi/>
        <w:spacing w:line="360" w:lineRule="auto"/>
        <w:jc w:val="both"/>
        <w:rPr>
          <w:rFonts w:ascii="David" w:hAnsi="David" w:cs="David"/>
          <w:rtl/>
          <w:lang w:val="en-US"/>
        </w:rPr>
      </w:pPr>
      <w:r>
        <w:rPr>
          <w:rFonts w:ascii="David" w:hAnsi="David" w:cs="David" w:hint="cs"/>
          <w:rtl/>
          <w:lang w:val="en-US"/>
        </w:rPr>
        <w:t>נדרש:</w:t>
      </w:r>
    </w:p>
    <w:p w14:paraId="2054CC8B" w14:textId="27779B67" w:rsidR="00466CF9" w:rsidRDefault="00466CF9" w:rsidP="00466CF9">
      <w:pPr>
        <w:pStyle w:val="ListParagraph"/>
        <w:numPr>
          <w:ilvl w:val="0"/>
          <w:numId w:val="95"/>
        </w:numPr>
        <w:bidi/>
        <w:spacing w:line="360" w:lineRule="auto"/>
        <w:jc w:val="both"/>
        <w:rPr>
          <w:rFonts w:ascii="David" w:hAnsi="David" w:cs="David"/>
          <w:lang w:val="en-US"/>
        </w:rPr>
      </w:pPr>
      <w:r>
        <w:rPr>
          <w:rFonts w:ascii="David" w:hAnsi="David" w:cs="David" w:hint="cs"/>
          <w:rtl/>
          <w:lang w:val="en-US"/>
        </w:rPr>
        <w:t>מהי ההכנסה הממוצעת?</w:t>
      </w:r>
    </w:p>
    <w:p w14:paraId="12ED574B" w14:textId="242C0729" w:rsidR="00466CF9" w:rsidRDefault="00466CF9" w:rsidP="00466CF9">
      <w:pPr>
        <w:pStyle w:val="ListParagraph"/>
        <w:numPr>
          <w:ilvl w:val="0"/>
          <w:numId w:val="95"/>
        </w:numPr>
        <w:bidi/>
        <w:spacing w:line="360" w:lineRule="auto"/>
        <w:jc w:val="both"/>
        <w:rPr>
          <w:rFonts w:ascii="David" w:hAnsi="David" w:cs="David"/>
          <w:lang w:val="en-US"/>
        </w:rPr>
      </w:pPr>
      <w:r>
        <w:rPr>
          <w:rFonts w:ascii="David" w:hAnsi="David" w:cs="David" w:hint="cs"/>
          <w:rtl/>
          <w:lang w:val="en-US"/>
        </w:rPr>
        <w:t>מהו החציון?</w:t>
      </w:r>
    </w:p>
    <w:p w14:paraId="5DF6A2BA" w14:textId="416C583E" w:rsidR="00466CF9" w:rsidRDefault="00466CF9" w:rsidP="00466CF9">
      <w:pPr>
        <w:pStyle w:val="ListParagraph"/>
        <w:numPr>
          <w:ilvl w:val="0"/>
          <w:numId w:val="95"/>
        </w:numPr>
        <w:bidi/>
        <w:spacing w:line="360" w:lineRule="auto"/>
        <w:jc w:val="both"/>
        <w:rPr>
          <w:rFonts w:ascii="David" w:hAnsi="David" w:cs="David"/>
          <w:lang w:val="en-US"/>
        </w:rPr>
      </w:pPr>
      <w:r>
        <w:rPr>
          <w:rFonts w:ascii="David" w:hAnsi="David" w:cs="David" w:hint="cs"/>
          <w:rtl/>
          <w:lang w:val="en-US"/>
        </w:rPr>
        <w:t>מהו קו העוני?</w:t>
      </w:r>
    </w:p>
    <w:p w14:paraId="3EF148AC" w14:textId="07A5EAAA" w:rsidR="00466CF9" w:rsidRDefault="00466CF9" w:rsidP="00466CF9">
      <w:pPr>
        <w:pStyle w:val="ListParagraph"/>
        <w:numPr>
          <w:ilvl w:val="0"/>
          <w:numId w:val="95"/>
        </w:numPr>
        <w:bidi/>
        <w:spacing w:line="360" w:lineRule="auto"/>
        <w:jc w:val="both"/>
        <w:rPr>
          <w:rFonts w:ascii="David" w:hAnsi="David" w:cs="David"/>
          <w:lang w:val="en-US"/>
        </w:rPr>
      </w:pPr>
      <w:r>
        <w:rPr>
          <w:rFonts w:ascii="David" w:hAnsi="David" w:cs="David" w:hint="cs"/>
          <w:rtl/>
          <w:lang w:val="en-US"/>
        </w:rPr>
        <w:t>מהו שיעור העוני?</w:t>
      </w:r>
    </w:p>
    <w:p w14:paraId="389D377A" w14:textId="77777777" w:rsidR="00466CF9" w:rsidRDefault="00466CF9" w:rsidP="00466CF9">
      <w:pPr>
        <w:bidi/>
        <w:spacing w:line="360" w:lineRule="auto"/>
        <w:jc w:val="both"/>
        <w:rPr>
          <w:rFonts w:ascii="David" w:hAnsi="David" w:cs="David"/>
          <w:rtl/>
          <w:lang w:val="en-US"/>
        </w:rPr>
      </w:pPr>
    </w:p>
    <w:p w14:paraId="5A1C9F15" w14:textId="72E326A4" w:rsidR="00466CF9" w:rsidRDefault="00466CF9" w:rsidP="00466CF9">
      <w:pPr>
        <w:bidi/>
        <w:spacing w:line="360" w:lineRule="auto"/>
        <w:jc w:val="both"/>
        <w:rPr>
          <w:rFonts w:ascii="David" w:hAnsi="David" w:cs="David"/>
          <w:rtl/>
          <w:lang w:val="en-US"/>
        </w:rPr>
      </w:pPr>
      <w:r>
        <w:rPr>
          <w:rFonts w:ascii="David" w:hAnsi="David" w:cs="David" w:hint="cs"/>
          <w:rtl/>
          <w:lang w:val="en-US"/>
        </w:rPr>
        <w:t>פתרון:</w:t>
      </w:r>
    </w:p>
    <w:p w14:paraId="4A77C4F2" w14:textId="77777777" w:rsidR="00466CF9" w:rsidRDefault="00466CF9" w:rsidP="00466CF9">
      <w:pPr>
        <w:bidi/>
        <w:spacing w:line="360" w:lineRule="auto"/>
        <w:jc w:val="both"/>
        <w:rPr>
          <w:rFonts w:ascii="David" w:hAnsi="David" w:cs="David"/>
          <w:rtl/>
          <w:lang w:val="en-US"/>
        </w:rPr>
      </w:pPr>
    </w:p>
    <w:p w14:paraId="79C50EC7" w14:textId="46C4E597"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נדרש א </w:t>
      </w:r>
      <w:r>
        <w:rPr>
          <w:rFonts w:ascii="David" w:hAnsi="David" w:cs="David"/>
          <w:rtl/>
          <w:lang w:val="en-US"/>
        </w:rPr>
        <w:t>–</w:t>
      </w:r>
      <w:r>
        <w:rPr>
          <w:rFonts w:ascii="David" w:hAnsi="David" w:cs="David" w:hint="cs"/>
          <w:rtl/>
          <w:lang w:val="en-US"/>
        </w:rPr>
        <w:t xml:space="preserve"> הכנסה ממוצעת:</w:t>
      </w:r>
    </w:p>
    <w:p w14:paraId="63ADA612" w14:textId="7B6C033C"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40+60+15+875+10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=200</m:t>
        </m:r>
      </m:oMath>
    </w:p>
    <w:p w14:paraId="025FADE5" w14:textId="658C8D82"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ההכנסה הממוצעת רחוקה מלייצג את הערך שיקבע את קו העוני; הכנסה ממוצעת זו לוקחת בחשבון במשקל שווה את </w:t>
      </w:r>
      <w:proofErr w:type="spellStart"/>
      <w:r>
        <w:rPr>
          <w:rFonts w:ascii="David" w:hAnsi="David" w:cs="David" w:hint="cs"/>
          <w:rtl/>
          <w:lang w:val="en-US"/>
        </w:rPr>
        <w:t>ה״תצפית</w:t>
      </w:r>
      <w:proofErr w:type="spellEnd"/>
      <w:r>
        <w:rPr>
          <w:rFonts w:ascii="David" w:hAnsi="David" w:cs="David" w:hint="cs"/>
          <w:rtl/>
          <w:lang w:val="en-US"/>
        </w:rPr>
        <w:t xml:space="preserve"> הקיצונית״ של שמואל אור שהכנסתו גבוהה בצורה חריגה. זה רק ערך לשם ייחוס. </w:t>
      </w:r>
    </w:p>
    <w:p w14:paraId="782A2DF4" w14:textId="77777777" w:rsidR="00466CF9" w:rsidRDefault="00466CF9" w:rsidP="00466CF9">
      <w:pPr>
        <w:bidi/>
        <w:spacing w:line="360" w:lineRule="auto"/>
        <w:jc w:val="both"/>
        <w:rPr>
          <w:rFonts w:ascii="David" w:hAnsi="David" w:cs="David"/>
          <w:rtl/>
          <w:lang w:val="en-US"/>
        </w:rPr>
      </w:pPr>
    </w:p>
    <w:p w14:paraId="21BB77E2" w14:textId="62E962B9"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נדרש ב - </w:t>
      </w:r>
      <w:r w:rsidRPr="00466CF9">
        <w:rPr>
          <w:rFonts w:ascii="David" w:hAnsi="David" w:cs="David" w:hint="cs"/>
          <w:rtl/>
          <w:lang w:val="en-US"/>
        </w:rPr>
        <w:t>מהו החציון?</w:t>
      </w:r>
    </w:p>
    <w:p w14:paraId="586573BE" w14:textId="3AEC4D03"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רוצים לזהות את אותה רמת הכנסה ש-50% מרוויחים כמוה או יותר. טכנית: אסדר את טבלת ההכנסות מהנמוכה לגבוהה, ואסמן את הערך האמצעי בצהוב. החציון יהיה 40. </w:t>
      </w:r>
    </w:p>
    <w:tbl>
      <w:tblPr>
        <w:tblStyle w:val="TableGrid"/>
        <w:bidiVisual/>
        <w:tblW w:w="0" w:type="auto"/>
        <w:tblInd w:w="2408" w:type="dxa"/>
        <w:tblLook w:val="04A0" w:firstRow="1" w:lastRow="0" w:firstColumn="1" w:lastColumn="0" w:noHBand="0" w:noVBand="1"/>
      </w:tblPr>
      <w:tblGrid>
        <w:gridCol w:w="2267"/>
        <w:gridCol w:w="1558"/>
      </w:tblGrid>
      <w:tr w:rsidR="00466CF9" w14:paraId="76F5C51B" w14:textId="77777777" w:rsidTr="00A16AEE">
        <w:tc>
          <w:tcPr>
            <w:tcW w:w="2267" w:type="dxa"/>
          </w:tcPr>
          <w:p w14:paraId="6105E8F4"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אלפי ש״ח</w:t>
            </w:r>
          </w:p>
        </w:tc>
        <w:tc>
          <w:tcPr>
            <w:tcW w:w="1558" w:type="dxa"/>
          </w:tcPr>
          <w:p w14:paraId="3AC6C80F"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משק הבית</w:t>
            </w:r>
          </w:p>
        </w:tc>
      </w:tr>
      <w:tr w:rsidR="00466CF9" w14:paraId="101A7B45" w14:textId="77777777" w:rsidTr="00A16AEE">
        <w:tc>
          <w:tcPr>
            <w:tcW w:w="2267" w:type="dxa"/>
          </w:tcPr>
          <w:p w14:paraId="34DC5227" w14:textId="0077C3B3" w:rsidR="00466CF9" w:rsidRDefault="00466CF9" w:rsidP="00466CF9">
            <w:pPr>
              <w:bidi/>
              <w:spacing w:line="360" w:lineRule="auto"/>
              <w:jc w:val="center"/>
              <w:rPr>
                <w:rFonts w:ascii="David" w:hAnsi="David" w:cs="David" w:hint="cs"/>
                <w:rtl/>
                <w:lang w:val="en-US"/>
              </w:rPr>
            </w:pPr>
            <w:r>
              <w:rPr>
                <w:rFonts w:ascii="David" w:hAnsi="David" w:cs="David" w:hint="cs"/>
                <w:rtl/>
                <w:lang w:val="en-US"/>
              </w:rPr>
              <w:t>10</w:t>
            </w:r>
          </w:p>
        </w:tc>
        <w:tc>
          <w:tcPr>
            <w:tcW w:w="1558" w:type="dxa"/>
          </w:tcPr>
          <w:p w14:paraId="034884C7" w14:textId="0D9B4C20" w:rsidR="00466CF9" w:rsidRDefault="00466CF9" w:rsidP="00466CF9">
            <w:pPr>
              <w:bidi/>
              <w:spacing w:line="360" w:lineRule="auto"/>
              <w:jc w:val="center"/>
              <w:rPr>
                <w:rFonts w:ascii="David" w:hAnsi="David" w:cs="David" w:hint="cs"/>
                <w:rtl/>
                <w:lang w:val="en-US"/>
              </w:rPr>
            </w:pPr>
            <w:r>
              <w:rPr>
                <w:rFonts w:ascii="David" w:hAnsi="David" w:cs="David" w:hint="cs"/>
                <w:rtl/>
                <w:lang w:val="en-US"/>
              </w:rPr>
              <w:t xml:space="preserve">רמי </w:t>
            </w:r>
            <w:proofErr w:type="spellStart"/>
            <w:r>
              <w:rPr>
                <w:rFonts w:ascii="David" w:hAnsi="David" w:cs="David" w:hint="cs"/>
                <w:rtl/>
                <w:lang w:val="en-US"/>
              </w:rPr>
              <w:t>אלישקוב</w:t>
            </w:r>
            <w:proofErr w:type="spellEnd"/>
          </w:p>
        </w:tc>
      </w:tr>
      <w:tr w:rsidR="00466CF9" w14:paraId="45CA9411" w14:textId="77777777" w:rsidTr="00A16AEE">
        <w:tc>
          <w:tcPr>
            <w:tcW w:w="2267" w:type="dxa"/>
          </w:tcPr>
          <w:p w14:paraId="37332E00" w14:textId="48010723" w:rsidR="00466CF9" w:rsidRDefault="00466CF9" w:rsidP="00466CF9">
            <w:pPr>
              <w:bidi/>
              <w:spacing w:line="360" w:lineRule="auto"/>
              <w:jc w:val="center"/>
              <w:rPr>
                <w:rFonts w:ascii="David" w:hAnsi="David" w:cs="David" w:hint="cs"/>
                <w:rtl/>
                <w:lang w:val="en-US"/>
              </w:rPr>
            </w:pPr>
            <w:r>
              <w:rPr>
                <w:rFonts w:ascii="David" w:hAnsi="David" w:cs="David" w:hint="cs"/>
                <w:rtl/>
                <w:lang w:val="en-US"/>
              </w:rPr>
              <w:t>15</w:t>
            </w:r>
          </w:p>
        </w:tc>
        <w:tc>
          <w:tcPr>
            <w:tcW w:w="1558" w:type="dxa"/>
          </w:tcPr>
          <w:p w14:paraId="41787919" w14:textId="6A7BA679" w:rsidR="00466CF9" w:rsidRDefault="00466CF9" w:rsidP="00466CF9">
            <w:pPr>
              <w:bidi/>
              <w:spacing w:line="360" w:lineRule="auto"/>
              <w:jc w:val="center"/>
              <w:rPr>
                <w:rFonts w:ascii="David" w:hAnsi="David" w:cs="David" w:hint="cs"/>
                <w:rtl/>
                <w:lang w:val="en-US"/>
              </w:rPr>
            </w:pPr>
            <w:r>
              <w:rPr>
                <w:rFonts w:ascii="David" w:hAnsi="David" w:cs="David" w:hint="cs"/>
                <w:rtl/>
                <w:lang w:val="en-US"/>
              </w:rPr>
              <w:t>אבי בן גל</w:t>
            </w:r>
          </w:p>
        </w:tc>
      </w:tr>
      <w:tr w:rsidR="00466CF9" w14:paraId="1830AC43" w14:textId="77777777" w:rsidTr="00466CF9">
        <w:tc>
          <w:tcPr>
            <w:tcW w:w="2267" w:type="dxa"/>
            <w:shd w:val="clear" w:color="auto" w:fill="FFFF00"/>
          </w:tcPr>
          <w:p w14:paraId="4D979EF5"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40</w:t>
            </w:r>
          </w:p>
        </w:tc>
        <w:tc>
          <w:tcPr>
            <w:tcW w:w="1558" w:type="dxa"/>
            <w:shd w:val="clear" w:color="auto" w:fill="FFFF00"/>
          </w:tcPr>
          <w:p w14:paraId="4CBA0A79"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משה פטל</w:t>
            </w:r>
          </w:p>
        </w:tc>
      </w:tr>
      <w:tr w:rsidR="00466CF9" w14:paraId="661427B7" w14:textId="77777777" w:rsidTr="00A16AEE">
        <w:tc>
          <w:tcPr>
            <w:tcW w:w="2267" w:type="dxa"/>
          </w:tcPr>
          <w:p w14:paraId="1E4D33D3"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60</w:t>
            </w:r>
          </w:p>
        </w:tc>
        <w:tc>
          <w:tcPr>
            <w:tcW w:w="1558" w:type="dxa"/>
          </w:tcPr>
          <w:p w14:paraId="12C9E2F2"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אבנר בלזר</w:t>
            </w:r>
          </w:p>
        </w:tc>
      </w:tr>
      <w:tr w:rsidR="00466CF9" w14:paraId="7105A909" w14:textId="77777777" w:rsidTr="00A16AEE">
        <w:tc>
          <w:tcPr>
            <w:tcW w:w="2267" w:type="dxa"/>
          </w:tcPr>
          <w:p w14:paraId="7F70714C"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875</w:t>
            </w:r>
          </w:p>
        </w:tc>
        <w:tc>
          <w:tcPr>
            <w:tcW w:w="1558" w:type="dxa"/>
          </w:tcPr>
          <w:p w14:paraId="17B760B4" w14:textId="77777777" w:rsidR="00466CF9" w:rsidRDefault="00466CF9" w:rsidP="00466CF9">
            <w:pPr>
              <w:bidi/>
              <w:spacing w:line="360" w:lineRule="auto"/>
              <w:jc w:val="center"/>
              <w:rPr>
                <w:rFonts w:ascii="David" w:hAnsi="David" w:cs="David"/>
                <w:rtl/>
                <w:lang w:val="en-US"/>
              </w:rPr>
            </w:pPr>
            <w:r>
              <w:rPr>
                <w:rFonts w:ascii="David" w:hAnsi="David" w:cs="David" w:hint="cs"/>
                <w:rtl/>
                <w:lang w:val="en-US"/>
              </w:rPr>
              <w:t>שמואל אור</w:t>
            </w:r>
          </w:p>
        </w:tc>
      </w:tr>
    </w:tbl>
    <w:p w14:paraId="30EF225C" w14:textId="77777777" w:rsidR="00466CF9" w:rsidRDefault="00466CF9" w:rsidP="00466CF9">
      <w:pPr>
        <w:bidi/>
        <w:spacing w:line="360" w:lineRule="auto"/>
        <w:jc w:val="both"/>
        <w:rPr>
          <w:rFonts w:ascii="David" w:hAnsi="David" w:cs="David"/>
          <w:rtl/>
          <w:lang w:val="en-US"/>
        </w:rPr>
      </w:pPr>
    </w:p>
    <w:p w14:paraId="53BE5496" w14:textId="05F1E90E" w:rsidR="00466CF9" w:rsidRDefault="00466CF9" w:rsidP="00466CF9">
      <w:pPr>
        <w:bidi/>
        <w:spacing w:line="360" w:lineRule="auto"/>
        <w:jc w:val="both"/>
        <w:rPr>
          <w:rFonts w:ascii="David" w:hAnsi="David" w:cs="David"/>
          <w:rtl/>
          <w:lang w:val="en-US"/>
        </w:rPr>
      </w:pPr>
      <w:r>
        <w:rPr>
          <w:rFonts w:ascii="David" w:hAnsi="David" w:cs="David" w:hint="cs"/>
          <w:rtl/>
          <w:lang w:val="en-US"/>
        </w:rPr>
        <w:t xml:space="preserve">נדרש </w:t>
      </w:r>
      <w:r>
        <w:rPr>
          <w:rFonts w:ascii="David" w:hAnsi="David" w:cs="David" w:hint="cs"/>
          <w:rtl/>
          <w:lang w:val="en-US"/>
        </w:rPr>
        <w:t>ג</w:t>
      </w:r>
      <w:r>
        <w:rPr>
          <w:rFonts w:ascii="David" w:hAnsi="David" w:cs="David" w:hint="cs"/>
          <w:rtl/>
          <w:lang w:val="en-US"/>
        </w:rPr>
        <w:t xml:space="preserve"> - </w:t>
      </w:r>
      <w:r w:rsidRPr="00466CF9">
        <w:rPr>
          <w:rFonts w:ascii="David" w:hAnsi="David" w:cs="David" w:hint="cs"/>
          <w:rtl/>
          <w:lang w:val="en-US"/>
        </w:rPr>
        <w:t xml:space="preserve">מהו </w:t>
      </w:r>
      <w:r>
        <w:rPr>
          <w:rFonts w:ascii="David" w:hAnsi="David" w:cs="David" w:hint="cs"/>
          <w:rtl/>
          <w:lang w:val="en-US"/>
        </w:rPr>
        <w:t>קו העוני</w:t>
      </w:r>
      <w:r w:rsidRPr="00466CF9">
        <w:rPr>
          <w:rFonts w:ascii="David" w:hAnsi="David" w:cs="David" w:hint="cs"/>
          <w:rtl/>
          <w:lang w:val="en-US"/>
        </w:rPr>
        <w:t>?</w:t>
      </w:r>
    </w:p>
    <w:p w14:paraId="4215A742" w14:textId="2193EDD9" w:rsidR="00466CF9" w:rsidRDefault="00466CF9" w:rsidP="00466CF9">
      <w:pPr>
        <w:bidi/>
        <w:spacing w:line="360" w:lineRule="auto"/>
        <w:jc w:val="both"/>
        <w:rPr>
          <w:rFonts w:ascii="David" w:hAnsi="David" w:cs="David"/>
          <w:rtl/>
          <w:lang w:val="en-US"/>
        </w:rPr>
      </w:pPr>
      <w:r>
        <w:rPr>
          <w:rFonts w:ascii="David" w:hAnsi="David" w:cs="David" w:hint="cs"/>
          <w:rtl/>
          <w:lang w:val="en-US"/>
        </w:rPr>
        <w:t>מחצית מהחציון: 20 = 2 / 40</w:t>
      </w:r>
    </w:p>
    <w:p w14:paraId="189202C0" w14:textId="77777777" w:rsidR="00466CF9" w:rsidRDefault="00466CF9" w:rsidP="00466CF9">
      <w:pPr>
        <w:bidi/>
        <w:spacing w:line="360" w:lineRule="auto"/>
        <w:jc w:val="both"/>
        <w:rPr>
          <w:rFonts w:ascii="David" w:hAnsi="David" w:cs="David"/>
          <w:rtl/>
          <w:lang w:val="en-US"/>
        </w:rPr>
      </w:pPr>
    </w:p>
    <w:p w14:paraId="79D3C443" w14:textId="684AF20C" w:rsidR="00466CF9" w:rsidRPr="00466CF9" w:rsidRDefault="00466CF9" w:rsidP="00466CF9">
      <w:pPr>
        <w:bidi/>
        <w:spacing w:line="360" w:lineRule="auto"/>
        <w:jc w:val="both"/>
        <w:rPr>
          <w:rFonts w:ascii="David" w:hAnsi="David" w:cs="David"/>
          <w:lang w:val="en-US"/>
        </w:rPr>
      </w:pPr>
      <w:r>
        <w:rPr>
          <w:rFonts w:ascii="David" w:hAnsi="David" w:cs="David" w:hint="cs"/>
          <w:rtl/>
          <w:lang w:val="en-US"/>
        </w:rPr>
        <w:t xml:space="preserve">נדרש </w:t>
      </w:r>
      <w:r>
        <w:rPr>
          <w:rFonts w:ascii="David" w:hAnsi="David" w:cs="David"/>
          <w:rtl/>
          <w:lang w:val="en-US"/>
        </w:rPr>
        <w:t>–</w:t>
      </w:r>
      <w:r>
        <w:rPr>
          <w:rFonts w:ascii="David" w:hAnsi="David" w:cs="David" w:hint="cs"/>
          <w:rtl/>
          <w:lang w:val="en-US"/>
        </w:rPr>
        <w:t xml:space="preserve"> כמה עניים יש? מהו שיעור העוני?</w:t>
      </w:r>
    </w:p>
    <w:tbl>
      <w:tblPr>
        <w:tblStyle w:val="TableGrid"/>
        <w:bidiVisual/>
        <w:tblW w:w="0" w:type="auto"/>
        <w:tblInd w:w="2408" w:type="dxa"/>
        <w:tblLook w:val="04A0" w:firstRow="1" w:lastRow="0" w:firstColumn="1" w:lastColumn="0" w:noHBand="0" w:noVBand="1"/>
      </w:tblPr>
      <w:tblGrid>
        <w:gridCol w:w="2267"/>
        <w:gridCol w:w="1558"/>
        <w:gridCol w:w="1558"/>
      </w:tblGrid>
      <w:tr w:rsidR="00466CF9" w14:paraId="1138B02F" w14:textId="5DED476F" w:rsidTr="001322A9">
        <w:tc>
          <w:tcPr>
            <w:tcW w:w="2267" w:type="dxa"/>
          </w:tcPr>
          <w:p w14:paraId="02E8DA81"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אלפי ש״ח</w:t>
            </w:r>
          </w:p>
        </w:tc>
        <w:tc>
          <w:tcPr>
            <w:tcW w:w="1558" w:type="dxa"/>
          </w:tcPr>
          <w:p w14:paraId="3A134B33"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משק הבית</w:t>
            </w:r>
          </w:p>
        </w:tc>
        <w:tc>
          <w:tcPr>
            <w:tcW w:w="1558" w:type="dxa"/>
          </w:tcPr>
          <w:p w14:paraId="72DA620F" w14:textId="2874B9E2"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האם עני?</w:t>
            </w:r>
          </w:p>
        </w:tc>
      </w:tr>
      <w:tr w:rsidR="00466CF9" w14:paraId="76AE372E" w14:textId="3EF0D981" w:rsidTr="001322A9">
        <w:tc>
          <w:tcPr>
            <w:tcW w:w="2267" w:type="dxa"/>
          </w:tcPr>
          <w:p w14:paraId="46CBBE96" w14:textId="472A4227" w:rsidR="00466CF9" w:rsidRDefault="00466CF9" w:rsidP="00A16AEE">
            <w:pPr>
              <w:bidi/>
              <w:spacing w:line="360" w:lineRule="auto"/>
              <w:jc w:val="center"/>
              <w:rPr>
                <w:rFonts w:ascii="David" w:hAnsi="David" w:cs="David" w:hint="cs"/>
                <w:rtl/>
                <w:lang w:val="en-US"/>
              </w:rPr>
            </w:pPr>
            <w:r>
              <w:rPr>
                <w:rFonts w:ascii="David" w:hAnsi="David" w:cs="David" w:hint="cs"/>
                <w:rtl/>
                <w:lang w:val="en-US"/>
              </w:rPr>
              <w:t>20 &gt; 10</w:t>
            </w:r>
          </w:p>
        </w:tc>
        <w:tc>
          <w:tcPr>
            <w:tcW w:w="1558" w:type="dxa"/>
          </w:tcPr>
          <w:p w14:paraId="115B4D39" w14:textId="77777777" w:rsidR="00466CF9" w:rsidRDefault="00466CF9" w:rsidP="00A16AEE">
            <w:pPr>
              <w:bidi/>
              <w:spacing w:line="360" w:lineRule="auto"/>
              <w:jc w:val="center"/>
              <w:rPr>
                <w:rFonts w:ascii="David" w:hAnsi="David" w:cs="David" w:hint="cs"/>
                <w:rtl/>
                <w:lang w:val="en-US"/>
              </w:rPr>
            </w:pPr>
            <w:r>
              <w:rPr>
                <w:rFonts w:ascii="David" w:hAnsi="David" w:cs="David" w:hint="cs"/>
                <w:rtl/>
                <w:lang w:val="en-US"/>
              </w:rPr>
              <w:t xml:space="preserve">רמי </w:t>
            </w:r>
            <w:proofErr w:type="spellStart"/>
            <w:r>
              <w:rPr>
                <w:rFonts w:ascii="David" w:hAnsi="David" w:cs="David" w:hint="cs"/>
                <w:rtl/>
                <w:lang w:val="en-US"/>
              </w:rPr>
              <w:t>אלישקוב</w:t>
            </w:r>
            <w:proofErr w:type="spellEnd"/>
          </w:p>
        </w:tc>
        <w:tc>
          <w:tcPr>
            <w:tcW w:w="1558" w:type="dxa"/>
          </w:tcPr>
          <w:p w14:paraId="38D4EDAD" w14:textId="5D2F7D87"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כן</w:t>
            </w:r>
          </w:p>
        </w:tc>
      </w:tr>
      <w:tr w:rsidR="00466CF9" w14:paraId="726E0784" w14:textId="5BAEC815" w:rsidTr="001322A9">
        <w:tc>
          <w:tcPr>
            <w:tcW w:w="2267" w:type="dxa"/>
          </w:tcPr>
          <w:p w14:paraId="1487D7C0" w14:textId="43043956" w:rsidR="00466CF9" w:rsidRDefault="00466CF9" w:rsidP="00A16AEE">
            <w:pPr>
              <w:bidi/>
              <w:spacing w:line="360" w:lineRule="auto"/>
              <w:jc w:val="center"/>
              <w:rPr>
                <w:rFonts w:ascii="David" w:hAnsi="David" w:cs="David" w:hint="cs"/>
                <w:rtl/>
                <w:lang w:val="en-US"/>
              </w:rPr>
            </w:pPr>
            <w:r>
              <w:rPr>
                <w:rFonts w:ascii="David" w:hAnsi="David" w:cs="David" w:hint="cs"/>
                <w:rtl/>
                <w:lang w:val="en-US"/>
              </w:rPr>
              <w:t xml:space="preserve">20 &gt; </w:t>
            </w:r>
            <w:r w:rsidR="003E1E80">
              <w:rPr>
                <w:rFonts w:ascii="David" w:hAnsi="David" w:cs="David" w:hint="cs"/>
                <w:rtl/>
                <w:lang w:val="en-US"/>
              </w:rPr>
              <w:t>15</w:t>
            </w:r>
          </w:p>
        </w:tc>
        <w:tc>
          <w:tcPr>
            <w:tcW w:w="1558" w:type="dxa"/>
          </w:tcPr>
          <w:p w14:paraId="3A6C93C7" w14:textId="77777777"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אבי בן גל</w:t>
            </w:r>
          </w:p>
        </w:tc>
        <w:tc>
          <w:tcPr>
            <w:tcW w:w="1558" w:type="dxa"/>
          </w:tcPr>
          <w:p w14:paraId="5B3EBD58" w14:textId="6032456E"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כן</w:t>
            </w:r>
          </w:p>
        </w:tc>
      </w:tr>
      <w:tr w:rsidR="00466CF9" w14:paraId="6F1A7BB5" w14:textId="10F2D281" w:rsidTr="001322A9">
        <w:tc>
          <w:tcPr>
            <w:tcW w:w="2267" w:type="dxa"/>
            <w:shd w:val="clear" w:color="auto" w:fill="FFFF00"/>
          </w:tcPr>
          <w:p w14:paraId="02234513"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40</w:t>
            </w:r>
          </w:p>
        </w:tc>
        <w:tc>
          <w:tcPr>
            <w:tcW w:w="1558" w:type="dxa"/>
            <w:shd w:val="clear" w:color="auto" w:fill="FFFF00"/>
          </w:tcPr>
          <w:p w14:paraId="1E1D8F98"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משה פטל</w:t>
            </w:r>
          </w:p>
        </w:tc>
        <w:tc>
          <w:tcPr>
            <w:tcW w:w="1558" w:type="dxa"/>
            <w:shd w:val="clear" w:color="auto" w:fill="FFFF00"/>
          </w:tcPr>
          <w:p w14:paraId="4E826A2A" w14:textId="70D1B883"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לא</w:t>
            </w:r>
          </w:p>
        </w:tc>
      </w:tr>
      <w:tr w:rsidR="00466CF9" w14:paraId="104A026E" w14:textId="7C2FBC26" w:rsidTr="001322A9">
        <w:tc>
          <w:tcPr>
            <w:tcW w:w="2267" w:type="dxa"/>
          </w:tcPr>
          <w:p w14:paraId="6608B627"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60</w:t>
            </w:r>
          </w:p>
        </w:tc>
        <w:tc>
          <w:tcPr>
            <w:tcW w:w="1558" w:type="dxa"/>
          </w:tcPr>
          <w:p w14:paraId="7740E97B"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אבנר בלזר</w:t>
            </w:r>
          </w:p>
        </w:tc>
        <w:tc>
          <w:tcPr>
            <w:tcW w:w="1558" w:type="dxa"/>
          </w:tcPr>
          <w:p w14:paraId="4E51F76A" w14:textId="7F283598"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לא</w:t>
            </w:r>
          </w:p>
        </w:tc>
      </w:tr>
      <w:tr w:rsidR="00466CF9" w14:paraId="0ECCF7CB" w14:textId="398D6FDB" w:rsidTr="001322A9">
        <w:tc>
          <w:tcPr>
            <w:tcW w:w="2267" w:type="dxa"/>
          </w:tcPr>
          <w:p w14:paraId="024BFB46"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875</w:t>
            </w:r>
          </w:p>
        </w:tc>
        <w:tc>
          <w:tcPr>
            <w:tcW w:w="1558" w:type="dxa"/>
          </w:tcPr>
          <w:p w14:paraId="37F36095" w14:textId="77777777" w:rsidR="00466CF9" w:rsidRDefault="00466CF9" w:rsidP="00A16AEE">
            <w:pPr>
              <w:bidi/>
              <w:spacing w:line="360" w:lineRule="auto"/>
              <w:jc w:val="center"/>
              <w:rPr>
                <w:rFonts w:ascii="David" w:hAnsi="David" w:cs="David"/>
                <w:rtl/>
                <w:lang w:val="en-US"/>
              </w:rPr>
            </w:pPr>
            <w:r>
              <w:rPr>
                <w:rFonts w:ascii="David" w:hAnsi="David" w:cs="David" w:hint="cs"/>
                <w:rtl/>
                <w:lang w:val="en-US"/>
              </w:rPr>
              <w:t>שמואל אור</w:t>
            </w:r>
          </w:p>
        </w:tc>
        <w:tc>
          <w:tcPr>
            <w:tcW w:w="1558" w:type="dxa"/>
          </w:tcPr>
          <w:p w14:paraId="0208EFF1" w14:textId="55E61997" w:rsidR="00466CF9" w:rsidRDefault="00466CF9" w:rsidP="00A16AEE">
            <w:pPr>
              <w:bidi/>
              <w:spacing w:line="360" w:lineRule="auto"/>
              <w:jc w:val="center"/>
              <w:rPr>
                <w:rFonts w:ascii="David" w:hAnsi="David" w:cs="David" w:hint="cs"/>
                <w:rtl/>
                <w:lang w:val="en-US"/>
              </w:rPr>
            </w:pPr>
            <w:r>
              <w:rPr>
                <w:rFonts w:ascii="David" w:hAnsi="David" w:cs="David" w:hint="cs"/>
                <w:rtl/>
                <w:lang w:val="en-US"/>
              </w:rPr>
              <w:t>לא</w:t>
            </w:r>
          </w:p>
        </w:tc>
      </w:tr>
    </w:tbl>
    <w:p w14:paraId="16A58A55" w14:textId="77777777" w:rsidR="00466CF9" w:rsidRPr="00466CF9" w:rsidRDefault="00466CF9" w:rsidP="00466CF9">
      <w:pPr>
        <w:bidi/>
        <w:spacing w:line="360" w:lineRule="auto"/>
        <w:jc w:val="both"/>
        <w:rPr>
          <w:rFonts w:ascii="David" w:hAnsi="David" w:cs="David"/>
          <w:rtl/>
          <w:lang w:val="en-US"/>
        </w:rPr>
      </w:pPr>
    </w:p>
    <w:p w14:paraId="0625433E" w14:textId="5554E370" w:rsidR="00521C37" w:rsidRDefault="00466CF9" w:rsidP="00521C37">
      <w:pPr>
        <w:bidi/>
        <w:spacing w:line="360" w:lineRule="auto"/>
        <w:jc w:val="both"/>
        <w:rPr>
          <w:rFonts w:ascii="David" w:hAnsi="David" w:cs="David"/>
          <w:rtl/>
          <w:lang w:val="en-US"/>
        </w:rPr>
      </w:pPr>
      <w:r>
        <w:rPr>
          <w:rFonts w:ascii="David" w:hAnsi="David" w:cs="David" w:hint="cs"/>
          <w:rtl/>
          <w:lang w:val="en-US"/>
        </w:rPr>
        <w:t xml:space="preserve">שיעור העוני: </w:t>
      </w:r>
      <w:r w:rsidR="005A1DDC">
        <w:rPr>
          <w:rFonts w:ascii="David" w:hAnsi="David" w:cs="David" w:hint="cs"/>
          <w:rtl/>
          <w:lang w:val="en-US"/>
        </w:rPr>
        <w:t xml:space="preserve">40% = 5 / 2 </w:t>
      </w:r>
    </w:p>
    <w:p w14:paraId="625F2B06" w14:textId="77777777" w:rsidR="005A1DDC" w:rsidRDefault="005A1DDC" w:rsidP="005A1DDC">
      <w:pPr>
        <w:bidi/>
        <w:spacing w:line="360" w:lineRule="auto"/>
        <w:jc w:val="both"/>
        <w:rPr>
          <w:rFonts w:ascii="David" w:hAnsi="David" w:cs="David"/>
          <w:rtl/>
          <w:lang w:val="en-US"/>
        </w:rPr>
      </w:pPr>
    </w:p>
    <w:p w14:paraId="0650F806" w14:textId="691579CE" w:rsidR="003E1E80" w:rsidRDefault="003E1E80" w:rsidP="003E1E80">
      <w:pPr>
        <w:bidi/>
        <w:spacing w:line="360" w:lineRule="auto"/>
        <w:jc w:val="both"/>
        <w:rPr>
          <w:rFonts w:ascii="David" w:hAnsi="David" w:cs="David"/>
          <w:b/>
          <w:bCs/>
          <w:rtl/>
          <w:lang w:val="en-US"/>
        </w:rPr>
      </w:pPr>
      <w:r>
        <w:rPr>
          <w:rFonts w:ascii="David" w:hAnsi="David" w:cs="David" w:hint="cs"/>
          <w:b/>
          <w:bCs/>
          <w:rtl/>
          <w:lang w:val="en-US"/>
        </w:rPr>
        <w:t xml:space="preserve">מושג אחרון בהיבטים הללו </w:t>
      </w:r>
      <w:r>
        <w:rPr>
          <w:rFonts w:ascii="David" w:hAnsi="David" w:cs="David"/>
          <w:b/>
          <w:bCs/>
          <w:rtl/>
          <w:lang w:val="en-US"/>
        </w:rPr>
        <w:t>–</w:t>
      </w:r>
      <w:r>
        <w:rPr>
          <w:rFonts w:ascii="David" w:hAnsi="David" w:cs="David" w:hint="cs"/>
          <w:b/>
          <w:bCs/>
          <w:rtl/>
          <w:lang w:val="en-US"/>
        </w:rPr>
        <w:t xml:space="preserve"> פער העוני</w:t>
      </w:r>
    </w:p>
    <w:p w14:paraId="20889276" w14:textId="2D472C45"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ההתייחסות לקו העוני ולעצם ההמצאות מעליו או מתחתיו היא דיכוטומית. במלים אחרות, אם אנו טוענים טענה כגון: 40% נמצאים מתחת לקו העוני </w:t>
      </w:r>
      <w:r>
        <w:rPr>
          <w:rFonts w:ascii="David" w:hAnsi="David" w:cs="David"/>
          <w:rtl/>
          <w:lang w:val="en-US"/>
        </w:rPr>
        <w:t>–</w:t>
      </w:r>
      <w:r>
        <w:rPr>
          <w:rFonts w:ascii="David" w:hAnsi="David" w:cs="David" w:hint="cs"/>
          <w:rtl/>
          <w:lang w:val="en-US"/>
        </w:rPr>
        <w:t xml:space="preserve"> אנחנו לא כוללים בטענה הזו התייחסות לגבי האם ועד כמה המשפחות רחוקות מקו העוני. </w:t>
      </w:r>
    </w:p>
    <w:p w14:paraId="5086CD0A" w14:textId="49A080E5"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כמובן </w:t>
      </w:r>
      <w:proofErr w:type="spellStart"/>
      <w:r>
        <w:rPr>
          <w:rFonts w:ascii="David" w:hAnsi="David" w:cs="David" w:hint="cs"/>
          <w:rtl/>
          <w:lang w:val="en-US"/>
        </w:rPr>
        <w:t>שלמימד</w:t>
      </w:r>
      <w:proofErr w:type="spellEnd"/>
      <w:r>
        <w:rPr>
          <w:rFonts w:ascii="David" w:hAnsi="David" w:cs="David" w:hint="cs"/>
          <w:rtl/>
          <w:lang w:val="en-US"/>
        </w:rPr>
        <w:t xml:space="preserve"> זה יש משמעות </w:t>
      </w:r>
      <w:proofErr w:type="spellStart"/>
      <w:r>
        <w:rPr>
          <w:rFonts w:ascii="David" w:hAnsi="David" w:cs="David" w:hint="cs"/>
          <w:rtl/>
          <w:lang w:val="en-US"/>
        </w:rPr>
        <w:t>באומדן</w:t>
      </w:r>
      <w:proofErr w:type="spellEnd"/>
      <w:r>
        <w:rPr>
          <w:rFonts w:ascii="David" w:hAnsi="David" w:cs="David" w:hint="cs"/>
          <w:rtl/>
          <w:lang w:val="en-US"/>
        </w:rPr>
        <w:t xml:space="preserve"> הרווחה במשק. </w:t>
      </w:r>
    </w:p>
    <w:p w14:paraId="4739F90C" w14:textId="16E77D2E"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לשם כך, נחשב מדד נוסף </w:t>
      </w:r>
      <w:r>
        <w:rPr>
          <w:rFonts w:ascii="David" w:hAnsi="David" w:cs="David"/>
          <w:rtl/>
          <w:lang w:val="en-US"/>
        </w:rPr>
        <w:t>–</w:t>
      </w:r>
      <w:r>
        <w:rPr>
          <w:rFonts w:ascii="David" w:hAnsi="David" w:cs="David" w:hint="cs"/>
          <w:rtl/>
          <w:lang w:val="en-US"/>
        </w:rPr>
        <w:t xml:space="preserve"> שנקרא </w:t>
      </w:r>
      <w:r>
        <w:rPr>
          <w:rFonts w:ascii="David" w:hAnsi="David" w:cs="David" w:hint="cs"/>
          <w:b/>
          <w:bCs/>
          <w:rtl/>
          <w:lang w:val="en-US"/>
        </w:rPr>
        <w:t>פער העוני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שבוחן את </w:t>
      </w:r>
      <w:r>
        <w:rPr>
          <w:rFonts w:ascii="David" w:hAnsi="David" w:cs="David" w:hint="cs"/>
          <w:b/>
          <w:bCs/>
          <w:rtl/>
          <w:lang w:val="en-US"/>
        </w:rPr>
        <w:t>המרחק</w:t>
      </w:r>
      <w:r>
        <w:rPr>
          <w:rFonts w:ascii="David" w:hAnsi="David" w:cs="David" w:hint="cs"/>
          <w:rtl/>
          <w:lang w:val="en-US"/>
        </w:rPr>
        <w:t xml:space="preserve"> ה</w:t>
      </w:r>
      <w:r>
        <w:rPr>
          <w:rFonts w:ascii="David" w:hAnsi="David" w:cs="David" w:hint="cs"/>
          <w:b/>
          <w:bCs/>
          <w:rtl/>
          <w:lang w:val="en-US"/>
        </w:rPr>
        <w:t>ממוצע</w:t>
      </w:r>
      <w:r>
        <w:rPr>
          <w:rFonts w:ascii="David" w:hAnsi="David" w:cs="David" w:hint="cs"/>
          <w:rtl/>
          <w:lang w:val="en-US"/>
        </w:rPr>
        <w:t xml:space="preserve"> מקו העוני. </w:t>
      </w:r>
    </w:p>
    <w:p w14:paraId="00F472CB" w14:textId="77777777" w:rsidR="003E1E80" w:rsidRDefault="003E1E80" w:rsidP="003E1E80">
      <w:pPr>
        <w:bidi/>
        <w:spacing w:line="360" w:lineRule="auto"/>
        <w:jc w:val="both"/>
        <w:rPr>
          <w:rFonts w:ascii="David" w:hAnsi="David" w:cs="David"/>
          <w:rtl/>
          <w:lang w:val="en-US"/>
        </w:rPr>
      </w:pPr>
    </w:p>
    <w:p w14:paraId="2601066D" w14:textId="4D1E13FA" w:rsidR="003E1E80" w:rsidRDefault="003E1E80" w:rsidP="003E1E80">
      <w:pPr>
        <w:bidi/>
        <w:spacing w:line="360" w:lineRule="auto"/>
        <w:jc w:val="both"/>
        <w:rPr>
          <w:rFonts w:ascii="David" w:hAnsi="David" w:cs="David"/>
          <w:rtl/>
          <w:lang w:val="en-US"/>
        </w:rPr>
      </w:pPr>
      <w:r>
        <w:rPr>
          <w:rFonts w:ascii="David" w:hAnsi="David" w:cs="David" w:hint="cs"/>
          <w:rtl/>
          <w:lang w:val="en-US"/>
        </w:rPr>
        <w:t>איך זה עובד?</w:t>
      </w:r>
    </w:p>
    <w:p w14:paraId="6563985D" w14:textId="451E9419" w:rsidR="003E1E80" w:rsidRDefault="003E1E80" w:rsidP="003E1E80">
      <w:pPr>
        <w:bidi/>
        <w:spacing w:line="360" w:lineRule="auto"/>
        <w:jc w:val="both"/>
        <w:rPr>
          <w:rFonts w:ascii="David" w:hAnsi="David" w:cs="David"/>
          <w:rtl/>
          <w:lang w:val="en-US"/>
        </w:rPr>
      </w:pPr>
      <w:r>
        <w:rPr>
          <w:rFonts w:ascii="David" w:hAnsi="David" w:cs="David" w:hint="cs"/>
          <w:rtl/>
          <w:lang w:val="en-US"/>
        </w:rPr>
        <w:t>לוקחים כל משפחה שמוגדרת כענייה.</w:t>
      </w:r>
    </w:p>
    <w:p w14:paraId="28759948" w14:textId="29B92B43" w:rsidR="003E1E80" w:rsidRDefault="003E1E80" w:rsidP="003E1E80">
      <w:pPr>
        <w:bidi/>
        <w:spacing w:line="360" w:lineRule="auto"/>
        <w:jc w:val="both"/>
        <w:rPr>
          <w:rFonts w:ascii="David" w:hAnsi="David" w:cs="David"/>
          <w:rtl/>
          <w:lang w:val="en-US"/>
        </w:rPr>
      </w:pPr>
      <w:r>
        <w:rPr>
          <w:rFonts w:ascii="David" w:hAnsi="David" w:cs="David" w:hint="cs"/>
          <w:rtl/>
          <w:lang w:val="en-US"/>
        </w:rPr>
        <w:t>מחשבים עבורה את ההפרש בין קו העוני לבין הכנסתה.</w:t>
      </w:r>
    </w:p>
    <w:p w14:paraId="611CB2E3" w14:textId="5230C5B6"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מחשבים את הממוצע (הפשוט) של ההפרשים הללו. </w:t>
      </w:r>
    </w:p>
    <w:p w14:paraId="71B2FD54" w14:textId="65A952DC"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התוצאה המתקבלת היא </w:t>
      </w:r>
      <w:r w:rsidRPr="003E1E80">
        <w:rPr>
          <w:rFonts w:ascii="David" w:hAnsi="David" w:cs="David" w:hint="cs"/>
          <w:b/>
          <w:bCs/>
          <w:rtl/>
          <w:lang w:val="en-US"/>
        </w:rPr>
        <w:t>פער העוני</w:t>
      </w:r>
      <w:r>
        <w:rPr>
          <w:rFonts w:ascii="David" w:hAnsi="David" w:cs="David" w:hint="cs"/>
          <w:rtl/>
          <w:lang w:val="en-US"/>
        </w:rPr>
        <w:t xml:space="preserve">. </w:t>
      </w:r>
    </w:p>
    <w:p w14:paraId="4C3E97C2" w14:textId="77777777" w:rsidR="003E1E80" w:rsidRDefault="003E1E80" w:rsidP="003E1E80">
      <w:pPr>
        <w:bidi/>
        <w:spacing w:line="360" w:lineRule="auto"/>
        <w:jc w:val="both"/>
        <w:rPr>
          <w:rFonts w:ascii="David" w:hAnsi="David" w:cs="David"/>
          <w:rtl/>
          <w:lang w:val="en-US"/>
        </w:rPr>
      </w:pPr>
    </w:p>
    <w:p w14:paraId="6DB36354" w14:textId="15BA5B8B" w:rsidR="003E1E80" w:rsidRDefault="003E1E80" w:rsidP="003E1E80">
      <w:pPr>
        <w:bidi/>
        <w:spacing w:line="360" w:lineRule="auto"/>
        <w:jc w:val="both"/>
        <w:rPr>
          <w:rFonts w:ascii="David" w:hAnsi="David" w:cs="David"/>
          <w:rtl/>
          <w:lang w:val="en-US"/>
        </w:rPr>
      </w:pPr>
      <w:r>
        <w:rPr>
          <w:rFonts w:ascii="David" w:hAnsi="David" w:cs="David" w:hint="cs"/>
          <w:rtl/>
          <w:lang w:val="en-US"/>
        </w:rPr>
        <w:t xml:space="preserve">בנוסף, מחשבים את </w:t>
      </w:r>
      <w:r w:rsidRPr="003E1E80">
        <w:rPr>
          <w:rFonts w:ascii="David" w:hAnsi="David" w:cs="David" w:hint="cs"/>
          <w:b/>
          <w:bCs/>
          <w:u w:val="single"/>
          <w:rtl/>
          <w:lang w:val="en-US"/>
        </w:rPr>
        <w:t>עומק העוני</w:t>
      </w:r>
      <w:r>
        <w:rPr>
          <w:rFonts w:ascii="David" w:hAnsi="David" w:cs="David" w:hint="cs"/>
          <w:rtl/>
          <w:lang w:val="en-US"/>
        </w:rPr>
        <w:t xml:space="preserve"> לפי ההגדרה:</w:t>
      </w:r>
    </w:p>
    <w:p w14:paraId="798EA444" w14:textId="1D5492F3" w:rsidR="003E1E80" w:rsidRPr="003E1E80" w:rsidRDefault="003E1E80" w:rsidP="003E1E80">
      <w:pPr>
        <w:bidi/>
        <w:spacing w:line="360" w:lineRule="auto"/>
        <w:jc w:val="both"/>
        <w:rPr>
          <w:rFonts w:ascii="David" w:hAnsi="David" w:cs="David"/>
          <w:rtl/>
          <w:lang w:val="en-US"/>
        </w:rPr>
      </w:pPr>
      <m:oMathPara>
        <m:oMath>
          <m:r>
            <w:rPr>
              <w:rFonts w:ascii="Cambria Math" w:hAnsi="Cambria Math" w:cs="David" w:hint="cs"/>
              <w:rtl/>
              <w:lang w:val="en-US"/>
            </w:rPr>
            <m:t>העוני</m:t>
          </m:r>
          <m:r>
            <w:rPr>
              <w:rFonts w:ascii="Cambria Math" w:hAnsi="Cambria Math" w:cs="David"/>
              <w:lang w:val="en-US"/>
            </w:rPr>
            <m:t xml:space="preserve"> </m:t>
          </m:r>
          <m:r>
            <w:rPr>
              <w:rFonts w:ascii="Cambria Math" w:hAnsi="Cambria Math" w:cs="David" w:hint="cs"/>
              <w:rtl/>
              <w:lang w:val="en-US"/>
            </w:rPr>
            <m:t>עומק</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העוני</m:t>
              </m:r>
              <m:r>
                <w:rPr>
                  <w:rFonts w:ascii="Cambria Math" w:hAnsi="Cambria Math" w:cs="David"/>
                  <w:lang w:val="en-US"/>
                </w:rPr>
                <m:t xml:space="preserve"> </m:t>
              </m:r>
              <m:r>
                <w:rPr>
                  <w:rFonts w:ascii="Cambria Math" w:hAnsi="Cambria Math" w:cs="David" w:hint="cs"/>
                  <w:rtl/>
                  <w:lang w:val="en-US"/>
                </w:rPr>
                <m:t>פער</m:t>
              </m:r>
              <m:ctrlPr>
                <w:rPr>
                  <w:rFonts w:ascii="Cambria Math" w:hAnsi="Cambria Math" w:cs="David"/>
                  <w:i/>
                  <w:rtl/>
                  <w:lang w:val="en-US"/>
                </w:rPr>
              </m:ctrlPr>
            </m:num>
            <m:den>
              <m:r>
                <w:rPr>
                  <w:rFonts w:ascii="Cambria Math" w:hAnsi="Cambria Math" w:cs="David" w:hint="cs"/>
                  <w:rtl/>
                  <w:lang w:val="en-US"/>
                </w:rPr>
                <m:t>העוני</m:t>
              </m:r>
              <m:r>
                <w:rPr>
                  <w:rFonts w:ascii="Cambria Math" w:hAnsi="Cambria Math" w:cs="David"/>
                  <w:lang w:val="en-US"/>
                </w:rPr>
                <m:t xml:space="preserve"> </m:t>
              </m:r>
              <m:r>
                <w:rPr>
                  <w:rFonts w:ascii="Cambria Math" w:hAnsi="Cambria Math" w:cs="David" w:hint="cs"/>
                  <w:rtl/>
                  <w:lang w:val="en-US"/>
                </w:rPr>
                <m:t>קו</m:t>
              </m:r>
            </m:den>
          </m:f>
        </m:oMath>
      </m:oMathPara>
    </w:p>
    <w:p w14:paraId="5BDDE932" w14:textId="20B5A4FD" w:rsidR="003E1E80" w:rsidRDefault="003E1E80" w:rsidP="003E1E80">
      <w:pPr>
        <w:bidi/>
        <w:spacing w:line="360" w:lineRule="auto"/>
        <w:jc w:val="both"/>
        <w:rPr>
          <w:rFonts w:ascii="David" w:hAnsi="David" w:cs="David"/>
          <w:rtl/>
          <w:lang w:val="en-US"/>
        </w:rPr>
      </w:pPr>
      <w:r w:rsidRPr="003E1E80">
        <w:rPr>
          <w:rFonts w:ascii="David" w:hAnsi="David" w:cs="David" w:hint="cs"/>
          <w:b/>
          <w:bCs/>
          <w:u w:val="single"/>
          <w:rtl/>
          <w:lang w:val="en-US"/>
        </w:rPr>
        <w:t>עומק העוני</w:t>
      </w:r>
      <w:r>
        <w:rPr>
          <w:rFonts w:ascii="David" w:hAnsi="David" w:cs="David" w:hint="cs"/>
          <w:rtl/>
          <w:lang w:val="en-US"/>
        </w:rPr>
        <w:t xml:space="preserve"> מראה באופן יחסי עד כמה המשפחות במצב קשה ורחוקות מקו העוני. </w:t>
      </w:r>
    </w:p>
    <w:p w14:paraId="34918154" w14:textId="77777777" w:rsidR="003E1E80" w:rsidRDefault="003E1E80" w:rsidP="003E1E80">
      <w:pPr>
        <w:bidi/>
        <w:spacing w:line="360" w:lineRule="auto"/>
        <w:jc w:val="both"/>
        <w:rPr>
          <w:rFonts w:ascii="David" w:hAnsi="David" w:cs="David"/>
          <w:rtl/>
          <w:lang w:val="en-US"/>
        </w:rPr>
      </w:pPr>
    </w:p>
    <w:p w14:paraId="2B428FEE" w14:textId="799877DC" w:rsidR="003E1E80" w:rsidRDefault="003E1E80" w:rsidP="003E1E80">
      <w:pPr>
        <w:bidi/>
        <w:spacing w:line="360" w:lineRule="auto"/>
        <w:jc w:val="both"/>
        <w:rPr>
          <w:rFonts w:ascii="David" w:hAnsi="David" w:cs="David"/>
          <w:rtl/>
          <w:lang w:val="en-US"/>
        </w:rPr>
      </w:pPr>
      <w:r>
        <w:rPr>
          <w:rFonts w:ascii="David" w:hAnsi="David" w:cs="David" w:hint="cs"/>
          <w:rtl/>
          <w:lang w:val="en-US"/>
        </w:rPr>
        <w:t>נשתמש בנתוני הבסיס של השאלה הקודמת:</w:t>
      </w:r>
    </w:p>
    <w:tbl>
      <w:tblPr>
        <w:tblStyle w:val="TableGrid"/>
        <w:bidiVisual/>
        <w:tblW w:w="0" w:type="auto"/>
        <w:tblInd w:w="849" w:type="dxa"/>
        <w:tblLook w:val="04A0" w:firstRow="1" w:lastRow="0" w:firstColumn="1" w:lastColumn="0" w:noHBand="0" w:noVBand="1"/>
      </w:tblPr>
      <w:tblGrid>
        <w:gridCol w:w="2265"/>
        <w:gridCol w:w="1417"/>
        <w:gridCol w:w="1985"/>
        <w:gridCol w:w="1688"/>
        <w:gridCol w:w="1146"/>
      </w:tblGrid>
      <w:tr w:rsidR="003E1E80" w14:paraId="1799520F" w14:textId="77777777" w:rsidTr="003E1E80">
        <w:tc>
          <w:tcPr>
            <w:tcW w:w="2265" w:type="dxa"/>
            <w:shd w:val="clear" w:color="auto" w:fill="FFFF00"/>
          </w:tcPr>
          <w:p w14:paraId="6C677477" w14:textId="77D78F60" w:rsidR="003E1E80" w:rsidRPr="003E1E80" w:rsidRDefault="003E1E80" w:rsidP="00A16AEE">
            <w:pPr>
              <w:bidi/>
              <w:spacing w:line="360" w:lineRule="auto"/>
              <w:jc w:val="center"/>
              <w:rPr>
                <w:rFonts w:ascii="David" w:hAnsi="David" w:cs="David" w:hint="cs"/>
                <w:b/>
                <w:bCs/>
                <w:rtl/>
                <w:lang w:val="en-US"/>
              </w:rPr>
            </w:pPr>
            <w:r w:rsidRPr="003E1E80">
              <w:rPr>
                <w:rFonts w:ascii="David" w:hAnsi="David" w:cs="David" w:hint="cs"/>
                <w:b/>
                <w:bCs/>
                <w:rtl/>
                <w:lang w:val="en-US"/>
              </w:rPr>
              <w:t>הפרש מול קו העוני</w:t>
            </w:r>
          </w:p>
        </w:tc>
        <w:tc>
          <w:tcPr>
            <w:tcW w:w="1417" w:type="dxa"/>
          </w:tcPr>
          <w:p w14:paraId="64FFCBCA" w14:textId="664B28C1"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קו העוני</w:t>
            </w:r>
          </w:p>
        </w:tc>
        <w:tc>
          <w:tcPr>
            <w:tcW w:w="1985" w:type="dxa"/>
          </w:tcPr>
          <w:p w14:paraId="1C030EA5" w14:textId="64607F48" w:rsidR="003E1E80" w:rsidRDefault="003E1E80" w:rsidP="00A16AEE">
            <w:pPr>
              <w:bidi/>
              <w:spacing w:line="360" w:lineRule="auto"/>
              <w:jc w:val="center"/>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אלפי ש״ח</w:t>
            </w:r>
          </w:p>
        </w:tc>
        <w:tc>
          <w:tcPr>
            <w:tcW w:w="1688" w:type="dxa"/>
          </w:tcPr>
          <w:p w14:paraId="3C55A223" w14:textId="77777777" w:rsidR="003E1E80" w:rsidRDefault="003E1E80" w:rsidP="00A16AEE">
            <w:pPr>
              <w:bidi/>
              <w:spacing w:line="360" w:lineRule="auto"/>
              <w:jc w:val="center"/>
              <w:rPr>
                <w:rFonts w:ascii="David" w:hAnsi="David" w:cs="David"/>
                <w:rtl/>
                <w:lang w:val="en-US"/>
              </w:rPr>
            </w:pPr>
            <w:r>
              <w:rPr>
                <w:rFonts w:ascii="David" w:hAnsi="David" w:cs="David" w:hint="cs"/>
                <w:rtl/>
                <w:lang w:val="en-US"/>
              </w:rPr>
              <w:t>משק הבית</w:t>
            </w:r>
          </w:p>
        </w:tc>
        <w:tc>
          <w:tcPr>
            <w:tcW w:w="1146" w:type="dxa"/>
          </w:tcPr>
          <w:p w14:paraId="3C39FC85"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האם עני?</w:t>
            </w:r>
          </w:p>
        </w:tc>
      </w:tr>
      <w:tr w:rsidR="003E1E80" w14:paraId="34C96CE5" w14:textId="77777777" w:rsidTr="003E1E80">
        <w:tc>
          <w:tcPr>
            <w:tcW w:w="2265" w:type="dxa"/>
            <w:shd w:val="clear" w:color="auto" w:fill="FFFF00"/>
          </w:tcPr>
          <w:p w14:paraId="0DEA8142" w14:textId="250B5D43" w:rsidR="003E1E80" w:rsidRPr="003E1E80" w:rsidRDefault="003E1E80" w:rsidP="00A16AEE">
            <w:pPr>
              <w:bidi/>
              <w:spacing w:line="360" w:lineRule="auto"/>
              <w:jc w:val="center"/>
              <w:rPr>
                <w:rFonts w:ascii="David" w:hAnsi="David" w:cs="David" w:hint="cs"/>
                <w:b/>
                <w:bCs/>
                <w:rtl/>
                <w:lang w:val="en-US"/>
              </w:rPr>
            </w:pPr>
            <w:r w:rsidRPr="003E1E80">
              <w:rPr>
                <w:rFonts w:ascii="David" w:hAnsi="David" w:cs="David" w:hint="cs"/>
                <w:b/>
                <w:bCs/>
                <w:rtl/>
                <w:lang w:val="en-US"/>
              </w:rPr>
              <w:t>10 = 10 - 20</w:t>
            </w:r>
          </w:p>
        </w:tc>
        <w:tc>
          <w:tcPr>
            <w:tcW w:w="1417" w:type="dxa"/>
          </w:tcPr>
          <w:p w14:paraId="7D6D8716" w14:textId="57EBD8D6" w:rsidR="003E1E80" w:rsidRDefault="003E1E80" w:rsidP="00A16AEE">
            <w:pPr>
              <w:bidi/>
              <w:spacing w:line="360" w:lineRule="auto"/>
              <w:jc w:val="center"/>
              <w:rPr>
                <w:rFonts w:ascii="David" w:hAnsi="David" w:cs="David" w:hint="cs"/>
                <w:rtl/>
                <w:lang w:val="en-US"/>
              </w:rPr>
            </w:pPr>
            <w:r>
              <w:rPr>
                <w:rFonts w:ascii="David" w:hAnsi="David" w:cs="David" w:hint="cs"/>
                <w:rtl/>
                <w:lang w:val="en-US"/>
              </w:rPr>
              <w:t>20</w:t>
            </w:r>
          </w:p>
        </w:tc>
        <w:tc>
          <w:tcPr>
            <w:tcW w:w="1985" w:type="dxa"/>
          </w:tcPr>
          <w:p w14:paraId="6FEDD7D2" w14:textId="4439EE08" w:rsidR="003E1E80" w:rsidRDefault="003E1E80" w:rsidP="00A16AEE">
            <w:pPr>
              <w:bidi/>
              <w:spacing w:line="360" w:lineRule="auto"/>
              <w:jc w:val="center"/>
              <w:rPr>
                <w:rFonts w:ascii="David" w:hAnsi="David" w:cs="David" w:hint="cs"/>
                <w:rtl/>
                <w:lang w:val="en-US"/>
              </w:rPr>
            </w:pPr>
            <w:r>
              <w:rPr>
                <w:rFonts w:ascii="David" w:hAnsi="David" w:cs="David" w:hint="cs"/>
                <w:rtl/>
                <w:lang w:val="en-US"/>
              </w:rPr>
              <w:t>10</w:t>
            </w:r>
          </w:p>
        </w:tc>
        <w:tc>
          <w:tcPr>
            <w:tcW w:w="1688" w:type="dxa"/>
          </w:tcPr>
          <w:p w14:paraId="127D9358"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 xml:space="preserve">רמי </w:t>
            </w:r>
            <w:proofErr w:type="spellStart"/>
            <w:r>
              <w:rPr>
                <w:rFonts w:ascii="David" w:hAnsi="David" w:cs="David" w:hint="cs"/>
                <w:rtl/>
                <w:lang w:val="en-US"/>
              </w:rPr>
              <w:t>אלישקוב</w:t>
            </w:r>
            <w:proofErr w:type="spellEnd"/>
          </w:p>
        </w:tc>
        <w:tc>
          <w:tcPr>
            <w:tcW w:w="1146" w:type="dxa"/>
          </w:tcPr>
          <w:p w14:paraId="768A5AC7"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כן</w:t>
            </w:r>
          </w:p>
        </w:tc>
      </w:tr>
      <w:tr w:rsidR="003E1E80" w14:paraId="5C9F9225" w14:textId="77777777" w:rsidTr="003E1E80">
        <w:tc>
          <w:tcPr>
            <w:tcW w:w="2265" w:type="dxa"/>
            <w:shd w:val="clear" w:color="auto" w:fill="FFFF00"/>
          </w:tcPr>
          <w:p w14:paraId="18788A91" w14:textId="6F6D702F" w:rsidR="003E1E80" w:rsidRPr="003E1E80" w:rsidRDefault="003E1E80" w:rsidP="00A16AEE">
            <w:pPr>
              <w:bidi/>
              <w:spacing w:line="360" w:lineRule="auto"/>
              <w:jc w:val="center"/>
              <w:rPr>
                <w:rFonts w:ascii="David" w:hAnsi="David" w:cs="David" w:hint="cs"/>
                <w:b/>
                <w:bCs/>
                <w:rtl/>
                <w:lang w:val="en-US"/>
              </w:rPr>
            </w:pPr>
            <w:r w:rsidRPr="003E1E80">
              <w:rPr>
                <w:rFonts w:ascii="David" w:hAnsi="David" w:cs="David" w:hint="cs"/>
                <w:b/>
                <w:bCs/>
                <w:rtl/>
                <w:lang w:val="en-US"/>
              </w:rPr>
              <w:t>5 = 15 - 20</w:t>
            </w:r>
          </w:p>
        </w:tc>
        <w:tc>
          <w:tcPr>
            <w:tcW w:w="1417" w:type="dxa"/>
          </w:tcPr>
          <w:p w14:paraId="6DCC357F" w14:textId="786D6996" w:rsidR="003E1E80" w:rsidRDefault="003E1E80" w:rsidP="00A16AEE">
            <w:pPr>
              <w:bidi/>
              <w:spacing w:line="360" w:lineRule="auto"/>
              <w:jc w:val="center"/>
              <w:rPr>
                <w:rFonts w:ascii="David" w:hAnsi="David" w:cs="David" w:hint="cs"/>
                <w:rtl/>
                <w:lang w:val="en-US"/>
              </w:rPr>
            </w:pPr>
            <w:r>
              <w:rPr>
                <w:rFonts w:ascii="David" w:hAnsi="David" w:cs="David" w:hint="cs"/>
                <w:rtl/>
                <w:lang w:val="en-US"/>
              </w:rPr>
              <w:t>20</w:t>
            </w:r>
          </w:p>
        </w:tc>
        <w:tc>
          <w:tcPr>
            <w:tcW w:w="1985" w:type="dxa"/>
          </w:tcPr>
          <w:p w14:paraId="2E63568C" w14:textId="634F9BBB" w:rsidR="003E1E80" w:rsidRDefault="003E1E80" w:rsidP="00A16AEE">
            <w:pPr>
              <w:bidi/>
              <w:spacing w:line="360" w:lineRule="auto"/>
              <w:jc w:val="center"/>
              <w:rPr>
                <w:rFonts w:ascii="David" w:hAnsi="David" w:cs="David" w:hint="cs"/>
                <w:rtl/>
                <w:lang w:val="en-US"/>
              </w:rPr>
            </w:pPr>
            <w:r>
              <w:rPr>
                <w:rFonts w:ascii="David" w:hAnsi="David" w:cs="David" w:hint="cs"/>
                <w:rtl/>
                <w:lang w:val="en-US"/>
              </w:rPr>
              <w:t>15</w:t>
            </w:r>
          </w:p>
        </w:tc>
        <w:tc>
          <w:tcPr>
            <w:tcW w:w="1688" w:type="dxa"/>
          </w:tcPr>
          <w:p w14:paraId="33FC0C08"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אבי בן גל</w:t>
            </w:r>
          </w:p>
        </w:tc>
        <w:tc>
          <w:tcPr>
            <w:tcW w:w="1146" w:type="dxa"/>
          </w:tcPr>
          <w:p w14:paraId="67665A35"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כן</w:t>
            </w:r>
          </w:p>
        </w:tc>
      </w:tr>
      <w:tr w:rsidR="003E1E80" w14:paraId="1F6A7DFB" w14:textId="77777777" w:rsidTr="003E1E80">
        <w:tc>
          <w:tcPr>
            <w:tcW w:w="2265" w:type="dxa"/>
            <w:shd w:val="clear" w:color="auto" w:fill="000000" w:themeFill="text1"/>
          </w:tcPr>
          <w:p w14:paraId="40B09456" w14:textId="77777777" w:rsidR="003E1E80" w:rsidRDefault="003E1E80" w:rsidP="00A16AEE">
            <w:pPr>
              <w:bidi/>
              <w:spacing w:line="360" w:lineRule="auto"/>
              <w:jc w:val="center"/>
              <w:rPr>
                <w:rFonts w:ascii="David" w:hAnsi="David" w:cs="David" w:hint="cs"/>
                <w:rtl/>
                <w:lang w:val="en-US"/>
              </w:rPr>
            </w:pPr>
          </w:p>
        </w:tc>
        <w:tc>
          <w:tcPr>
            <w:tcW w:w="1417" w:type="dxa"/>
            <w:shd w:val="clear" w:color="auto" w:fill="000000" w:themeFill="text1"/>
          </w:tcPr>
          <w:p w14:paraId="362A90FB" w14:textId="6368A5E1" w:rsidR="003E1E80" w:rsidRDefault="003E1E80" w:rsidP="00A16AEE">
            <w:pPr>
              <w:bidi/>
              <w:spacing w:line="360" w:lineRule="auto"/>
              <w:jc w:val="center"/>
              <w:rPr>
                <w:rFonts w:ascii="David" w:hAnsi="David" w:cs="David" w:hint="cs"/>
                <w:rtl/>
                <w:lang w:val="en-US"/>
              </w:rPr>
            </w:pPr>
          </w:p>
        </w:tc>
        <w:tc>
          <w:tcPr>
            <w:tcW w:w="1985" w:type="dxa"/>
            <w:shd w:val="clear" w:color="auto" w:fill="D0CECE" w:themeFill="background2" w:themeFillShade="E6"/>
          </w:tcPr>
          <w:p w14:paraId="70B68F0C" w14:textId="4E2D2D2A" w:rsidR="003E1E80" w:rsidRDefault="003E1E80" w:rsidP="00A16AEE">
            <w:pPr>
              <w:bidi/>
              <w:spacing w:line="360" w:lineRule="auto"/>
              <w:jc w:val="center"/>
              <w:rPr>
                <w:rFonts w:ascii="David" w:hAnsi="David" w:cs="David"/>
                <w:rtl/>
                <w:lang w:val="en-US"/>
              </w:rPr>
            </w:pPr>
            <w:r>
              <w:rPr>
                <w:rFonts w:ascii="David" w:hAnsi="David" w:cs="David" w:hint="cs"/>
                <w:rtl/>
                <w:lang w:val="en-US"/>
              </w:rPr>
              <w:t>40</w:t>
            </w:r>
          </w:p>
        </w:tc>
        <w:tc>
          <w:tcPr>
            <w:tcW w:w="1688" w:type="dxa"/>
            <w:shd w:val="clear" w:color="auto" w:fill="D0CECE" w:themeFill="background2" w:themeFillShade="E6"/>
          </w:tcPr>
          <w:p w14:paraId="269AB7FF" w14:textId="77777777" w:rsidR="003E1E80" w:rsidRDefault="003E1E80" w:rsidP="00A16AEE">
            <w:pPr>
              <w:bidi/>
              <w:spacing w:line="360" w:lineRule="auto"/>
              <w:jc w:val="center"/>
              <w:rPr>
                <w:rFonts w:ascii="David" w:hAnsi="David" w:cs="David"/>
                <w:rtl/>
                <w:lang w:val="en-US"/>
              </w:rPr>
            </w:pPr>
            <w:r>
              <w:rPr>
                <w:rFonts w:ascii="David" w:hAnsi="David" w:cs="David" w:hint="cs"/>
                <w:rtl/>
                <w:lang w:val="en-US"/>
              </w:rPr>
              <w:t>משה פטל</w:t>
            </w:r>
          </w:p>
        </w:tc>
        <w:tc>
          <w:tcPr>
            <w:tcW w:w="1146" w:type="dxa"/>
            <w:shd w:val="clear" w:color="auto" w:fill="D0CECE" w:themeFill="background2" w:themeFillShade="E6"/>
          </w:tcPr>
          <w:p w14:paraId="1891760D"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לא</w:t>
            </w:r>
          </w:p>
        </w:tc>
      </w:tr>
      <w:tr w:rsidR="003E1E80" w14:paraId="6334EDB5" w14:textId="77777777" w:rsidTr="003E1E80">
        <w:tc>
          <w:tcPr>
            <w:tcW w:w="2265" w:type="dxa"/>
            <w:shd w:val="clear" w:color="auto" w:fill="000000" w:themeFill="text1"/>
          </w:tcPr>
          <w:p w14:paraId="586E5F2A" w14:textId="77777777" w:rsidR="003E1E80" w:rsidRDefault="003E1E80" w:rsidP="00A16AEE">
            <w:pPr>
              <w:bidi/>
              <w:spacing w:line="360" w:lineRule="auto"/>
              <w:jc w:val="center"/>
              <w:rPr>
                <w:rFonts w:ascii="David" w:hAnsi="David" w:cs="David" w:hint="cs"/>
                <w:rtl/>
                <w:lang w:val="en-US"/>
              </w:rPr>
            </w:pPr>
          </w:p>
        </w:tc>
        <w:tc>
          <w:tcPr>
            <w:tcW w:w="1417" w:type="dxa"/>
            <w:shd w:val="clear" w:color="auto" w:fill="000000" w:themeFill="text1"/>
          </w:tcPr>
          <w:p w14:paraId="5B413FF3" w14:textId="51377AC9" w:rsidR="003E1E80" w:rsidRDefault="003E1E80" w:rsidP="00A16AEE">
            <w:pPr>
              <w:bidi/>
              <w:spacing w:line="360" w:lineRule="auto"/>
              <w:jc w:val="center"/>
              <w:rPr>
                <w:rFonts w:ascii="David" w:hAnsi="David" w:cs="David" w:hint="cs"/>
                <w:rtl/>
                <w:lang w:val="en-US"/>
              </w:rPr>
            </w:pPr>
          </w:p>
        </w:tc>
        <w:tc>
          <w:tcPr>
            <w:tcW w:w="1985" w:type="dxa"/>
            <w:shd w:val="clear" w:color="auto" w:fill="D0CECE" w:themeFill="background2" w:themeFillShade="E6"/>
          </w:tcPr>
          <w:p w14:paraId="536FD4EF" w14:textId="1A08B62B" w:rsidR="003E1E80" w:rsidRDefault="003E1E80" w:rsidP="00A16AEE">
            <w:pPr>
              <w:bidi/>
              <w:spacing w:line="360" w:lineRule="auto"/>
              <w:jc w:val="center"/>
              <w:rPr>
                <w:rFonts w:ascii="David" w:hAnsi="David" w:cs="David"/>
                <w:rtl/>
                <w:lang w:val="en-US"/>
              </w:rPr>
            </w:pPr>
            <w:r>
              <w:rPr>
                <w:rFonts w:ascii="David" w:hAnsi="David" w:cs="David" w:hint="cs"/>
                <w:rtl/>
                <w:lang w:val="en-US"/>
              </w:rPr>
              <w:t>60</w:t>
            </w:r>
          </w:p>
        </w:tc>
        <w:tc>
          <w:tcPr>
            <w:tcW w:w="1688" w:type="dxa"/>
            <w:shd w:val="clear" w:color="auto" w:fill="D0CECE" w:themeFill="background2" w:themeFillShade="E6"/>
          </w:tcPr>
          <w:p w14:paraId="0448AAFF" w14:textId="77777777" w:rsidR="003E1E80" w:rsidRDefault="003E1E80" w:rsidP="00A16AEE">
            <w:pPr>
              <w:bidi/>
              <w:spacing w:line="360" w:lineRule="auto"/>
              <w:jc w:val="center"/>
              <w:rPr>
                <w:rFonts w:ascii="David" w:hAnsi="David" w:cs="David"/>
                <w:rtl/>
                <w:lang w:val="en-US"/>
              </w:rPr>
            </w:pPr>
            <w:r>
              <w:rPr>
                <w:rFonts w:ascii="David" w:hAnsi="David" w:cs="David" w:hint="cs"/>
                <w:rtl/>
                <w:lang w:val="en-US"/>
              </w:rPr>
              <w:t>אבנר בלזר</w:t>
            </w:r>
          </w:p>
        </w:tc>
        <w:tc>
          <w:tcPr>
            <w:tcW w:w="1146" w:type="dxa"/>
            <w:shd w:val="clear" w:color="auto" w:fill="D0CECE" w:themeFill="background2" w:themeFillShade="E6"/>
          </w:tcPr>
          <w:p w14:paraId="72D4A7C4"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לא</w:t>
            </w:r>
          </w:p>
        </w:tc>
      </w:tr>
      <w:tr w:rsidR="003E1E80" w14:paraId="4C2F7AC8" w14:textId="77777777" w:rsidTr="003E1E80">
        <w:tc>
          <w:tcPr>
            <w:tcW w:w="2265" w:type="dxa"/>
            <w:shd w:val="clear" w:color="auto" w:fill="000000" w:themeFill="text1"/>
          </w:tcPr>
          <w:p w14:paraId="145FD7FB" w14:textId="05211D2C" w:rsidR="003E1E80" w:rsidRDefault="003E1E80" w:rsidP="00A16AEE">
            <w:pPr>
              <w:bidi/>
              <w:spacing w:line="360" w:lineRule="auto"/>
              <w:jc w:val="center"/>
              <w:rPr>
                <w:rFonts w:ascii="David" w:hAnsi="David" w:cs="David" w:hint="cs"/>
                <w:rtl/>
                <w:lang w:val="en-US"/>
              </w:rPr>
            </w:pPr>
            <w:r>
              <w:rPr>
                <w:rFonts w:ascii="David" w:hAnsi="David" w:cs="David" w:hint="cs"/>
                <w:rtl/>
                <w:lang w:val="en-US"/>
              </w:rPr>
              <w:t>.</w:t>
            </w:r>
          </w:p>
        </w:tc>
        <w:tc>
          <w:tcPr>
            <w:tcW w:w="1417" w:type="dxa"/>
            <w:shd w:val="clear" w:color="auto" w:fill="000000" w:themeFill="text1"/>
          </w:tcPr>
          <w:p w14:paraId="1FB55119" w14:textId="1D45A88D" w:rsidR="003E1E80" w:rsidRDefault="003E1E80" w:rsidP="00A16AEE">
            <w:pPr>
              <w:bidi/>
              <w:spacing w:line="360" w:lineRule="auto"/>
              <w:jc w:val="center"/>
              <w:rPr>
                <w:rFonts w:ascii="David" w:hAnsi="David" w:cs="David" w:hint="cs"/>
                <w:rtl/>
                <w:lang w:val="en-US"/>
              </w:rPr>
            </w:pPr>
          </w:p>
        </w:tc>
        <w:tc>
          <w:tcPr>
            <w:tcW w:w="1985" w:type="dxa"/>
            <w:shd w:val="clear" w:color="auto" w:fill="D0CECE" w:themeFill="background2" w:themeFillShade="E6"/>
          </w:tcPr>
          <w:p w14:paraId="00901AFD" w14:textId="713F2D2F" w:rsidR="003E1E80" w:rsidRDefault="003E1E80" w:rsidP="00A16AEE">
            <w:pPr>
              <w:bidi/>
              <w:spacing w:line="360" w:lineRule="auto"/>
              <w:jc w:val="center"/>
              <w:rPr>
                <w:rFonts w:ascii="David" w:hAnsi="David" w:cs="David"/>
                <w:rtl/>
                <w:lang w:val="en-US"/>
              </w:rPr>
            </w:pPr>
            <w:r>
              <w:rPr>
                <w:rFonts w:ascii="David" w:hAnsi="David" w:cs="David" w:hint="cs"/>
                <w:rtl/>
                <w:lang w:val="en-US"/>
              </w:rPr>
              <w:t>875</w:t>
            </w:r>
          </w:p>
        </w:tc>
        <w:tc>
          <w:tcPr>
            <w:tcW w:w="1688" w:type="dxa"/>
            <w:shd w:val="clear" w:color="auto" w:fill="D0CECE" w:themeFill="background2" w:themeFillShade="E6"/>
          </w:tcPr>
          <w:p w14:paraId="33681468" w14:textId="77777777" w:rsidR="003E1E80" w:rsidRDefault="003E1E80" w:rsidP="00A16AEE">
            <w:pPr>
              <w:bidi/>
              <w:spacing w:line="360" w:lineRule="auto"/>
              <w:jc w:val="center"/>
              <w:rPr>
                <w:rFonts w:ascii="David" w:hAnsi="David" w:cs="David"/>
                <w:rtl/>
                <w:lang w:val="en-US"/>
              </w:rPr>
            </w:pPr>
            <w:r>
              <w:rPr>
                <w:rFonts w:ascii="David" w:hAnsi="David" w:cs="David" w:hint="cs"/>
                <w:rtl/>
                <w:lang w:val="en-US"/>
              </w:rPr>
              <w:t>שמואל אור</w:t>
            </w:r>
          </w:p>
        </w:tc>
        <w:tc>
          <w:tcPr>
            <w:tcW w:w="1146" w:type="dxa"/>
            <w:shd w:val="clear" w:color="auto" w:fill="D0CECE" w:themeFill="background2" w:themeFillShade="E6"/>
          </w:tcPr>
          <w:p w14:paraId="3AE3B1F9" w14:textId="77777777" w:rsidR="003E1E80" w:rsidRDefault="003E1E80" w:rsidP="00A16AEE">
            <w:pPr>
              <w:bidi/>
              <w:spacing w:line="360" w:lineRule="auto"/>
              <w:jc w:val="center"/>
              <w:rPr>
                <w:rFonts w:ascii="David" w:hAnsi="David" w:cs="David" w:hint="cs"/>
                <w:rtl/>
                <w:lang w:val="en-US"/>
              </w:rPr>
            </w:pPr>
            <w:r>
              <w:rPr>
                <w:rFonts w:ascii="David" w:hAnsi="David" w:cs="David" w:hint="cs"/>
                <w:rtl/>
                <w:lang w:val="en-US"/>
              </w:rPr>
              <w:t>לא</w:t>
            </w:r>
          </w:p>
        </w:tc>
      </w:tr>
    </w:tbl>
    <w:p w14:paraId="2069F5AF" w14:textId="77777777" w:rsidR="003E1E80" w:rsidRPr="003E1E80" w:rsidRDefault="003E1E80" w:rsidP="003E1E80">
      <w:pPr>
        <w:bidi/>
        <w:spacing w:line="360" w:lineRule="auto"/>
        <w:jc w:val="both"/>
        <w:rPr>
          <w:rFonts w:ascii="David" w:hAnsi="David" w:cs="David"/>
          <w:rtl/>
          <w:lang w:val="en-US"/>
        </w:rPr>
      </w:pPr>
    </w:p>
    <w:p w14:paraId="122BA4A4" w14:textId="40688773" w:rsidR="005A1DDC" w:rsidRPr="00521C37" w:rsidRDefault="003E1E80" w:rsidP="005A1DDC">
      <w:pPr>
        <w:bidi/>
        <w:spacing w:line="360" w:lineRule="auto"/>
        <w:jc w:val="both"/>
        <w:rPr>
          <w:rFonts w:ascii="David" w:hAnsi="David" w:cs="David"/>
          <w:rtl/>
          <w:lang w:val="en-US"/>
        </w:rPr>
      </w:pPr>
      <w:r>
        <w:rPr>
          <w:rFonts w:ascii="David" w:hAnsi="David" w:cs="David" w:hint="cs"/>
          <w:rtl/>
          <w:lang w:val="en-US"/>
        </w:rPr>
        <w:t xml:space="preserve">ממוצע ההפרשים מול קו העוני (הממוצע הפשוט של 10 ו-5 בשאלה זו) = פער העוני = </w:t>
      </w:r>
      <w:r w:rsidRPr="003E1E80">
        <w:rPr>
          <w:rFonts w:ascii="David" w:hAnsi="David" w:cs="David" w:hint="cs"/>
          <w:b/>
          <w:bCs/>
          <w:rtl/>
          <w:lang w:val="en-US"/>
        </w:rPr>
        <w:t>7.5</w:t>
      </w:r>
    </w:p>
    <w:p w14:paraId="7BC525D4" w14:textId="6B137C0D" w:rsidR="00BD4A5C" w:rsidRDefault="003E1E80" w:rsidP="00BD4A5C">
      <w:pPr>
        <w:bidi/>
        <w:spacing w:line="360" w:lineRule="auto"/>
        <w:jc w:val="both"/>
        <w:rPr>
          <w:rFonts w:ascii="David" w:hAnsi="David" w:cs="David"/>
          <w:rtl/>
          <w:lang w:val="en-US"/>
        </w:rPr>
      </w:pPr>
      <w:r>
        <w:rPr>
          <w:rFonts w:ascii="David" w:hAnsi="David" w:cs="David" w:hint="cs"/>
          <w:rtl/>
          <w:lang w:val="en-US"/>
        </w:rPr>
        <w:t>את עומק העוני נחשב באופן פשוט על בסיס היחס בין פער העוני לקו העוני = 0.375 = 20 / 7.5</w:t>
      </w:r>
    </w:p>
    <w:p w14:paraId="5675410A" w14:textId="77777777" w:rsidR="00024C96" w:rsidRDefault="00024C96" w:rsidP="00024C96">
      <w:pPr>
        <w:bidi/>
        <w:spacing w:line="360" w:lineRule="auto"/>
        <w:jc w:val="both"/>
        <w:rPr>
          <w:rFonts w:ascii="David" w:hAnsi="David" w:cs="David"/>
          <w:rtl/>
          <w:lang w:val="en-US"/>
        </w:rPr>
      </w:pPr>
    </w:p>
    <w:p w14:paraId="01C95AF2" w14:textId="77777777" w:rsidR="00024C96" w:rsidRDefault="00024C96" w:rsidP="00024C96">
      <w:pPr>
        <w:bidi/>
        <w:spacing w:line="360" w:lineRule="auto"/>
        <w:jc w:val="both"/>
        <w:rPr>
          <w:rFonts w:ascii="David" w:hAnsi="David" w:cs="David"/>
          <w:rtl/>
          <w:lang w:val="en-US"/>
        </w:rPr>
      </w:pPr>
    </w:p>
    <w:p w14:paraId="6D26C7F5" w14:textId="77777777" w:rsidR="003E1E80" w:rsidRDefault="003E1E80" w:rsidP="003E1E80">
      <w:pPr>
        <w:bidi/>
        <w:spacing w:line="360" w:lineRule="auto"/>
        <w:jc w:val="both"/>
        <w:rPr>
          <w:rFonts w:ascii="David" w:hAnsi="David" w:cs="David"/>
          <w:rtl/>
          <w:lang w:val="en-US"/>
        </w:rPr>
      </w:pPr>
    </w:p>
    <w:p w14:paraId="7316C682" w14:textId="77777777" w:rsidR="00BD4A5C" w:rsidRDefault="00BD4A5C" w:rsidP="00BD4A5C">
      <w:pPr>
        <w:bidi/>
        <w:spacing w:line="360" w:lineRule="auto"/>
        <w:jc w:val="both"/>
        <w:rPr>
          <w:rFonts w:ascii="David" w:hAnsi="David" w:cs="David"/>
          <w:rtl/>
          <w:lang w:val="en-US"/>
        </w:rPr>
      </w:pPr>
    </w:p>
    <w:p w14:paraId="7B53C273" w14:textId="77777777" w:rsidR="00BD4A5C" w:rsidRDefault="00BD4A5C" w:rsidP="00BD4A5C">
      <w:pPr>
        <w:bidi/>
        <w:spacing w:line="360" w:lineRule="auto"/>
        <w:jc w:val="both"/>
        <w:rPr>
          <w:rFonts w:ascii="David" w:hAnsi="David" w:cs="David"/>
          <w:rtl/>
          <w:lang w:val="en-US"/>
        </w:rPr>
      </w:pPr>
    </w:p>
    <w:p w14:paraId="0EEDD700" w14:textId="77777777" w:rsidR="00BD4A5C" w:rsidRDefault="00BD4A5C" w:rsidP="00BD4A5C">
      <w:pPr>
        <w:bidi/>
        <w:spacing w:line="360" w:lineRule="auto"/>
        <w:jc w:val="both"/>
        <w:rPr>
          <w:rFonts w:ascii="David" w:hAnsi="David" w:cs="David" w:hint="cs"/>
          <w:rtl/>
          <w:lang w:val="en-US"/>
        </w:rPr>
      </w:pPr>
    </w:p>
    <w:p w14:paraId="3973ADB5" w14:textId="77777777" w:rsidR="00BD4A5C" w:rsidRPr="00BD4A5C" w:rsidRDefault="00BD4A5C" w:rsidP="00BD4A5C">
      <w:pPr>
        <w:bidi/>
        <w:spacing w:line="360" w:lineRule="auto"/>
        <w:jc w:val="both"/>
        <w:rPr>
          <w:rFonts w:ascii="David" w:hAnsi="David" w:cs="David"/>
          <w:rtl/>
          <w:lang w:val="en-US"/>
        </w:rPr>
      </w:pPr>
    </w:p>
    <w:sectPr w:rsidR="00BD4A5C" w:rsidRPr="00BD4A5C">
      <w:footerReference w:type="even" r:id="rId39"/>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9E1CF" w14:textId="77777777" w:rsidR="00A50DD2" w:rsidRDefault="00A50DD2" w:rsidP="00537CDE">
      <w:r>
        <w:separator/>
      </w:r>
    </w:p>
  </w:endnote>
  <w:endnote w:type="continuationSeparator" w:id="0">
    <w:p w14:paraId="64DB671D" w14:textId="77777777" w:rsidR="00A50DD2" w:rsidRDefault="00A50DD2" w:rsidP="00537CDE">
      <w:r>
        <w:continuationSeparator/>
      </w:r>
    </w:p>
  </w:endnote>
  <w:endnote w:type="continuationNotice" w:id="1">
    <w:p w14:paraId="07B55CC2" w14:textId="77777777" w:rsidR="00A50DD2" w:rsidRDefault="00A50D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ED232" w14:textId="77777777" w:rsidR="00A50DD2" w:rsidRDefault="00A50DD2" w:rsidP="00537CDE">
      <w:r>
        <w:separator/>
      </w:r>
    </w:p>
  </w:footnote>
  <w:footnote w:type="continuationSeparator" w:id="0">
    <w:p w14:paraId="3A82EE24" w14:textId="77777777" w:rsidR="00A50DD2" w:rsidRDefault="00A50DD2" w:rsidP="00537CDE">
      <w:r>
        <w:continuationSeparator/>
      </w:r>
    </w:p>
  </w:footnote>
  <w:footnote w:type="continuationNotice" w:id="1">
    <w:p w14:paraId="502EA812" w14:textId="77777777" w:rsidR="00A50DD2" w:rsidRDefault="00A50DD2"/>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w:t>
      </w:r>
      <w:proofErr w:type="spellStart"/>
      <w:r>
        <w:rPr>
          <w:rFonts w:hint="cs"/>
          <w:rtl/>
        </w:rPr>
        <w:t>יניבוס</w:t>
      </w:r>
      <w:proofErr w:type="spellEnd"/>
      <w:r>
        <w:rPr>
          <w:rFonts w:hint="cs"/>
          <w:rtl/>
        </w:rPr>
        <w:t xml:space="preserve">. </w:t>
      </w:r>
    </w:p>
  </w:footnote>
  <w:footnote w:id="3">
    <w:p w14:paraId="5E362A07" w14:textId="3C0BA1D2" w:rsidR="00B86A1E" w:rsidRPr="00B86A1E" w:rsidRDefault="00B86A1E">
      <w:pPr>
        <w:pStyle w:val="FootnoteText"/>
        <w:rPr>
          <w:rtl/>
          <w:lang w:val="en-US"/>
        </w:rPr>
      </w:pPr>
      <w:r>
        <w:rPr>
          <w:rStyle w:val="FootnoteReference"/>
        </w:rPr>
        <w:footnoteRef/>
      </w:r>
      <w:r>
        <w:t xml:space="preserve"> </w:t>
      </w:r>
      <w:r>
        <w:rPr>
          <w:lang w:val="en-US"/>
        </w:rPr>
        <w:t xml:space="preserve">C = </w:t>
      </w:r>
      <w:r>
        <w:rPr>
          <w:rFonts w:hint="cs"/>
          <w:rtl/>
          <w:lang w:val="en-US"/>
        </w:rPr>
        <w:t xml:space="preserve">צריכה פרטית </w:t>
      </w:r>
      <w:r>
        <w:rPr>
          <w:lang w:val="en-US"/>
        </w:rPr>
        <w:t xml:space="preserve">     I = </w:t>
      </w:r>
      <w:r>
        <w:rPr>
          <w:rFonts w:hint="cs"/>
          <w:rtl/>
          <w:lang w:val="en-US"/>
        </w:rPr>
        <w:t xml:space="preserve">השקעות </w:t>
      </w:r>
      <w:r>
        <w:rPr>
          <w:lang w:val="en-US"/>
        </w:rPr>
        <w:t xml:space="preserve">       G = </w:t>
      </w:r>
      <w:r>
        <w:rPr>
          <w:rFonts w:hint="cs"/>
          <w:rtl/>
          <w:lang w:val="en-US"/>
        </w:rPr>
        <w:t>צריכה ציבורית</w:t>
      </w:r>
      <w:r>
        <w:rPr>
          <w:lang w:val="en-US"/>
        </w:rPr>
        <w:t xml:space="preserve">     EX = </w:t>
      </w:r>
      <w:r>
        <w:rPr>
          <w:rFonts w:hint="cs"/>
          <w:rtl/>
          <w:lang w:val="en-US"/>
        </w:rPr>
        <w:t xml:space="preserve">ייצוא </w:t>
      </w:r>
      <w:r>
        <w:rPr>
          <w:lang w:val="en-US"/>
        </w:rPr>
        <w:t xml:space="preserve">      IM = </w:t>
      </w:r>
      <w:r>
        <w:rPr>
          <w:rFonts w:hint="cs"/>
          <w:rtl/>
          <w:lang w:val="en-US"/>
        </w:rPr>
        <w:t>ייבוא</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2D5849"/>
    <w:multiLevelType w:val="hybridMultilevel"/>
    <w:tmpl w:val="738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B1457"/>
    <w:multiLevelType w:val="hybridMultilevel"/>
    <w:tmpl w:val="0248C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826AC"/>
    <w:multiLevelType w:val="multilevel"/>
    <w:tmpl w:val="908E0520"/>
    <w:lvl w:ilvl="0">
      <w:start w:val="1"/>
      <w:numFmt w:val="bullet"/>
      <w:lvlText w:val=""/>
      <w:lvlJc w:val="left"/>
      <w:pPr>
        <w:tabs>
          <w:tab w:val="num" w:pos="720"/>
        </w:tabs>
        <w:ind w:left="720" w:hanging="360"/>
      </w:pPr>
      <w:rPr>
        <w:rFonts w:ascii="Symbol" w:hAnsi="Symbol" w:hint="default"/>
        <w:sz w:val="20"/>
      </w:rPr>
    </w:lvl>
    <w:lvl w:ilvl="1">
      <w:start w:val="1"/>
      <w:numFmt w:val="hebrew1"/>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52EF9"/>
    <w:multiLevelType w:val="hybridMultilevel"/>
    <w:tmpl w:val="A6A0B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4A0AF0"/>
    <w:multiLevelType w:val="hybridMultilevel"/>
    <w:tmpl w:val="B6661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253284"/>
    <w:multiLevelType w:val="multilevel"/>
    <w:tmpl w:val="393E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2E7EB2"/>
    <w:multiLevelType w:val="hybridMultilevel"/>
    <w:tmpl w:val="758636A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55C2EA5"/>
    <w:multiLevelType w:val="hybridMultilevel"/>
    <w:tmpl w:val="6BBEB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69006E"/>
    <w:multiLevelType w:val="hybridMultilevel"/>
    <w:tmpl w:val="758636AC"/>
    <w:lvl w:ilvl="0" w:tplc="21B81C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9660BA"/>
    <w:multiLevelType w:val="hybridMultilevel"/>
    <w:tmpl w:val="2FFC62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EB216D1"/>
    <w:multiLevelType w:val="hybridMultilevel"/>
    <w:tmpl w:val="B436332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89"/>
  </w:num>
  <w:num w:numId="2" w16cid:durableId="361201085">
    <w:abstractNumId w:val="24"/>
  </w:num>
  <w:num w:numId="3" w16cid:durableId="1954239064">
    <w:abstractNumId w:val="53"/>
  </w:num>
  <w:num w:numId="4" w16cid:durableId="632829619">
    <w:abstractNumId w:val="80"/>
  </w:num>
  <w:num w:numId="5" w16cid:durableId="411119613">
    <w:abstractNumId w:val="0"/>
  </w:num>
  <w:num w:numId="6" w16cid:durableId="1502114595">
    <w:abstractNumId w:val="64"/>
  </w:num>
  <w:num w:numId="7" w16cid:durableId="2030831552">
    <w:abstractNumId w:val="83"/>
  </w:num>
  <w:num w:numId="8" w16cid:durableId="729310856">
    <w:abstractNumId w:val="92"/>
  </w:num>
  <w:num w:numId="9" w16cid:durableId="1752660494">
    <w:abstractNumId w:val="76"/>
  </w:num>
  <w:num w:numId="10" w16cid:durableId="777524764">
    <w:abstractNumId w:val="41"/>
  </w:num>
  <w:num w:numId="11" w16cid:durableId="66004018">
    <w:abstractNumId w:val="27"/>
  </w:num>
  <w:num w:numId="12" w16cid:durableId="455606318">
    <w:abstractNumId w:val="51"/>
  </w:num>
  <w:num w:numId="13" w16cid:durableId="327100487">
    <w:abstractNumId w:val="93"/>
  </w:num>
  <w:num w:numId="14" w16cid:durableId="565338922">
    <w:abstractNumId w:val="77"/>
  </w:num>
  <w:num w:numId="15" w16cid:durableId="1670325823">
    <w:abstractNumId w:val="91"/>
  </w:num>
  <w:num w:numId="16" w16cid:durableId="1269048764">
    <w:abstractNumId w:val="6"/>
  </w:num>
  <w:num w:numId="17" w16cid:durableId="2034455744">
    <w:abstractNumId w:val="63"/>
  </w:num>
  <w:num w:numId="18" w16cid:durableId="777600450">
    <w:abstractNumId w:val="11"/>
  </w:num>
  <w:num w:numId="19" w16cid:durableId="684795250">
    <w:abstractNumId w:val="57"/>
  </w:num>
  <w:num w:numId="20" w16cid:durableId="335380279">
    <w:abstractNumId w:val="59"/>
  </w:num>
  <w:num w:numId="21" w16cid:durableId="1092819611">
    <w:abstractNumId w:val="29"/>
  </w:num>
  <w:num w:numId="22" w16cid:durableId="1106729276">
    <w:abstractNumId w:val="94"/>
  </w:num>
  <w:num w:numId="23" w16cid:durableId="1719936091">
    <w:abstractNumId w:val="33"/>
  </w:num>
  <w:num w:numId="24" w16cid:durableId="1457017727">
    <w:abstractNumId w:val="70"/>
  </w:num>
  <w:num w:numId="25" w16cid:durableId="860583643">
    <w:abstractNumId w:val="82"/>
  </w:num>
  <w:num w:numId="26" w16cid:durableId="839276192">
    <w:abstractNumId w:val="81"/>
  </w:num>
  <w:num w:numId="27" w16cid:durableId="2060203196">
    <w:abstractNumId w:val="71"/>
  </w:num>
  <w:num w:numId="28" w16cid:durableId="847594221">
    <w:abstractNumId w:val="32"/>
  </w:num>
  <w:num w:numId="29" w16cid:durableId="228424104">
    <w:abstractNumId w:val="67"/>
  </w:num>
  <w:num w:numId="30" w16cid:durableId="1010110538">
    <w:abstractNumId w:val="74"/>
  </w:num>
  <w:num w:numId="31" w16cid:durableId="1409769001">
    <w:abstractNumId w:val="84"/>
  </w:num>
  <w:num w:numId="32" w16cid:durableId="1678924379">
    <w:abstractNumId w:val="23"/>
  </w:num>
  <w:num w:numId="33" w16cid:durableId="123238994">
    <w:abstractNumId w:val="65"/>
  </w:num>
  <w:num w:numId="34" w16cid:durableId="232010894">
    <w:abstractNumId w:val="68"/>
  </w:num>
  <w:num w:numId="35" w16cid:durableId="1515804787">
    <w:abstractNumId w:val="62"/>
  </w:num>
  <w:num w:numId="36" w16cid:durableId="1458911943">
    <w:abstractNumId w:val="31"/>
  </w:num>
  <w:num w:numId="37" w16cid:durableId="1250113270">
    <w:abstractNumId w:val="79"/>
  </w:num>
  <w:num w:numId="38" w16cid:durableId="484901116">
    <w:abstractNumId w:val="90"/>
  </w:num>
  <w:num w:numId="39" w16cid:durableId="2126805028">
    <w:abstractNumId w:val="69"/>
  </w:num>
  <w:num w:numId="40" w16cid:durableId="732120319">
    <w:abstractNumId w:val="22"/>
  </w:num>
  <w:num w:numId="41" w16cid:durableId="315039877">
    <w:abstractNumId w:val="85"/>
  </w:num>
  <w:num w:numId="42" w16cid:durableId="372266820">
    <w:abstractNumId w:val="13"/>
  </w:num>
  <w:num w:numId="43" w16cid:durableId="19936676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20"/>
  </w:num>
  <w:num w:numId="45" w16cid:durableId="1840384523">
    <w:abstractNumId w:val="78"/>
  </w:num>
  <w:num w:numId="46" w16cid:durableId="676733075">
    <w:abstractNumId w:val="52"/>
  </w:num>
  <w:num w:numId="47" w16cid:durableId="1440030289">
    <w:abstractNumId w:val="44"/>
  </w:num>
  <w:num w:numId="48" w16cid:durableId="805007657">
    <w:abstractNumId w:val="37"/>
  </w:num>
  <w:num w:numId="49" w16cid:durableId="2141653974">
    <w:abstractNumId w:val="35"/>
  </w:num>
  <w:num w:numId="50" w16cid:durableId="1805735307">
    <w:abstractNumId w:val="39"/>
  </w:num>
  <w:num w:numId="51" w16cid:durableId="1094129514">
    <w:abstractNumId w:val="60"/>
  </w:num>
  <w:num w:numId="52" w16cid:durableId="1965844041">
    <w:abstractNumId w:val="75"/>
  </w:num>
  <w:num w:numId="53" w16cid:durableId="381054047">
    <w:abstractNumId w:val="46"/>
  </w:num>
  <w:num w:numId="54" w16cid:durableId="282006567">
    <w:abstractNumId w:val="4"/>
  </w:num>
  <w:num w:numId="55" w16cid:durableId="302777510">
    <w:abstractNumId w:val="25"/>
  </w:num>
  <w:num w:numId="56" w16cid:durableId="1376152583">
    <w:abstractNumId w:val="1"/>
  </w:num>
  <w:num w:numId="57" w16cid:durableId="1717047871">
    <w:abstractNumId w:val="18"/>
  </w:num>
  <w:num w:numId="58" w16cid:durableId="1861092016">
    <w:abstractNumId w:val="10"/>
  </w:num>
  <w:num w:numId="59" w16cid:durableId="1695955887">
    <w:abstractNumId w:val="56"/>
  </w:num>
  <w:num w:numId="60" w16cid:durableId="2031107864">
    <w:abstractNumId w:val="5"/>
  </w:num>
  <w:num w:numId="61" w16cid:durableId="692652925">
    <w:abstractNumId w:val="50"/>
  </w:num>
  <w:num w:numId="62" w16cid:durableId="2122991223">
    <w:abstractNumId w:val="87"/>
  </w:num>
  <w:num w:numId="63" w16cid:durableId="54667759">
    <w:abstractNumId w:val="17"/>
  </w:num>
  <w:num w:numId="64" w16cid:durableId="880365118">
    <w:abstractNumId w:val="12"/>
  </w:num>
  <w:num w:numId="65" w16cid:durableId="1395927909">
    <w:abstractNumId w:val="34"/>
  </w:num>
  <w:num w:numId="66" w16cid:durableId="1961566775">
    <w:abstractNumId w:val="9"/>
  </w:num>
  <w:num w:numId="67" w16cid:durableId="1267888756">
    <w:abstractNumId w:val="40"/>
  </w:num>
  <w:num w:numId="68" w16cid:durableId="232471871">
    <w:abstractNumId w:val="86"/>
  </w:num>
  <w:num w:numId="69" w16cid:durableId="943423057">
    <w:abstractNumId w:val="49"/>
  </w:num>
  <w:num w:numId="70" w16cid:durableId="1696150071">
    <w:abstractNumId w:val="19"/>
  </w:num>
  <w:num w:numId="71" w16cid:durableId="2111662611">
    <w:abstractNumId w:val="26"/>
  </w:num>
  <w:num w:numId="72" w16cid:durableId="155151958">
    <w:abstractNumId w:val="61"/>
  </w:num>
  <w:num w:numId="73" w16cid:durableId="1108351688">
    <w:abstractNumId w:val="7"/>
  </w:num>
  <w:num w:numId="74" w16cid:durableId="1433017630">
    <w:abstractNumId w:val="36"/>
  </w:num>
  <w:num w:numId="75" w16cid:durableId="1048722411">
    <w:abstractNumId w:val="72"/>
  </w:num>
  <w:num w:numId="76" w16cid:durableId="1577203840">
    <w:abstractNumId w:val="43"/>
  </w:num>
  <w:num w:numId="77" w16cid:durableId="592279245">
    <w:abstractNumId w:val="88"/>
  </w:num>
  <w:num w:numId="78" w16cid:durableId="851334725">
    <w:abstractNumId w:val="66"/>
  </w:num>
  <w:num w:numId="79" w16cid:durableId="507914281">
    <w:abstractNumId w:val="3"/>
  </w:num>
  <w:num w:numId="80" w16cid:durableId="1166359207">
    <w:abstractNumId w:val="55"/>
  </w:num>
  <w:num w:numId="81" w16cid:durableId="1871256414">
    <w:abstractNumId w:val="2"/>
  </w:num>
  <w:num w:numId="82" w16cid:durableId="793444658">
    <w:abstractNumId w:val="14"/>
  </w:num>
  <w:num w:numId="83" w16cid:durableId="946815710">
    <w:abstractNumId w:val="54"/>
  </w:num>
  <w:num w:numId="84" w16cid:durableId="1953323374">
    <w:abstractNumId w:val="45"/>
  </w:num>
  <w:num w:numId="85" w16cid:durableId="1285620806">
    <w:abstractNumId w:val="16"/>
  </w:num>
  <w:num w:numId="86" w16cid:durableId="1723600509">
    <w:abstractNumId w:val="8"/>
  </w:num>
  <w:num w:numId="87" w16cid:durableId="1973562145">
    <w:abstractNumId w:val="30"/>
  </w:num>
  <w:num w:numId="88" w16cid:durableId="1042167998">
    <w:abstractNumId w:val="21"/>
  </w:num>
  <w:num w:numId="89" w16cid:durableId="1134449270">
    <w:abstractNumId w:val="47"/>
  </w:num>
  <w:num w:numId="90" w16cid:durableId="1988195212">
    <w:abstractNumId w:val="28"/>
  </w:num>
  <w:num w:numId="91" w16cid:durableId="473448669">
    <w:abstractNumId w:val="15"/>
  </w:num>
  <w:num w:numId="92" w16cid:durableId="1629048225">
    <w:abstractNumId w:val="73"/>
  </w:num>
  <w:num w:numId="93" w16cid:durableId="285739533">
    <w:abstractNumId w:val="38"/>
  </w:num>
  <w:num w:numId="94" w16cid:durableId="1660495190">
    <w:abstractNumId w:val="58"/>
  </w:num>
  <w:num w:numId="95" w16cid:durableId="504323084">
    <w:abstractNumId w:val="48"/>
  </w:num>
  <w:num w:numId="96" w16cid:durableId="1064331667">
    <w:abstractNumId w:val="42"/>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11"/>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4C96"/>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015"/>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D5D75"/>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4356"/>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6000"/>
    <w:rsid w:val="001A713D"/>
    <w:rsid w:val="001A785B"/>
    <w:rsid w:val="001A7947"/>
    <w:rsid w:val="001B304A"/>
    <w:rsid w:val="001B5526"/>
    <w:rsid w:val="001B603F"/>
    <w:rsid w:val="001B72AE"/>
    <w:rsid w:val="001B7A84"/>
    <w:rsid w:val="001C10F1"/>
    <w:rsid w:val="001C1A42"/>
    <w:rsid w:val="001C208E"/>
    <w:rsid w:val="001C22CB"/>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25AD"/>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4341"/>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2F8"/>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5E63"/>
    <w:rsid w:val="003560C5"/>
    <w:rsid w:val="00356DBB"/>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1E80"/>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4C7"/>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66CF9"/>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37"/>
    <w:rsid w:val="00521CB0"/>
    <w:rsid w:val="00522CDE"/>
    <w:rsid w:val="0052301F"/>
    <w:rsid w:val="00523832"/>
    <w:rsid w:val="00523AE3"/>
    <w:rsid w:val="00523E22"/>
    <w:rsid w:val="005247E7"/>
    <w:rsid w:val="00525275"/>
    <w:rsid w:val="0052548C"/>
    <w:rsid w:val="0052659F"/>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1DDC"/>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370C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168"/>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9F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0DD2"/>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317"/>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A1E"/>
    <w:rsid w:val="00B86D1E"/>
    <w:rsid w:val="00B906B9"/>
    <w:rsid w:val="00B90B20"/>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A5C"/>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34"/>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630"/>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0EE5"/>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37A"/>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22B"/>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47FC3"/>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582E"/>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146240269">
      <w:bodyDiv w:val="1"/>
      <w:marLeft w:val="0"/>
      <w:marRight w:val="0"/>
      <w:marTop w:val="0"/>
      <w:marBottom w:val="0"/>
      <w:divBdr>
        <w:top w:val="none" w:sz="0" w:space="0" w:color="auto"/>
        <w:left w:val="none" w:sz="0" w:space="0" w:color="auto"/>
        <w:bottom w:val="none" w:sz="0" w:space="0" w:color="auto"/>
        <w:right w:val="none" w:sz="0" w:space="0" w:color="auto"/>
      </w:divBdr>
      <w:divsChild>
        <w:div w:id="1659848229">
          <w:marLeft w:val="0"/>
          <w:marRight w:val="0"/>
          <w:marTop w:val="0"/>
          <w:marBottom w:val="0"/>
          <w:divBdr>
            <w:top w:val="none" w:sz="0" w:space="0" w:color="auto"/>
            <w:left w:val="none" w:sz="0" w:space="0" w:color="auto"/>
            <w:bottom w:val="none" w:sz="0" w:space="0" w:color="auto"/>
            <w:right w:val="none" w:sz="0" w:space="0" w:color="auto"/>
          </w:divBdr>
          <w:divsChild>
            <w:div w:id="1020934491">
              <w:marLeft w:val="0"/>
              <w:marRight w:val="0"/>
              <w:marTop w:val="0"/>
              <w:marBottom w:val="0"/>
              <w:divBdr>
                <w:top w:val="none" w:sz="0" w:space="0" w:color="auto"/>
                <w:left w:val="none" w:sz="0" w:space="0" w:color="auto"/>
                <w:bottom w:val="none" w:sz="0" w:space="0" w:color="auto"/>
                <w:right w:val="none" w:sz="0" w:space="0" w:color="auto"/>
              </w:divBdr>
              <w:divsChild>
                <w:div w:id="431165186">
                  <w:marLeft w:val="0"/>
                  <w:marRight w:val="0"/>
                  <w:marTop w:val="0"/>
                  <w:marBottom w:val="0"/>
                  <w:divBdr>
                    <w:top w:val="none" w:sz="0" w:space="0" w:color="auto"/>
                    <w:left w:val="none" w:sz="0" w:space="0" w:color="auto"/>
                    <w:bottom w:val="none" w:sz="0" w:space="0" w:color="auto"/>
                    <w:right w:val="none" w:sz="0" w:space="0" w:color="auto"/>
                  </w:divBdr>
                  <w:divsChild>
                    <w:div w:id="11219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12565">
      <w:bodyDiv w:val="1"/>
      <w:marLeft w:val="0"/>
      <w:marRight w:val="0"/>
      <w:marTop w:val="0"/>
      <w:marBottom w:val="0"/>
      <w:divBdr>
        <w:top w:val="none" w:sz="0" w:space="0" w:color="auto"/>
        <w:left w:val="none" w:sz="0" w:space="0" w:color="auto"/>
        <w:bottom w:val="none" w:sz="0" w:space="0" w:color="auto"/>
        <w:right w:val="none" w:sz="0" w:space="0" w:color="auto"/>
      </w:divBdr>
      <w:divsChild>
        <w:div w:id="2141537082">
          <w:marLeft w:val="0"/>
          <w:marRight w:val="0"/>
          <w:marTop w:val="0"/>
          <w:marBottom w:val="0"/>
          <w:divBdr>
            <w:top w:val="none" w:sz="0" w:space="0" w:color="auto"/>
            <w:left w:val="none" w:sz="0" w:space="0" w:color="auto"/>
            <w:bottom w:val="none" w:sz="0" w:space="0" w:color="auto"/>
            <w:right w:val="none" w:sz="0" w:space="0" w:color="auto"/>
          </w:divBdr>
          <w:divsChild>
            <w:div w:id="773597230">
              <w:marLeft w:val="0"/>
              <w:marRight w:val="0"/>
              <w:marTop w:val="0"/>
              <w:marBottom w:val="0"/>
              <w:divBdr>
                <w:top w:val="none" w:sz="0" w:space="0" w:color="auto"/>
                <w:left w:val="none" w:sz="0" w:space="0" w:color="auto"/>
                <w:bottom w:val="none" w:sz="0" w:space="0" w:color="auto"/>
                <w:right w:val="none" w:sz="0" w:space="0" w:color="auto"/>
              </w:divBdr>
              <w:divsChild>
                <w:div w:id="1767263545">
                  <w:marLeft w:val="0"/>
                  <w:marRight w:val="0"/>
                  <w:marTop w:val="0"/>
                  <w:marBottom w:val="0"/>
                  <w:divBdr>
                    <w:top w:val="none" w:sz="0" w:space="0" w:color="auto"/>
                    <w:left w:val="none" w:sz="0" w:space="0" w:color="auto"/>
                    <w:bottom w:val="none" w:sz="0" w:space="0" w:color="auto"/>
                    <w:right w:val="none" w:sz="0" w:space="0" w:color="auto"/>
                  </w:divBdr>
                  <w:divsChild>
                    <w:div w:id="9551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jpeg"/><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mailto:shay.tsaban@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4401</TotalTime>
  <Pages>120</Pages>
  <Words>19577</Words>
  <Characters>111594</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130910</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99</cp:revision>
  <dcterms:created xsi:type="dcterms:W3CDTF">2021-09-16T02:36:00Z</dcterms:created>
  <dcterms:modified xsi:type="dcterms:W3CDTF">2025-01-23T13:13:00Z</dcterms:modified>
</cp:coreProperties>
</file>